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1E70BE"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1E70BE"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r w:rsidR="000D07D5">
                  <w:t>Draft 0.7</w:t>
                </w:r>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EndPr/>
          <w:sdtContent>
            <w:tc>
              <w:tcPr>
                <w:tcW w:w="8048" w:type="dxa"/>
              </w:tcPr>
              <w:p w:rsidR="00771922" w:rsidRPr="00C41F53" w:rsidRDefault="00873B5C" w:rsidP="004E0829">
                <w:pPr>
                  <w:pStyle w:val="TableNormal0"/>
                </w:pPr>
                <w:r>
                  <w:rPr>
                    <w:rFonts w:hint="cs"/>
                    <w:rtl/>
                  </w:rPr>
                  <w:t>‏15/09/2011</w:t>
                </w:r>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r w:rsidR="001E70BE">
        <w:fldChar w:fldCharType="begin"/>
      </w:r>
      <w:r w:rsidR="001E70BE">
        <w:instrText xml:space="preserve"> HYPERLINK "http://www.intel.com/performance/resources/limits.htm" </w:instrText>
      </w:r>
      <w:ins w:id="0" w:author="Dmitry Kaptsenel" w:date="2011-10-30T09:59:00Z"/>
      <w:r w:rsidR="001E70BE">
        <w:fldChar w:fldCharType="separate"/>
      </w:r>
      <w:r w:rsidRPr="00C41F53">
        <w:rPr>
          <w:rStyle w:val="Hyperlink"/>
          <w:rFonts w:asciiTheme="minorHAnsi" w:hAnsiTheme="minorHAnsi" w:cs="Arial"/>
          <w:sz w:val="18"/>
          <w:szCs w:val="18"/>
        </w:rPr>
        <w:t>http://www.intel.com/performance/resources/limits.htm</w:t>
      </w:r>
      <w:r w:rsidR="001E70BE">
        <w:rPr>
          <w:rStyle w:val="Hyperlink"/>
          <w:rFonts w:asciiTheme="minorHAnsi" w:hAnsiTheme="minorHAnsi" w:cs="Arial"/>
          <w:sz w:val="18"/>
          <w:szCs w:val="18"/>
        </w:rPr>
        <w:fldChar w:fldCharType="end"/>
      </w:r>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r w:rsidRPr="00C41F53">
        <w:rPr>
          <w:sz w:val="18"/>
          <w:szCs w:val="18"/>
        </w:rPr>
        <w:t xml:space="preserve">Intel, Intel logo, Intel. Leap ahead. logo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FF090F">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1" w:name="_Toc458402520"/>
    <w:bookmarkEnd w:id="1"/>
    <w:p w:rsidR="00FF090F" w:rsidRDefault="008D1136">
      <w:pPr>
        <w:pStyle w:val="TOC1"/>
        <w:tabs>
          <w:tab w:val="left" w:pos="440"/>
          <w:tab w:val="right" w:leader="dot" w:pos="10070"/>
        </w:tabs>
        <w:rPr>
          <w:ins w:id="2" w:author="Dmitry Kaptsenel" w:date="2011-10-30T10:06: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3" w:author="Dmitry Kaptsenel" w:date="2011-10-30T10:06:00Z">
        <w:r w:rsidR="00FF090F" w:rsidRPr="008F1FA5">
          <w:rPr>
            <w:rFonts w:cs="Times New Roman"/>
            <w:noProof/>
          </w:rPr>
          <w:t>1.</w:t>
        </w:r>
        <w:r w:rsidR="00FF090F">
          <w:rPr>
            <w:rFonts w:eastAsiaTheme="minorEastAsia" w:cstheme="minorBidi"/>
            <w:b w:val="0"/>
            <w:bCs w:val="0"/>
            <w:caps w:val="0"/>
            <w:noProof/>
            <w:sz w:val="22"/>
            <w:szCs w:val="22"/>
          </w:rPr>
          <w:tab/>
        </w:r>
        <w:r w:rsidR="00FF090F">
          <w:rPr>
            <w:noProof/>
          </w:rPr>
          <w:t>Introduction</w:t>
        </w:r>
        <w:r w:rsidR="00FF090F">
          <w:rPr>
            <w:noProof/>
          </w:rPr>
          <w:tab/>
        </w:r>
        <w:r w:rsidR="00FF090F">
          <w:rPr>
            <w:noProof/>
          </w:rPr>
          <w:fldChar w:fldCharType="begin"/>
        </w:r>
        <w:r w:rsidR="00FF090F">
          <w:rPr>
            <w:noProof/>
          </w:rPr>
          <w:instrText xml:space="preserve"> PAGEREF _Toc307732528 \h </w:instrText>
        </w:r>
        <w:r w:rsidR="00FF090F">
          <w:rPr>
            <w:noProof/>
          </w:rPr>
        </w:r>
      </w:ins>
      <w:r w:rsidR="00FF090F">
        <w:rPr>
          <w:noProof/>
        </w:rPr>
        <w:fldChar w:fldCharType="separate"/>
      </w:r>
      <w:ins w:id="4" w:author="Dmitry Kaptsenel" w:date="2011-10-30T10:06:00Z">
        <w:r w:rsidR="00FF090F">
          <w:rPr>
            <w:noProof/>
          </w:rPr>
          <w:t>6</w:t>
        </w:r>
        <w:r w:rsidR="00FF090F">
          <w:rPr>
            <w:noProof/>
          </w:rPr>
          <w:fldChar w:fldCharType="end"/>
        </w:r>
      </w:ins>
    </w:p>
    <w:p w:rsidR="00FF090F" w:rsidRDefault="00FF090F">
      <w:pPr>
        <w:pStyle w:val="TOC2"/>
        <w:tabs>
          <w:tab w:val="left" w:pos="880"/>
          <w:tab w:val="right" w:leader="dot" w:pos="10070"/>
        </w:tabs>
        <w:rPr>
          <w:ins w:id="5" w:author="Dmitry Kaptsenel" w:date="2011-10-30T10:06:00Z"/>
          <w:rFonts w:eastAsiaTheme="minorEastAsia" w:cstheme="minorBidi"/>
          <w:smallCaps w:val="0"/>
          <w:noProof/>
          <w:sz w:val="22"/>
          <w:szCs w:val="22"/>
        </w:rPr>
      </w:pPr>
      <w:ins w:id="6" w:author="Dmitry Kaptsenel" w:date="2011-10-30T10:06:00Z">
        <w:r w:rsidRPr="008F1FA5">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_Toc307732529 \h </w:instrText>
        </w:r>
        <w:r>
          <w:rPr>
            <w:noProof/>
          </w:rPr>
        </w:r>
      </w:ins>
      <w:r>
        <w:rPr>
          <w:noProof/>
        </w:rPr>
        <w:fldChar w:fldCharType="separate"/>
      </w:r>
      <w:ins w:id="7" w:author="Dmitry Kaptsenel" w:date="2011-10-30T10:06:00Z">
        <w:r>
          <w:rPr>
            <w:noProof/>
          </w:rPr>
          <w:t>6</w:t>
        </w:r>
        <w:r>
          <w:rPr>
            <w:noProof/>
          </w:rPr>
          <w:fldChar w:fldCharType="end"/>
        </w:r>
      </w:ins>
    </w:p>
    <w:p w:rsidR="00FF090F" w:rsidRDefault="00FF090F">
      <w:pPr>
        <w:pStyle w:val="TOC2"/>
        <w:tabs>
          <w:tab w:val="left" w:pos="880"/>
          <w:tab w:val="right" w:leader="dot" w:pos="10070"/>
        </w:tabs>
        <w:rPr>
          <w:ins w:id="8" w:author="Dmitry Kaptsenel" w:date="2011-10-30T10:06:00Z"/>
          <w:rFonts w:eastAsiaTheme="minorEastAsia" w:cstheme="minorBidi"/>
          <w:smallCaps w:val="0"/>
          <w:noProof/>
          <w:sz w:val="22"/>
          <w:szCs w:val="22"/>
        </w:rPr>
      </w:pPr>
      <w:ins w:id="9" w:author="Dmitry Kaptsenel" w:date="2011-10-30T10:06:00Z">
        <w:r w:rsidRPr="008F1FA5">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_Toc307732530 \h </w:instrText>
        </w:r>
        <w:r>
          <w:rPr>
            <w:noProof/>
          </w:rPr>
        </w:r>
      </w:ins>
      <w:r>
        <w:rPr>
          <w:noProof/>
        </w:rPr>
        <w:fldChar w:fldCharType="separate"/>
      </w:r>
      <w:ins w:id="10" w:author="Dmitry Kaptsenel" w:date="2011-10-30T10:06:00Z">
        <w:r>
          <w:rPr>
            <w:noProof/>
          </w:rPr>
          <w:t>6</w:t>
        </w:r>
        <w:r>
          <w:rPr>
            <w:noProof/>
          </w:rPr>
          <w:fldChar w:fldCharType="end"/>
        </w:r>
      </w:ins>
    </w:p>
    <w:p w:rsidR="00FF090F" w:rsidRDefault="00FF090F">
      <w:pPr>
        <w:pStyle w:val="TOC1"/>
        <w:tabs>
          <w:tab w:val="left" w:pos="440"/>
          <w:tab w:val="right" w:leader="dot" w:pos="10070"/>
        </w:tabs>
        <w:rPr>
          <w:ins w:id="11" w:author="Dmitry Kaptsenel" w:date="2011-10-30T10:06:00Z"/>
          <w:rFonts w:eastAsiaTheme="minorEastAsia" w:cstheme="minorBidi"/>
          <w:b w:val="0"/>
          <w:bCs w:val="0"/>
          <w:caps w:val="0"/>
          <w:noProof/>
          <w:sz w:val="22"/>
          <w:szCs w:val="22"/>
        </w:rPr>
      </w:pPr>
      <w:ins w:id="12" w:author="Dmitry Kaptsenel" w:date="2011-10-30T10:06:00Z">
        <w:r w:rsidRPr="008F1FA5">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_Toc307732531 \h </w:instrText>
        </w:r>
        <w:r>
          <w:rPr>
            <w:noProof/>
          </w:rPr>
        </w:r>
      </w:ins>
      <w:r>
        <w:rPr>
          <w:noProof/>
        </w:rPr>
        <w:fldChar w:fldCharType="separate"/>
      </w:r>
      <w:ins w:id="13" w:author="Dmitry Kaptsenel" w:date="2011-10-30T10:06:00Z">
        <w:r>
          <w:rPr>
            <w:noProof/>
          </w:rPr>
          <w:t>7</w:t>
        </w:r>
        <w:r>
          <w:rPr>
            <w:noProof/>
          </w:rPr>
          <w:fldChar w:fldCharType="end"/>
        </w:r>
      </w:ins>
    </w:p>
    <w:p w:rsidR="00FF090F" w:rsidRDefault="00FF090F">
      <w:pPr>
        <w:pStyle w:val="TOC2"/>
        <w:tabs>
          <w:tab w:val="left" w:pos="880"/>
          <w:tab w:val="right" w:leader="dot" w:pos="10070"/>
        </w:tabs>
        <w:rPr>
          <w:ins w:id="14" w:author="Dmitry Kaptsenel" w:date="2011-10-30T10:06:00Z"/>
          <w:rFonts w:eastAsiaTheme="minorEastAsia" w:cstheme="minorBidi"/>
          <w:smallCaps w:val="0"/>
          <w:noProof/>
          <w:sz w:val="22"/>
          <w:szCs w:val="22"/>
        </w:rPr>
      </w:pPr>
      <w:ins w:id="15" w:author="Dmitry Kaptsenel" w:date="2011-10-30T10:06:00Z">
        <w:r w:rsidRPr="008F1FA5">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_Toc307732532 \h </w:instrText>
        </w:r>
        <w:r>
          <w:rPr>
            <w:noProof/>
          </w:rPr>
        </w:r>
      </w:ins>
      <w:r>
        <w:rPr>
          <w:noProof/>
        </w:rPr>
        <w:fldChar w:fldCharType="separate"/>
      </w:r>
      <w:ins w:id="16" w:author="Dmitry Kaptsenel" w:date="2011-10-30T10:06:00Z">
        <w:r>
          <w:rPr>
            <w:noProof/>
          </w:rPr>
          <w:t>7</w:t>
        </w:r>
        <w:r>
          <w:rPr>
            <w:noProof/>
          </w:rPr>
          <w:fldChar w:fldCharType="end"/>
        </w:r>
      </w:ins>
    </w:p>
    <w:p w:rsidR="00FF090F" w:rsidRDefault="00FF090F">
      <w:pPr>
        <w:pStyle w:val="TOC2"/>
        <w:tabs>
          <w:tab w:val="left" w:pos="880"/>
          <w:tab w:val="right" w:leader="dot" w:pos="10070"/>
        </w:tabs>
        <w:rPr>
          <w:ins w:id="17" w:author="Dmitry Kaptsenel" w:date="2011-10-30T10:06:00Z"/>
          <w:rFonts w:eastAsiaTheme="minorEastAsia" w:cstheme="minorBidi"/>
          <w:smallCaps w:val="0"/>
          <w:noProof/>
          <w:sz w:val="22"/>
          <w:szCs w:val="22"/>
        </w:rPr>
      </w:pPr>
      <w:ins w:id="18" w:author="Dmitry Kaptsenel" w:date="2011-10-30T10:06:00Z">
        <w:r w:rsidRPr="008F1FA5">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_Toc307732533 \h </w:instrText>
        </w:r>
        <w:r>
          <w:rPr>
            <w:noProof/>
          </w:rPr>
        </w:r>
      </w:ins>
      <w:r>
        <w:rPr>
          <w:noProof/>
        </w:rPr>
        <w:fldChar w:fldCharType="separate"/>
      </w:r>
      <w:ins w:id="19" w:author="Dmitry Kaptsenel" w:date="2011-10-30T10:06:00Z">
        <w:r>
          <w:rPr>
            <w:noProof/>
          </w:rPr>
          <w:t>7</w:t>
        </w:r>
        <w:r>
          <w:rPr>
            <w:noProof/>
          </w:rPr>
          <w:fldChar w:fldCharType="end"/>
        </w:r>
      </w:ins>
    </w:p>
    <w:p w:rsidR="00FF090F" w:rsidRDefault="00FF090F">
      <w:pPr>
        <w:pStyle w:val="TOC2"/>
        <w:tabs>
          <w:tab w:val="left" w:pos="880"/>
          <w:tab w:val="right" w:leader="dot" w:pos="10070"/>
        </w:tabs>
        <w:rPr>
          <w:ins w:id="20" w:author="Dmitry Kaptsenel" w:date="2011-10-30T10:06:00Z"/>
          <w:rFonts w:eastAsiaTheme="minorEastAsia" w:cstheme="minorBidi"/>
          <w:smallCaps w:val="0"/>
          <w:noProof/>
          <w:sz w:val="22"/>
          <w:szCs w:val="22"/>
        </w:rPr>
      </w:pPr>
      <w:ins w:id="21" w:author="Dmitry Kaptsenel" w:date="2011-10-30T10:06:00Z">
        <w:r w:rsidRPr="008F1FA5">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_Toc307732534 \h </w:instrText>
        </w:r>
        <w:r>
          <w:rPr>
            <w:noProof/>
          </w:rPr>
        </w:r>
      </w:ins>
      <w:r>
        <w:rPr>
          <w:noProof/>
        </w:rPr>
        <w:fldChar w:fldCharType="separate"/>
      </w:r>
      <w:ins w:id="22" w:author="Dmitry Kaptsenel" w:date="2011-10-30T10:06:00Z">
        <w:r>
          <w:rPr>
            <w:noProof/>
          </w:rPr>
          <w:t>8</w:t>
        </w:r>
        <w:r>
          <w:rPr>
            <w:noProof/>
          </w:rPr>
          <w:fldChar w:fldCharType="end"/>
        </w:r>
      </w:ins>
    </w:p>
    <w:p w:rsidR="00FF090F" w:rsidRDefault="00FF090F">
      <w:pPr>
        <w:pStyle w:val="TOC1"/>
        <w:tabs>
          <w:tab w:val="left" w:pos="440"/>
          <w:tab w:val="right" w:leader="dot" w:pos="10070"/>
        </w:tabs>
        <w:rPr>
          <w:ins w:id="23" w:author="Dmitry Kaptsenel" w:date="2011-10-30T10:06:00Z"/>
          <w:rFonts w:eastAsiaTheme="minorEastAsia" w:cstheme="minorBidi"/>
          <w:b w:val="0"/>
          <w:bCs w:val="0"/>
          <w:caps w:val="0"/>
          <w:noProof/>
          <w:sz w:val="22"/>
          <w:szCs w:val="22"/>
        </w:rPr>
      </w:pPr>
      <w:ins w:id="24" w:author="Dmitry Kaptsenel" w:date="2011-10-30T10:06:00Z">
        <w:r w:rsidRPr="008F1FA5">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_Toc307732535 \h </w:instrText>
        </w:r>
        <w:r>
          <w:rPr>
            <w:noProof/>
          </w:rPr>
        </w:r>
      </w:ins>
      <w:r>
        <w:rPr>
          <w:noProof/>
        </w:rPr>
        <w:fldChar w:fldCharType="separate"/>
      </w:r>
      <w:ins w:id="25" w:author="Dmitry Kaptsenel" w:date="2011-10-30T10:06:00Z">
        <w:r>
          <w:rPr>
            <w:noProof/>
          </w:rPr>
          <w:t>9</w:t>
        </w:r>
        <w:r>
          <w:rPr>
            <w:noProof/>
          </w:rPr>
          <w:fldChar w:fldCharType="end"/>
        </w:r>
      </w:ins>
    </w:p>
    <w:p w:rsidR="00FF090F" w:rsidRDefault="00FF090F">
      <w:pPr>
        <w:pStyle w:val="TOC2"/>
        <w:tabs>
          <w:tab w:val="left" w:pos="880"/>
          <w:tab w:val="right" w:leader="dot" w:pos="10070"/>
        </w:tabs>
        <w:rPr>
          <w:ins w:id="26" w:author="Dmitry Kaptsenel" w:date="2011-10-30T10:06:00Z"/>
          <w:rFonts w:eastAsiaTheme="minorEastAsia" w:cstheme="minorBidi"/>
          <w:smallCaps w:val="0"/>
          <w:noProof/>
          <w:sz w:val="22"/>
          <w:szCs w:val="22"/>
        </w:rPr>
      </w:pPr>
      <w:ins w:id="27" w:author="Dmitry Kaptsenel" w:date="2011-10-30T10:06:00Z">
        <w:r w:rsidRPr="008F1FA5">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_Toc307732536 \h </w:instrText>
        </w:r>
        <w:r>
          <w:rPr>
            <w:noProof/>
          </w:rPr>
        </w:r>
      </w:ins>
      <w:r>
        <w:rPr>
          <w:noProof/>
        </w:rPr>
        <w:fldChar w:fldCharType="separate"/>
      </w:r>
      <w:ins w:id="28" w:author="Dmitry Kaptsenel" w:date="2011-10-30T10:06:00Z">
        <w:r>
          <w:rPr>
            <w:noProof/>
          </w:rPr>
          <w:t>9</w:t>
        </w:r>
        <w:r>
          <w:rPr>
            <w:noProof/>
          </w:rPr>
          <w:fldChar w:fldCharType="end"/>
        </w:r>
      </w:ins>
    </w:p>
    <w:p w:rsidR="00FF090F" w:rsidRDefault="00FF090F">
      <w:pPr>
        <w:pStyle w:val="TOC2"/>
        <w:tabs>
          <w:tab w:val="left" w:pos="880"/>
          <w:tab w:val="right" w:leader="dot" w:pos="10070"/>
        </w:tabs>
        <w:rPr>
          <w:ins w:id="29" w:author="Dmitry Kaptsenel" w:date="2011-10-30T10:06:00Z"/>
          <w:rFonts w:eastAsiaTheme="minorEastAsia" w:cstheme="minorBidi"/>
          <w:smallCaps w:val="0"/>
          <w:noProof/>
          <w:sz w:val="22"/>
          <w:szCs w:val="22"/>
        </w:rPr>
      </w:pPr>
      <w:ins w:id="30" w:author="Dmitry Kaptsenel" w:date="2011-10-30T10:06:00Z">
        <w:r w:rsidRPr="008F1FA5">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_Toc307732537 \h </w:instrText>
        </w:r>
        <w:r>
          <w:rPr>
            <w:noProof/>
          </w:rPr>
        </w:r>
      </w:ins>
      <w:r>
        <w:rPr>
          <w:noProof/>
        </w:rPr>
        <w:fldChar w:fldCharType="separate"/>
      </w:r>
      <w:ins w:id="31" w:author="Dmitry Kaptsenel" w:date="2011-10-30T10:06:00Z">
        <w:r>
          <w:rPr>
            <w:noProof/>
          </w:rPr>
          <w:t>11</w:t>
        </w:r>
        <w:r>
          <w:rPr>
            <w:noProof/>
          </w:rPr>
          <w:fldChar w:fldCharType="end"/>
        </w:r>
      </w:ins>
    </w:p>
    <w:p w:rsidR="00FF090F" w:rsidRDefault="00FF090F">
      <w:pPr>
        <w:pStyle w:val="TOC2"/>
        <w:tabs>
          <w:tab w:val="left" w:pos="880"/>
          <w:tab w:val="right" w:leader="dot" w:pos="10070"/>
        </w:tabs>
        <w:rPr>
          <w:ins w:id="32" w:author="Dmitry Kaptsenel" w:date="2011-10-30T10:06:00Z"/>
          <w:rFonts w:eastAsiaTheme="minorEastAsia" w:cstheme="minorBidi"/>
          <w:smallCaps w:val="0"/>
          <w:noProof/>
          <w:sz w:val="22"/>
          <w:szCs w:val="22"/>
        </w:rPr>
      </w:pPr>
      <w:ins w:id="33" w:author="Dmitry Kaptsenel" w:date="2011-10-30T10:06:00Z">
        <w:r w:rsidRPr="008F1FA5">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_Toc307732538 \h </w:instrText>
        </w:r>
        <w:r>
          <w:rPr>
            <w:noProof/>
          </w:rPr>
        </w:r>
      </w:ins>
      <w:r>
        <w:rPr>
          <w:noProof/>
        </w:rPr>
        <w:fldChar w:fldCharType="separate"/>
      </w:r>
      <w:ins w:id="34" w:author="Dmitry Kaptsenel" w:date="2011-10-30T10:06:00Z">
        <w:r>
          <w:rPr>
            <w:noProof/>
          </w:rPr>
          <w:t>12</w:t>
        </w:r>
        <w:r>
          <w:rPr>
            <w:noProof/>
          </w:rPr>
          <w:fldChar w:fldCharType="end"/>
        </w:r>
      </w:ins>
    </w:p>
    <w:p w:rsidR="00FF090F" w:rsidRDefault="00FF090F">
      <w:pPr>
        <w:pStyle w:val="TOC2"/>
        <w:tabs>
          <w:tab w:val="left" w:pos="880"/>
          <w:tab w:val="right" w:leader="dot" w:pos="10070"/>
        </w:tabs>
        <w:rPr>
          <w:ins w:id="35" w:author="Dmitry Kaptsenel" w:date="2011-10-30T10:06:00Z"/>
          <w:rFonts w:eastAsiaTheme="minorEastAsia" w:cstheme="minorBidi"/>
          <w:smallCaps w:val="0"/>
          <w:noProof/>
          <w:sz w:val="22"/>
          <w:szCs w:val="22"/>
        </w:rPr>
      </w:pPr>
      <w:ins w:id="36" w:author="Dmitry Kaptsenel" w:date="2011-10-30T10:06:00Z">
        <w:r w:rsidRPr="008F1FA5">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_Toc307732539 \h </w:instrText>
        </w:r>
        <w:r>
          <w:rPr>
            <w:noProof/>
          </w:rPr>
        </w:r>
      </w:ins>
      <w:r>
        <w:rPr>
          <w:noProof/>
        </w:rPr>
        <w:fldChar w:fldCharType="separate"/>
      </w:r>
      <w:ins w:id="37" w:author="Dmitry Kaptsenel" w:date="2011-10-30T10:06:00Z">
        <w:r>
          <w:rPr>
            <w:noProof/>
          </w:rPr>
          <w:t>12</w:t>
        </w:r>
        <w:r>
          <w:rPr>
            <w:noProof/>
          </w:rPr>
          <w:fldChar w:fldCharType="end"/>
        </w:r>
      </w:ins>
    </w:p>
    <w:p w:rsidR="00FF090F" w:rsidRDefault="00FF090F">
      <w:pPr>
        <w:pStyle w:val="TOC1"/>
        <w:tabs>
          <w:tab w:val="left" w:pos="440"/>
          <w:tab w:val="right" w:leader="dot" w:pos="10070"/>
        </w:tabs>
        <w:rPr>
          <w:ins w:id="38" w:author="Dmitry Kaptsenel" w:date="2011-10-30T10:06:00Z"/>
          <w:rFonts w:eastAsiaTheme="minorEastAsia" w:cstheme="minorBidi"/>
          <w:b w:val="0"/>
          <w:bCs w:val="0"/>
          <w:caps w:val="0"/>
          <w:noProof/>
          <w:sz w:val="22"/>
          <w:szCs w:val="22"/>
        </w:rPr>
      </w:pPr>
      <w:ins w:id="39" w:author="Dmitry Kaptsenel" w:date="2011-10-30T10:06:00Z">
        <w:r w:rsidRPr="008F1FA5">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_Toc307732540 \h </w:instrText>
        </w:r>
        <w:r>
          <w:rPr>
            <w:noProof/>
          </w:rPr>
        </w:r>
      </w:ins>
      <w:r>
        <w:rPr>
          <w:noProof/>
        </w:rPr>
        <w:fldChar w:fldCharType="separate"/>
      </w:r>
      <w:ins w:id="40" w:author="Dmitry Kaptsenel" w:date="2011-10-30T10:06:00Z">
        <w:r>
          <w:rPr>
            <w:noProof/>
          </w:rPr>
          <w:t>14</w:t>
        </w:r>
        <w:r>
          <w:rPr>
            <w:noProof/>
          </w:rPr>
          <w:fldChar w:fldCharType="end"/>
        </w:r>
      </w:ins>
    </w:p>
    <w:p w:rsidR="00FF090F" w:rsidRDefault="00FF090F">
      <w:pPr>
        <w:pStyle w:val="TOC2"/>
        <w:tabs>
          <w:tab w:val="left" w:pos="880"/>
          <w:tab w:val="right" w:leader="dot" w:pos="10070"/>
        </w:tabs>
        <w:rPr>
          <w:ins w:id="41" w:author="Dmitry Kaptsenel" w:date="2011-10-30T10:06:00Z"/>
          <w:rFonts w:eastAsiaTheme="minorEastAsia" w:cstheme="minorBidi"/>
          <w:smallCaps w:val="0"/>
          <w:noProof/>
          <w:sz w:val="22"/>
          <w:szCs w:val="22"/>
        </w:rPr>
      </w:pPr>
      <w:ins w:id="42" w:author="Dmitry Kaptsenel" w:date="2011-10-30T10:06:00Z">
        <w:r w:rsidRPr="008F1FA5">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_Toc307732541 \h </w:instrText>
        </w:r>
        <w:r>
          <w:rPr>
            <w:noProof/>
          </w:rPr>
        </w:r>
      </w:ins>
      <w:r>
        <w:rPr>
          <w:noProof/>
        </w:rPr>
        <w:fldChar w:fldCharType="separate"/>
      </w:r>
      <w:ins w:id="43" w:author="Dmitry Kaptsenel" w:date="2011-10-30T10:06:00Z">
        <w:r>
          <w:rPr>
            <w:noProof/>
          </w:rPr>
          <w:t>14</w:t>
        </w:r>
        <w:r>
          <w:rPr>
            <w:noProof/>
          </w:rPr>
          <w:fldChar w:fldCharType="end"/>
        </w:r>
      </w:ins>
    </w:p>
    <w:p w:rsidR="00FF090F" w:rsidRDefault="00FF090F">
      <w:pPr>
        <w:pStyle w:val="TOC2"/>
        <w:tabs>
          <w:tab w:val="left" w:pos="880"/>
          <w:tab w:val="right" w:leader="dot" w:pos="10070"/>
        </w:tabs>
        <w:rPr>
          <w:ins w:id="44" w:author="Dmitry Kaptsenel" w:date="2011-10-30T10:06:00Z"/>
          <w:rFonts w:eastAsiaTheme="minorEastAsia" w:cstheme="minorBidi"/>
          <w:smallCaps w:val="0"/>
          <w:noProof/>
          <w:sz w:val="22"/>
          <w:szCs w:val="22"/>
        </w:rPr>
      </w:pPr>
      <w:ins w:id="45" w:author="Dmitry Kaptsenel" w:date="2011-10-30T10:06:00Z">
        <w:r w:rsidRPr="008F1FA5">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_Toc307732542 \h </w:instrText>
        </w:r>
        <w:r>
          <w:rPr>
            <w:noProof/>
          </w:rPr>
        </w:r>
      </w:ins>
      <w:r>
        <w:rPr>
          <w:noProof/>
        </w:rPr>
        <w:fldChar w:fldCharType="separate"/>
      </w:r>
      <w:ins w:id="46" w:author="Dmitry Kaptsenel" w:date="2011-10-30T10:06:00Z">
        <w:r>
          <w:rPr>
            <w:noProof/>
          </w:rPr>
          <w:t>15</w:t>
        </w:r>
        <w:r>
          <w:rPr>
            <w:noProof/>
          </w:rPr>
          <w:fldChar w:fldCharType="end"/>
        </w:r>
      </w:ins>
    </w:p>
    <w:p w:rsidR="00FF090F" w:rsidRDefault="00FF090F">
      <w:pPr>
        <w:pStyle w:val="TOC2"/>
        <w:tabs>
          <w:tab w:val="left" w:pos="880"/>
          <w:tab w:val="right" w:leader="dot" w:pos="10070"/>
        </w:tabs>
        <w:rPr>
          <w:ins w:id="47" w:author="Dmitry Kaptsenel" w:date="2011-10-30T10:06:00Z"/>
          <w:rFonts w:eastAsiaTheme="minorEastAsia" w:cstheme="minorBidi"/>
          <w:smallCaps w:val="0"/>
          <w:noProof/>
          <w:sz w:val="22"/>
          <w:szCs w:val="22"/>
        </w:rPr>
      </w:pPr>
      <w:ins w:id="48" w:author="Dmitry Kaptsenel" w:date="2011-10-30T10:06:00Z">
        <w:r w:rsidRPr="008F1FA5">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_Toc307732543 \h </w:instrText>
        </w:r>
        <w:r>
          <w:rPr>
            <w:noProof/>
          </w:rPr>
        </w:r>
      </w:ins>
      <w:r>
        <w:rPr>
          <w:noProof/>
        </w:rPr>
        <w:fldChar w:fldCharType="separate"/>
      </w:r>
      <w:ins w:id="49" w:author="Dmitry Kaptsenel" w:date="2011-10-30T10:06:00Z">
        <w:r>
          <w:rPr>
            <w:noProof/>
          </w:rPr>
          <w:t>16</w:t>
        </w:r>
        <w:r>
          <w:rPr>
            <w:noProof/>
          </w:rPr>
          <w:fldChar w:fldCharType="end"/>
        </w:r>
      </w:ins>
    </w:p>
    <w:p w:rsidR="00FF090F" w:rsidRDefault="00FF090F">
      <w:pPr>
        <w:pStyle w:val="TOC2"/>
        <w:tabs>
          <w:tab w:val="left" w:pos="880"/>
          <w:tab w:val="right" w:leader="dot" w:pos="10070"/>
        </w:tabs>
        <w:rPr>
          <w:ins w:id="50" w:author="Dmitry Kaptsenel" w:date="2011-10-30T10:06:00Z"/>
          <w:rFonts w:eastAsiaTheme="minorEastAsia" w:cstheme="minorBidi"/>
          <w:smallCaps w:val="0"/>
          <w:noProof/>
          <w:sz w:val="22"/>
          <w:szCs w:val="22"/>
        </w:rPr>
      </w:pPr>
      <w:ins w:id="51" w:author="Dmitry Kaptsenel" w:date="2011-10-30T10:06:00Z">
        <w:r w:rsidRPr="008F1FA5">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_Toc307732544 \h </w:instrText>
        </w:r>
        <w:r>
          <w:rPr>
            <w:noProof/>
          </w:rPr>
        </w:r>
      </w:ins>
      <w:r>
        <w:rPr>
          <w:noProof/>
        </w:rPr>
        <w:fldChar w:fldCharType="separate"/>
      </w:r>
      <w:ins w:id="52" w:author="Dmitry Kaptsenel" w:date="2011-10-30T10:06:00Z">
        <w:r>
          <w:rPr>
            <w:noProof/>
          </w:rPr>
          <w:t>23</w:t>
        </w:r>
        <w:r>
          <w:rPr>
            <w:noProof/>
          </w:rPr>
          <w:fldChar w:fldCharType="end"/>
        </w:r>
      </w:ins>
    </w:p>
    <w:p w:rsidR="00FF090F" w:rsidRDefault="00FF090F">
      <w:pPr>
        <w:pStyle w:val="TOC2"/>
        <w:tabs>
          <w:tab w:val="left" w:pos="880"/>
          <w:tab w:val="right" w:leader="dot" w:pos="10070"/>
        </w:tabs>
        <w:rPr>
          <w:ins w:id="53" w:author="Dmitry Kaptsenel" w:date="2011-10-30T10:06:00Z"/>
          <w:rFonts w:eastAsiaTheme="minorEastAsia" w:cstheme="minorBidi"/>
          <w:smallCaps w:val="0"/>
          <w:noProof/>
          <w:sz w:val="22"/>
          <w:szCs w:val="22"/>
        </w:rPr>
      </w:pPr>
      <w:ins w:id="54" w:author="Dmitry Kaptsenel" w:date="2011-10-30T10:06:00Z">
        <w:r w:rsidRPr="008F1FA5">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_Toc307732545 \h </w:instrText>
        </w:r>
        <w:r>
          <w:rPr>
            <w:noProof/>
          </w:rPr>
        </w:r>
      </w:ins>
      <w:r>
        <w:rPr>
          <w:noProof/>
        </w:rPr>
        <w:fldChar w:fldCharType="separate"/>
      </w:r>
      <w:ins w:id="55" w:author="Dmitry Kaptsenel" w:date="2011-10-30T10:06:00Z">
        <w:r>
          <w:rPr>
            <w:noProof/>
          </w:rPr>
          <w:t>23</w:t>
        </w:r>
        <w:r>
          <w:rPr>
            <w:noProof/>
          </w:rPr>
          <w:fldChar w:fldCharType="end"/>
        </w:r>
      </w:ins>
    </w:p>
    <w:p w:rsidR="00FF090F" w:rsidRDefault="00FF090F">
      <w:pPr>
        <w:pStyle w:val="TOC2"/>
        <w:tabs>
          <w:tab w:val="left" w:pos="880"/>
          <w:tab w:val="right" w:leader="dot" w:pos="10070"/>
        </w:tabs>
        <w:rPr>
          <w:ins w:id="56" w:author="Dmitry Kaptsenel" w:date="2011-10-30T10:06:00Z"/>
          <w:rFonts w:eastAsiaTheme="minorEastAsia" w:cstheme="minorBidi"/>
          <w:smallCaps w:val="0"/>
          <w:noProof/>
          <w:sz w:val="22"/>
          <w:szCs w:val="22"/>
        </w:rPr>
      </w:pPr>
      <w:ins w:id="57" w:author="Dmitry Kaptsenel" w:date="2011-10-30T10:06:00Z">
        <w:r w:rsidRPr="008F1FA5">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_Toc307732546 \h </w:instrText>
        </w:r>
        <w:r>
          <w:rPr>
            <w:noProof/>
          </w:rPr>
        </w:r>
      </w:ins>
      <w:r>
        <w:rPr>
          <w:noProof/>
        </w:rPr>
        <w:fldChar w:fldCharType="separate"/>
      </w:r>
      <w:ins w:id="58" w:author="Dmitry Kaptsenel" w:date="2011-10-30T10:06:00Z">
        <w:r>
          <w:rPr>
            <w:noProof/>
          </w:rPr>
          <w:t>25</w:t>
        </w:r>
        <w:r>
          <w:rPr>
            <w:noProof/>
          </w:rPr>
          <w:fldChar w:fldCharType="end"/>
        </w:r>
      </w:ins>
    </w:p>
    <w:p w:rsidR="00FF090F" w:rsidRDefault="00FF090F">
      <w:pPr>
        <w:pStyle w:val="TOC3"/>
        <w:tabs>
          <w:tab w:val="left" w:pos="1320"/>
          <w:tab w:val="right" w:leader="dot" w:pos="10070"/>
        </w:tabs>
        <w:rPr>
          <w:ins w:id="59" w:author="Dmitry Kaptsenel" w:date="2011-10-30T10:06:00Z"/>
          <w:rFonts w:eastAsiaTheme="minorEastAsia" w:cstheme="minorBidi"/>
          <w:i w:val="0"/>
          <w:iCs w:val="0"/>
          <w:noProof/>
          <w:sz w:val="22"/>
          <w:szCs w:val="22"/>
        </w:rPr>
      </w:pPr>
      <w:ins w:id="60" w:author="Dmitry Kaptsenel" w:date="2011-10-30T10:06:00Z">
        <w:r w:rsidRPr="008F1FA5">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_Toc307732547 \h </w:instrText>
        </w:r>
        <w:r>
          <w:rPr>
            <w:noProof/>
          </w:rPr>
        </w:r>
      </w:ins>
      <w:r>
        <w:rPr>
          <w:noProof/>
        </w:rPr>
        <w:fldChar w:fldCharType="separate"/>
      </w:r>
      <w:ins w:id="61" w:author="Dmitry Kaptsenel" w:date="2011-10-30T10:06:00Z">
        <w:r>
          <w:rPr>
            <w:noProof/>
          </w:rPr>
          <w:t>25</w:t>
        </w:r>
        <w:r>
          <w:rPr>
            <w:noProof/>
          </w:rPr>
          <w:fldChar w:fldCharType="end"/>
        </w:r>
      </w:ins>
    </w:p>
    <w:p w:rsidR="00FF090F" w:rsidRDefault="00FF090F">
      <w:pPr>
        <w:pStyle w:val="TOC3"/>
        <w:tabs>
          <w:tab w:val="left" w:pos="1320"/>
          <w:tab w:val="right" w:leader="dot" w:pos="10070"/>
        </w:tabs>
        <w:rPr>
          <w:ins w:id="62" w:author="Dmitry Kaptsenel" w:date="2011-10-30T10:06:00Z"/>
          <w:rFonts w:eastAsiaTheme="minorEastAsia" w:cstheme="minorBidi"/>
          <w:i w:val="0"/>
          <w:iCs w:val="0"/>
          <w:noProof/>
          <w:sz w:val="22"/>
          <w:szCs w:val="22"/>
        </w:rPr>
      </w:pPr>
      <w:ins w:id="63" w:author="Dmitry Kaptsenel" w:date="2011-10-30T10:06:00Z">
        <w:r w:rsidRPr="008F1FA5">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_Toc307732548 \h </w:instrText>
        </w:r>
        <w:r>
          <w:rPr>
            <w:noProof/>
          </w:rPr>
        </w:r>
      </w:ins>
      <w:r>
        <w:rPr>
          <w:noProof/>
        </w:rPr>
        <w:fldChar w:fldCharType="separate"/>
      </w:r>
      <w:ins w:id="64" w:author="Dmitry Kaptsenel" w:date="2011-10-30T10:06:00Z">
        <w:r>
          <w:rPr>
            <w:noProof/>
          </w:rPr>
          <w:t>25</w:t>
        </w:r>
        <w:r>
          <w:rPr>
            <w:noProof/>
          </w:rPr>
          <w:fldChar w:fldCharType="end"/>
        </w:r>
      </w:ins>
    </w:p>
    <w:p w:rsidR="00FF090F" w:rsidRDefault="00FF090F">
      <w:pPr>
        <w:pStyle w:val="TOC3"/>
        <w:tabs>
          <w:tab w:val="left" w:pos="1320"/>
          <w:tab w:val="right" w:leader="dot" w:pos="10070"/>
        </w:tabs>
        <w:rPr>
          <w:ins w:id="65" w:author="Dmitry Kaptsenel" w:date="2011-10-30T10:06:00Z"/>
          <w:rFonts w:eastAsiaTheme="minorEastAsia" w:cstheme="minorBidi"/>
          <w:i w:val="0"/>
          <w:iCs w:val="0"/>
          <w:noProof/>
          <w:sz w:val="22"/>
          <w:szCs w:val="22"/>
        </w:rPr>
      </w:pPr>
      <w:ins w:id="66" w:author="Dmitry Kaptsenel" w:date="2011-10-30T10:06:00Z">
        <w:r w:rsidRPr="008F1FA5">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_Toc307732549 \h </w:instrText>
        </w:r>
        <w:r>
          <w:rPr>
            <w:noProof/>
          </w:rPr>
        </w:r>
      </w:ins>
      <w:r>
        <w:rPr>
          <w:noProof/>
        </w:rPr>
        <w:fldChar w:fldCharType="separate"/>
      </w:r>
      <w:ins w:id="67" w:author="Dmitry Kaptsenel" w:date="2011-10-30T10:06:00Z">
        <w:r>
          <w:rPr>
            <w:noProof/>
          </w:rPr>
          <w:t>31</w:t>
        </w:r>
        <w:r>
          <w:rPr>
            <w:noProof/>
          </w:rPr>
          <w:fldChar w:fldCharType="end"/>
        </w:r>
      </w:ins>
    </w:p>
    <w:p w:rsidR="00FF090F" w:rsidRDefault="00FF090F">
      <w:pPr>
        <w:pStyle w:val="TOC3"/>
        <w:tabs>
          <w:tab w:val="left" w:pos="1320"/>
          <w:tab w:val="right" w:leader="dot" w:pos="10070"/>
        </w:tabs>
        <w:rPr>
          <w:ins w:id="68" w:author="Dmitry Kaptsenel" w:date="2011-10-30T10:06:00Z"/>
          <w:rFonts w:eastAsiaTheme="minorEastAsia" w:cstheme="minorBidi"/>
          <w:i w:val="0"/>
          <w:iCs w:val="0"/>
          <w:noProof/>
          <w:sz w:val="22"/>
          <w:szCs w:val="22"/>
        </w:rPr>
      </w:pPr>
      <w:ins w:id="69" w:author="Dmitry Kaptsenel" w:date="2011-10-30T10:06:00Z">
        <w:r w:rsidRPr="008F1FA5">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_Toc307732550 \h </w:instrText>
        </w:r>
        <w:r>
          <w:rPr>
            <w:noProof/>
          </w:rPr>
        </w:r>
      </w:ins>
      <w:r>
        <w:rPr>
          <w:noProof/>
        </w:rPr>
        <w:fldChar w:fldCharType="separate"/>
      </w:r>
      <w:ins w:id="70" w:author="Dmitry Kaptsenel" w:date="2011-10-30T10:06:00Z">
        <w:r>
          <w:rPr>
            <w:noProof/>
          </w:rPr>
          <w:t>34</w:t>
        </w:r>
        <w:r>
          <w:rPr>
            <w:noProof/>
          </w:rPr>
          <w:fldChar w:fldCharType="end"/>
        </w:r>
      </w:ins>
    </w:p>
    <w:p w:rsidR="00FF090F" w:rsidRDefault="00FF090F">
      <w:pPr>
        <w:pStyle w:val="TOC3"/>
        <w:tabs>
          <w:tab w:val="left" w:pos="1320"/>
          <w:tab w:val="right" w:leader="dot" w:pos="10070"/>
        </w:tabs>
        <w:rPr>
          <w:ins w:id="71" w:author="Dmitry Kaptsenel" w:date="2011-10-30T10:06:00Z"/>
          <w:rFonts w:eastAsiaTheme="minorEastAsia" w:cstheme="minorBidi"/>
          <w:i w:val="0"/>
          <w:iCs w:val="0"/>
          <w:noProof/>
          <w:sz w:val="22"/>
          <w:szCs w:val="22"/>
        </w:rPr>
      </w:pPr>
      <w:ins w:id="72" w:author="Dmitry Kaptsenel" w:date="2011-10-30T10:06:00Z">
        <w:r w:rsidRPr="008F1FA5">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_Toc307732551 \h </w:instrText>
        </w:r>
        <w:r>
          <w:rPr>
            <w:noProof/>
          </w:rPr>
        </w:r>
      </w:ins>
      <w:r>
        <w:rPr>
          <w:noProof/>
        </w:rPr>
        <w:fldChar w:fldCharType="separate"/>
      </w:r>
      <w:ins w:id="73" w:author="Dmitry Kaptsenel" w:date="2011-10-30T10:06:00Z">
        <w:r>
          <w:rPr>
            <w:noProof/>
          </w:rPr>
          <w:t>34</w:t>
        </w:r>
        <w:r>
          <w:rPr>
            <w:noProof/>
          </w:rPr>
          <w:fldChar w:fldCharType="end"/>
        </w:r>
      </w:ins>
    </w:p>
    <w:p w:rsidR="00FF090F" w:rsidRDefault="00FF090F">
      <w:pPr>
        <w:pStyle w:val="TOC3"/>
        <w:tabs>
          <w:tab w:val="left" w:pos="1320"/>
          <w:tab w:val="right" w:leader="dot" w:pos="10070"/>
        </w:tabs>
        <w:rPr>
          <w:ins w:id="74" w:author="Dmitry Kaptsenel" w:date="2011-10-30T10:06:00Z"/>
          <w:rFonts w:eastAsiaTheme="minorEastAsia" w:cstheme="minorBidi"/>
          <w:i w:val="0"/>
          <w:iCs w:val="0"/>
          <w:noProof/>
          <w:sz w:val="22"/>
          <w:szCs w:val="22"/>
        </w:rPr>
      </w:pPr>
      <w:ins w:id="75" w:author="Dmitry Kaptsenel" w:date="2011-10-30T10:06:00Z">
        <w:r w:rsidRPr="008F1FA5">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_Toc307732552 \h </w:instrText>
        </w:r>
        <w:r>
          <w:rPr>
            <w:noProof/>
          </w:rPr>
        </w:r>
      </w:ins>
      <w:r>
        <w:rPr>
          <w:noProof/>
        </w:rPr>
        <w:fldChar w:fldCharType="separate"/>
      </w:r>
      <w:ins w:id="76" w:author="Dmitry Kaptsenel" w:date="2011-10-30T10:06:00Z">
        <w:r>
          <w:rPr>
            <w:noProof/>
          </w:rPr>
          <w:t>35</w:t>
        </w:r>
        <w:r>
          <w:rPr>
            <w:noProof/>
          </w:rPr>
          <w:fldChar w:fldCharType="end"/>
        </w:r>
      </w:ins>
    </w:p>
    <w:p w:rsidR="00FF090F" w:rsidRDefault="00FF090F">
      <w:pPr>
        <w:pStyle w:val="TOC2"/>
        <w:tabs>
          <w:tab w:val="left" w:pos="880"/>
          <w:tab w:val="right" w:leader="dot" w:pos="10070"/>
        </w:tabs>
        <w:rPr>
          <w:ins w:id="77" w:author="Dmitry Kaptsenel" w:date="2011-10-30T10:06:00Z"/>
          <w:rFonts w:eastAsiaTheme="minorEastAsia" w:cstheme="minorBidi"/>
          <w:smallCaps w:val="0"/>
          <w:noProof/>
          <w:sz w:val="22"/>
          <w:szCs w:val="22"/>
        </w:rPr>
      </w:pPr>
      <w:ins w:id="78" w:author="Dmitry Kaptsenel" w:date="2011-10-30T10:06:00Z">
        <w:r w:rsidRPr="008F1FA5">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_Toc307732553 \h </w:instrText>
        </w:r>
        <w:r>
          <w:rPr>
            <w:noProof/>
          </w:rPr>
        </w:r>
      </w:ins>
      <w:r>
        <w:rPr>
          <w:noProof/>
        </w:rPr>
        <w:fldChar w:fldCharType="separate"/>
      </w:r>
      <w:ins w:id="79" w:author="Dmitry Kaptsenel" w:date="2011-10-30T10:06:00Z">
        <w:r>
          <w:rPr>
            <w:noProof/>
          </w:rPr>
          <w:t>37</w:t>
        </w:r>
        <w:r>
          <w:rPr>
            <w:noProof/>
          </w:rPr>
          <w:fldChar w:fldCharType="end"/>
        </w:r>
      </w:ins>
    </w:p>
    <w:p w:rsidR="00FF090F" w:rsidRDefault="00FF090F">
      <w:pPr>
        <w:pStyle w:val="TOC2"/>
        <w:tabs>
          <w:tab w:val="left" w:pos="880"/>
          <w:tab w:val="right" w:leader="dot" w:pos="10070"/>
        </w:tabs>
        <w:rPr>
          <w:ins w:id="80" w:author="Dmitry Kaptsenel" w:date="2011-10-30T10:06:00Z"/>
          <w:rFonts w:eastAsiaTheme="minorEastAsia" w:cstheme="minorBidi"/>
          <w:smallCaps w:val="0"/>
          <w:noProof/>
          <w:sz w:val="22"/>
          <w:szCs w:val="22"/>
        </w:rPr>
      </w:pPr>
      <w:ins w:id="81" w:author="Dmitry Kaptsenel" w:date="2011-10-30T10:06:00Z">
        <w:r w:rsidRPr="008F1FA5">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_Toc307732554 \h </w:instrText>
        </w:r>
        <w:r>
          <w:rPr>
            <w:noProof/>
          </w:rPr>
        </w:r>
      </w:ins>
      <w:r>
        <w:rPr>
          <w:noProof/>
        </w:rPr>
        <w:fldChar w:fldCharType="separate"/>
      </w:r>
      <w:ins w:id="82" w:author="Dmitry Kaptsenel" w:date="2011-10-30T10:06:00Z">
        <w:r>
          <w:rPr>
            <w:noProof/>
          </w:rPr>
          <w:t>38</w:t>
        </w:r>
        <w:r>
          <w:rPr>
            <w:noProof/>
          </w:rPr>
          <w:fldChar w:fldCharType="end"/>
        </w:r>
      </w:ins>
    </w:p>
    <w:p w:rsidR="00FF090F" w:rsidRDefault="00FF090F">
      <w:pPr>
        <w:pStyle w:val="TOC3"/>
        <w:tabs>
          <w:tab w:val="left" w:pos="1320"/>
          <w:tab w:val="right" w:leader="dot" w:pos="10070"/>
        </w:tabs>
        <w:rPr>
          <w:ins w:id="83" w:author="Dmitry Kaptsenel" w:date="2011-10-30T10:06:00Z"/>
          <w:rFonts w:eastAsiaTheme="minorEastAsia" w:cstheme="minorBidi"/>
          <w:i w:val="0"/>
          <w:iCs w:val="0"/>
          <w:noProof/>
          <w:sz w:val="22"/>
          <w:szCs w:val="22"/>
        </w:rPr>
      </w:pPr>
      <w:ins w:id="84" w:author="Dmitry Kaptsenel" w:date="2011-10-30T10:06:00Z">
        <w:r w:rsidRPr="008F1FA5">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_Toc307732555 \h </w:instrText>
        </w:r>
        <w:r>
          <w:rPr>
            <w:noProof/>
          </w:rPr>
        </w:r>
      </w:ins>
      <w:r>
        <w:rPr>
          <w:noProof/>
        </w:rPr>
        <w:fldChar w:fldCharType="separate"/>
      </w:r>
      <w:ins w:id="85" w:author="Dmitry Kaptsenel" w:date="2011-10-30T10:06:00Z">
        <w:r>
          <w:rPr>
            <w:noProof/>
          </w:rPr>
          <w:t>39</w:t>
        </w:r>
        <w:r>
          <w:rPr>
            <w:noProof/>
          </w:rPr>
          <w:fldChar w:fldCharType="end"/>
        </w:r>
      </w:ins>
    </w:p>
    <w:p w:rsidR="00FF090F" w:rsidRDefault="00FF090F">
      <w:pPr>
        <w:pStyle w:val="TOC3"/>
        <w:tabs>
          <w:tab w:val="left" w:pos="1320"/>
          <w:tab w:val="right" w:leader="dot" w:pos="10070"/>
        </w:tabs>
        <w:rPr>
          <w:ins w:id="86" w:author="Dmitry Kaptsenel" w:date="2011-10-30T10:06:00Z"/>
          <w:rFonts w:eastAsiaTheme="minorEastAsia" w:cstheme="minorBidi"/>
          <w:i w:val="0"/>
          <w:iCs w:val="0"/>
          <w:noProof/>
          <w:sz w:val="22"/>
          <w:szCs w:val="22"/>
        </w:rPr>
      </w:pPr>
      <w:ins w:id="87" w:author="Dmitry Kaptsenel" w:date="2011-10-30T10:06:00Z">
        <w:r w:rsidRPr="008F1FA5">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_Toc307732556 \h </w:instrText>
        </w:r>
        <w:r>
          <w:rPr>
            <w:noProof/>
          </w:rPr>
        </w:r>
      </w:ins>
      <w:r>
        <w:rPr>
          <w:noProof/>
        </w:rPr>
        <w:fldChar w:fldCharType="separate"/>
      </w:r>
      <w:ins w:id="88" w:author="Dmitry Kaptsenel" w:date="2011-10-30T10:06:00Z">
        <w:r>
          <w:rPr>
            <w:noProof/>
          </w:rPr>
          <w:t>39</w:t>
        </w:r>
        <w:r>
          <w:rPr>
            <w:noProof/>
          </w:rPr>
          <w:fldChar w:fldCharType="end"/>
        </w:r>
      </w:ins>
    </w:p>
    <w:p w:rsidR="00FF090F" w:rsidRDefault="00FF090F">
      <w:pPr>
        <w:pStyle w:val="TOC4"/>
        <w:tabs>
          <w:tab w:val="left" w:pos="1540"/>
          <w:tab w:val="right" w:leader="dot" w:pos="10070"/>
        </w:tabs>
        <w:rPr>
          <w:ins w:id="89" w:author="Dmitry Kaptsenel" w:date="2011-10-30T10:06:00Z"/>
          <w:rFonts w:eastAsiaTheme="minorEastAsia" w:cstheme="minorBidi"/>
          <w:noProof/>
          <w:sz w:val="22"/>
          <w:szCs w:val="22"/>
        </w:rPr>
      </w:pPr>
      <w:ins w:id="90" w:author="Dmitry Kaptsenel" w:date="2011-10-30T10:06:00Z">
        <w:r w:rsidRPr="008F1FA5">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_Toc307732557 \h </w:instrText>
        </w:r>
        <w:r>
          <w:rPr>
            <w:noProof/>
          </w:rPr>
        </w:r>
      </w:ins>
      <w:r>
        <w:rPr>
          <w:noProof/>
        </w:rPr>
        <w:fldChar w:fldCharType="separate"/>
      </w:r>
      <w:ins w:id="91" w:author="Dmitry Kaptsenel" w:date="2011-10-30T10:06:00Z">
        <w:r>
          <w:rPr>
            <w:noProof/>
          </w:rPr>
          <w:t>40</w:t>
        </w:r>
        <w:r>
          <w:rPr>
            <w:noProof/>
          </w:rPr>
          <w:fldChar w:fldCharType="end"/>
        </w:r>
      </w:ins>
    </w:p>
    <w:p w:rsidR="00FF090F" w:rsidRDefault="00FF090F">
      <w:pPr>
        <w:pStyle w:val="TOC4"/>
        <w:tabs>
          <w:tab w:val="left" w:pos="1540"/>
          <w:tab w:val="right" w:leader="dot" w:pos="10070"/>
        </w:tabs>
        <w:rPr>
          <w:ins w:id="92" w:author="Dmitry Kaptsenel" w:date="2011-10-30T10:06:00Z"/>
          <w:rFonts w:eastAsiaTheme="minorEastAsia" w:cstheme="minorBidi"/>
          <w:noProof/>
          <w:sz w:val="22"/>
          <w:szCs w:val="22"/>
        </w:rPr>
      </w:pPr>
      <w:ins w:id="93" w:author="Dmitry Kaptsenel" w:date="2011-10-30T10:06:00Z">
        <w:r w:rsidRPr="008F1FA5">
          <w:rPr>
            <w:rFonts w:cs="Times New Roman"/>
            <w:noProof/>
          </w:rPr>
          <w:t>4.8.2.2.</w:t>
        </w:r>
        <w:r>
          <w:rPr>
            <w:rFonts w:eastAsiaTheme="minorEastAsia" w:cstheme="minorBidi"/>
            <w:noProof/>
            <w:sz w:val="22"/>
            <w:szCs w:val="22"/>
          </w:rPr>
          <w:tab/>
        </w:r>
        <w:r>
          <w:rPr>
            <w:noProof/>
          </w:rPr>
          <w:t>Mapping Buffer/Image-related Commands to COI</w:t>
        </w:r>
        <w:r>
          <w:rPr>
            <w:noProof/>
          </w:rPr>
          <w:tab/>
        </w:r>
        <w:r>
          <w:rPr>
            <w:noProof/>
          </w:rPr>
          <w:fldChar w:fldCharType="begin"/>
        </w:r>
        <w:r>
          <w:rPr>
            <w:noProof/>
          </w:rPr>
          <w:instrText xml:space="preserve"> PAGEREF _Toc307732558 \h </w:instrText>
        </w:r>
        <w:r>
          <w:rPr>
            <w:noProof/>
          </w:rPr>
        </w:r>
      </w:ins>
      <w:r>
        <w:rPr>
          <w:noProof/>
        </w:rPr>
        <w:fldChar w:fldCharType="separate"/>
      </w:r>
      <w:ins w:id="94" w:author="Dmitry Kaptsenel" w:date="2011-10-30T10:06:00Z">
        <w:r>
          <w:rPr>
            <w:noProof/>
          </w:rPr>
          <w:t>40</w:t>
        </w:r>
        <w:r>
          <w:rPr>
            <w:noProof/>
          </w:rPr>
          <w:fldChar w:fldCharType="end"/>
        </w:r>
      </w:ins>
    </w:p>
    <w:p w:rsidR="00FF090F" w:rsidRDefault="00FF090F">
      <w:pPr>
        <w:pStyle w:val="TOC3"/>
        <w:tabs>
          <w:tab w:val="left" w:pos="1320"/>
          <w:tab w:val="right" w:leader="dot" w:pos="10070"/>
        </w:tabs>
        <w:rPr>
          <w:ins w:id="95" w:author="Dmitry Kaptsenel" w:date="2011-10-30T10:06:00Z"/>
          <w:rFonts w:eastAsiaTheme="minorEastAsia" w:cstheme="minorBidi"/>
          <w:i w:val="0"/>
          <w:iCs w:val="0"/>
          <w:noProof/>
          <w:sz w:val="22"/>
          <w:szCs w:val="22"/>
        </w:rPr>
      </w:pPr>
      <w:ins w:id="96" w:author="Dmitry Kaptsenel" w:date="2011-10-30T10:06:00Z">
        <w:r w:rsidRPr="008F1FA5">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_Toc307732559 \h </w:instrText>
        </w:r>
        <w:r>
          <w:rPr>
            <w:noProof/>
          </w:rPr>
        </w:r>
      </w:ins>
      <w:r>
        <w:rPr>
          <w:noProof/>
        </w:rPr>
        <w:fldChar w:fldCharType="separate"/>
      </w:r>
      <w:ins w:id="97" w:author="Dmitry Kaptsenel" w:date="2011-10-30T10:06:00Z">
        <w:r>
          <w:rPr>
            <w:noProof/>
          </w:rPr>
          <w:t>40</w:t>
        </w:r>
        <w:r>
          <w:rPr>
            <w:noProof/>
          </w:rPr>
          <w:fldChar w:fldCharType="end"/>
        </w:r>
      </w:ins>
    </w:p>
    <w:p w:rsidR="00FF090F" w:rsidRDefault="00FF090F">
      <w:pPr>
        <w:pStyle w:val="TOC4"/>
        <w:tabs>
          <w:tab w:val="left" w:pos="1540"/>
          <w:tab w:val="right" w:leader="dot" w:pos="10070"/>
        </w:tabs>
        <w:rPr>
          <w:ins w:id="98" w:author="Dmitry Kaptsenel" w:date="2011-10-30T10:06:00Z"/>
          <w:rFonts w:eastAsiaTheme="minorEastAsia" w:cstheme="minorBidi"/>
          <w:noProof/>
          <w:sz w:val="22"/>
          <w:szCs w:val="22"/>
        </w:rPr>
      </w:pPr>
      <w:ins w:id="99" w:author="Dmitry Kaptsenel" w:date="2011-10-30T10:06:00Z">
        <w:r w:rsidRPr="008F1FA5">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_Toc307732560 \h </w:instrText>
        </w:r>
        <w:r>
          <w:rPr>
            <w:noProof/>
          </w:rPr>
        </w:r>
      </w:ins>
      <w:r>
        <w:rPr>
          <w:noProof/>
        </w:rPr>
        <w:fldChar w:fldCharType="separate"/>
      </w:r>
      <w:ins w:id="100" w:author="Dmitry Kaptsenel" w:date="2011-10-30T10:06:00Z">
        <w:r>
          <w:rPr>
            <w:noProof/>
          </w:rPr>
          <w:t>41</w:t>
        </w:r>
        <w:r>
          <w:rPr>
            <w:noProof/>
          </w:rPr>
          <w:fldChar w:fldCharType="end"/>
        </w:r>
      </w:ins>
    </w:p>
    <w:p w:rsidR="00FF090F" w:rsidRDefault="00FF090F">
      <w:pPr>
        <w:pStyle w:val="TOC4"/>
        <w:tabs>
          <w:tab w:val="left" w:pos="1540"/>
          <w:tab w:val="right" w:leader="dot" w:pos="10070"/>
        </w:tabs>
        <w:rPr>
          <w:ins w:id="101" w:author="Dmitry Kaptsenel" w:date="2011-10-30T10:06:00Z"/>
          <w:rFonts w:eastAsiaTheme="minorEastAsia" w:cstheme="minorBidi"/>
          <w:noProof/>
          <w:sz w:val="22"/>
          <w:szCs w:val="22"/>
        </w:rPr>
      </w:pPr>
      <w:ins w:id="102" w:author="Dmitry Kaptsenel" w:date="2011-10-30T10:06:00Z">
        <w:r w:rsidRPr="008F1FA5">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_Toc307732561 \h </w:instrText>
        </w:r>
        <w:r>
          <w:rPr>
            <w:noProof/>
          </w:rPr>
        </w:r>
      </w:ins>
      <w:r>
        <w:rPr>
          <w:noProof/>
        </w:rPr>
        <w:fldChar w:fldCharType="separate"/>
      </w:r>
      <w:ins w:id="103" w:author="Dmitry Kaptsenel" w:date="2011-10-30T10:06:00Z">
        <w:r>
          <w:rPr>
            <w:noProof/>
          </w:rPr>
          <w:t>44</w:t>
        </w:r>
        <w:r>
          <w:rPr>
            <w:noProof/>
          </w:rPr>
          <w:fldChar w:fldCharType="end"/>
        </w:r>
      </w:ins>
    </w:p>
    <w:p w:rsidR="00FF090F" w:rsidRDefault="00FF090F">
      <w:pPr>
        <w:pStyle w:val="TOC3"/>
        <w:tabs>
          <w:tab w:val="left" w:pos="1320"/>
          <w:tab w:val="right" w:leader="dot" w:pos="10070"/>
        </w:tabs>
        <w:rPr>
          <w:ins w:id="104" w:author="Dmitry Kaptsenel" w:date="2011-10-30T10:06:00Z"/>
          <w:rFonts w:eastAsiaTheme="minorEastAsia" w:cstheme="minorBidi"/>
          <w:i w:val="0"/>
          <w:iCs w:val="0"/>
          <w:noProof/>
          <w:sz w:val="22"/>
          <w:szCs w:val="22"/>
        </w:rPr>
      </w:pPr>
      <w:ins w:id="105" w:author="Dmitry Kaptsenel" w:date="2011-10-30T10:06:00Z">
        <w:r w:rsidRPr="008F1FA5">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_Toc307732562 \h </w:instrText>
        </w:r>
        <w:r>
          <w:rPr>
            <w:noProof/>
          </w:rPr>
        </w:r>
      </w:ins>
      <w:r>
        <w:rPr>
          <w:noProof/>
        </w:rPr>
        <w:fldChar w:fldCharType="separate"/>
      </w:r>
      <w:ins w:id="106" w:author="Dmitry Kaptsenel" w:date="2011-10-30T10:06:00Z">
        <w:r>
          <w:rPr>
            <w:noProof/>
          </w:rPr>
          <w:t>46</w:t>
        </w:r>
        <w:r>
          <w:rPr>
            <w:noProof/>
          </w:rPr>
          <w:fldChar w:fldCharType="end"/>
        </w:r>
      </w:ins>
    </w:p>
    <w:p w:rsidR="00FF090F" w:rsidRDefault="00FF090F">
      <w:pPr>
        <w:pStyle w:val="TOC3"/>
        <w:tabs>
          <w:tab w:val="left" w:pos="1320"/>
          <w:tab w:val="right" w:leader="dot" w:pos="10070"/>
        </w:tabs>
        <w:rPr>
          <w:ins w:id="107" w:author="Dmitry Kaptsenel" w:date="2011-10-30T10:06:00Z"/>
          <w:rFonts w:eastAsiaTheme="minorEastAsia" w:cstheme="minorBidi"/>
          <w:i w:val="0"/>
          <w:iCs w:val="0"/>
          <w:noProof/>
          <w:sz w:val="22"/>
          <w:szCs w:val="22"/>
        </w:rPr>
      </w:pPr>
      <w:ins w:id="108" w:author="Dmitry Kaptsenel" w:date="2011-10-30T10:06:00Z">
        <w:r w:rsidRPr="008F1FA5">
          <w:rPr>
            <w:rFonts w:cs="Times New Roman"/>
            <w:noProof/>
          </w:rPr>
          <w:t>4.8.5.</w:t>
        </w:r>
        <w:r>
          <w:rPr>
            <w:rFonts w:eastAsiaTheme="minorEastAsia" w:cstheme="minorBidi"/>
            <w:i w:val="0"/>
            <w:iCs w:val="0"/>
            <w:noProof/>
            <w:sz w:val="22"/>
            <w:szCs w:val="22"/>
          </w:rPr>
          <w:tab/>
        </w:r>
        <w:r>
          <w:rPr>
            <w:noProof/>
          </w:rPr>
          <w:t>MIC Device Agent Service Command List</w:t>
        </w:r>
        <w:r>
          <w:rPr>
            <w:noProof/>
          </w:rPr>
          <w:tab/>
        </w:r>
        <w:r>
          <w:rPr>
            <w:noProof/>
          </w:rPr>
          <w:fldChar w:fldCharType="begin"/>
        </w:r>
        <w:r>
          <w:rPr>
            <w:noProof/>
          </w:rPr>
          <w:instrText xml:space="preserve"> PAGEREF _Toc307732563 \h </w:instrText>
        </w:r>
        <w:r>
          <w:rPr>
            <w:noProof/>
          </w:rPr>
        </w:r>
      </w:ins>
      <w:r>
        <w:rPr>
          <w:noProof/>
        </w:rPr>
        <w:fldChar w:fldCharType="separate"/>
      </w:r>
      <w:ins w:id="109" w:author="Dmitry Kaptsenel" w:date="2011-10-30T10:06:00Z">
        <w:r>
          <w:rPr>
            <w:noProof/>
          </w:rPr>
          <w:t>46</w:t>
        </w:r>
        <w:r>
          <w:rPr>
            <w:noProof/>
          </w:rPr>
          <w:fldChar w:fldCharType="end"/>
        </w:r>
      </w:ins>
    </w:p>
    <w:p w:rsidR="00FF090F" w:rsidRDefault="00FF090F">
      <w:pPr>
        <w:pStyle w:val="TOC2"/>
        <w:tabs>
          <w:tab w:val="left" w:pos="880"/>
          <w:tab w:val="right" w:leader="dot" w:pos="10070"/>
        </w:tabs>
        <w:rPr>
          <w:ins w:id="110" w:author="Dmitry Kaptsenel" w:date="2011-10-30T10:06:00Z"/>
          <w:rFonts w:eastAsiaTheme="minorEastAsia" w:cstheme="minorBidi"/>
          <w:smallCaps w:val="0"/>
          <w:noProof/>
          <w:sz w:val="22"/>
          <w:szCs w:val="22"/>
        </w:rPr>
      </w:pPr>
      <w:ins w:id="111" w:author="Dmitry Kaptsenel" w:date="2011-10-30T10:06:00Z">
        <w:r w:rsidRPr="008F1FA5">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_Toc307732564 \h </w:instrText>
        </w:r>
        <w:r>
          <w:rPr>
            <w:noProof/>
          </w:rPr>
        </w:r>
      </w:ins>
      <w:r>
        <w:rPr>
          <w:noProof/>
        </w:rPr>
        <w:fldChar w:fldCharType="separate"/>
      </w:r>
      <w:ins w:id="112" w:author="Dmitry Kaptsenel" w:date="2011-10-30T10:06:00Z">
        <w:r>
          <w:rPr>
            <w:noProof/>
          </w:rPr>
          <w:t>46</w:t>
        </w:r>
        <w:r>
          <w:rPr>
            <w:noProof/>
          </w:rPr>
          <w:fldChar w:fldCharType="end"/>
        </w:r>
      </w:ins>
    </w:p>
    <w:p w:rsidR="00FF090F" w:rsidRDefault="00FF090F">
      <w:pPr>
        <w:pStyle w:val="TOC2"/>
        <w:tabs>
          <w:tab w:val="left" w:pos="880"/>
          <w:tab w:val="right" w:leader="dot" w:pos="10070"/>
        </w:tabs>
        <w:rPr>
          <w:ins w:id="113" w:author="Dmitry Kaptsenel" w:date="2011-10-30T10:06:00Z"/>
          <w:rFonts w:eastAsiaTheme="minorEastAsia" w:cstheme="minorBidi"/>
          <w:smallCaps w:val="0"/>
          <w:noProof/>
          <w:sz w:val="22"/>
          <w:szCs w:val="22"/>
        </w:rPr>
      </w:pPr>
      <w:ins w:id="114" w:author="Dmitry Kaptsenel" w:date="2011-10-30T10:06:00Z">
        <w:r w:rsidRPr="008F1FA5">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_Toc307732565 \h </w:instrText>
        </w:r>
        <w:r>
          <w:rPr>
            <w:noProof/>
          </w:rPr>
        </w:r>
      </w:ins>
      <w:r>
        <w:rPr>
          <w:noProof/>
        </w:rPr>
        <w:fldChar w:fldCharType="separate"/>
      </w:r>
      <w:ins w:id="115" w:author="Dmitry Kaptsenel" w:date="2011-10-30T10:06:00Z">
        <w:r>
          <w:rPr>
            <w:noProof/>
          </w:rPr>
          <w:t>48</w:t>
        </w:r>
        <w:r>
          <w:rPr>
            <w:noProof/>
          </w:rPr>
          <w:fldChar w:fldCharType="end"/>
        </w:r>
      </w:ins>
    </w:p>
    <w:p w:rsidR="00FF090F" w:rsidRDefault="00FF090F">
      <w:pPr>
        <w:pStyle w:val="TOC2"/>
        <w:tabs>
          <w:tab w:val="left" w:pos="880"/>
          <w:tab w:val="right" w:leader="dot" w:pos="10070"/>
        </w:tabs>
        <w:rPr>
          <w:ins w:id="116" w:author="Dmitry Kaptsenel" w:date="2011-10-30T10:06:00Z"/>
          <w:rFonts w:eastAsiaTheme="minorEastAsia" w:cstheme="minorBidi"/>
          <w:smallCaps w:val="0"/>
          <w:noProof/>
          <w:sz w:val="22"/>
          <w:szCs w:val="22"/>
        </w:rPr>
      </w:pPr>
      <w:ins w:id="117" w:author="Dmitry Kaptsenel" w:date="2011-10-30T10:06:00Z">
        <w:r w:rsidRPr="008F1FA5">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_Toc307732566 \h </w:instrText>
        </w:r>
        <w:r>
          <w:rPr>
            <w:noProof/>
          </w:rPr>
        </w:r>
      </w:ins>
      <w:r>
        <w:rPr>
          <w:noProof/>
        </w:rPr>
        <w:fldChar w:fldCharType="separate"/>
      </w:r>
      <w:ins w:id="118" w:author="Dmitry Kaptsenel" w:date="2011-10-30T10:06:00Z">
        <w:r>
          <w:rPr>
            <w:noProof/>
          </w:rPr>
          <w:t>49</w:t>
        </w:r>
        <w:r>
          <w:rPr>
            <w:noProof/>
          </w:rPr>
          <w:fldChar w:fldCharType="end"/>
        </w:r>
      </w:ins>
    </w:p>
    <w:p w:rsidR="00FF090F" w:rsidRDefault="00FF090F">
      <w:pPr>
        <w:pStyle w:val="TOC3"/>
        <w:tabs>
          <w:tab w:val="left" w:pos="1320"/>
          <w:tab w:val="right" w:leader="dot" w:pos="10070"/>
        </w:tabs>
        <w:rPr>
          <w:ins w:id="119" w:author="Dmitry Kaptsenel" w:date="2011-10-30T10:06:00Z"/>
          <w:rFonts w:eastAsiaTheme="minorEastAsia" w:cstheme="minorBidi"/>
          <w:i w:val="0"/>
          <w:iCs w:val="0"/>
          <w:noProof/>
          <w:sz w:val="22"/>
          <w:szCs w:val="22"/>
        </w:rPr>
      </w:pPr>
      <w:ins w:id="120" w:author="Dmitry Kaptsenel" w:date="2011-10-30T10:06:00Z">
        <w:r w:rsidRPr="008F1FA5">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_Toc307732567 \h </w:instrText>
        </w:r>
        <w:r>
          <w:rPr>
            <w:noProof/>
          </w:rPr>
        </w:r>
      </w:ins>
      <w:r>
        <w:rPr>
          <w:noProof/>
        </w:rPr>
        <w:fldChar w:fldCharType="separate"/>
      </w:r>
      <w:ins w:id="121" w:author="Dmitry Kaptsenel" w:date="2011-10-30T10:06:00Z">
        <w:r>
          <w:rPr>
            <w:noProof/>
          </w:rPr>
          <w:t>52</w:t>
        </w:r>
        <w:r>
          <w:rPr>
            <w:noProof/>
          </w:rPr>
          <w:fldChar w:fldCharType="end"/>
        </w:r>
      </w:ins>
    </w:p>
    <w:p w:rsidR="00FF090F" w:rsidRDefault="00FF090F">
      <w:pPr>
        <w:pStyle w:val="TOC2"/>
        <w:tabs>
          <w:tab w:val="left" w:pos="880"/>
          <w:tab w:val="right" w:leader="dot" w:pos="10070"/>
        </w:tabs>
        <w:rPr>
          <w:ins w:id="122" w:author="Dmitry Kaptsenel" w:date="2011-10-30T10:06:00Z"/>
          <w:rFonts w:eastAsiaTheme="minorEastAsia" w:cstheme="minorBidi"/>
          <w:smallCaps w:val="0"/>
          <w:noProof/>
          <w:sz w:val="22"/>
          <w:szCs w:val="22"/>
        </w:rPr>
      </w:pPr>
      <w:ins w:id="123" w:author="Dmitry Kaptsenel" w:date="2011-10-30T10:06:00Z">
        <w:r w:rsidRPr="008F1FA5">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_Toc307732568 \h </w:instrText>
        </w:r>
        <w:r>
          <w:rPr>
            <w:noProof/>
          </w:rPr>
        </w:r>
      </w:ins>
      <w:r>
        <w:rPr>
          <w:noProof/>
        </w:rPr>
        <w:fldChar w:fldCharType="separate"/>
      </w:r>
      <w:ins w:id="124" w:author="Dmitry Kaptsenel" w:date="2011-10-30T10:06:00Z">
        <w:r>
          <w:rPr>
            <w:noProof/>
          </w:rPr>
          <w:t>53</w:t>
        </w:r>
        <w:r>
          <w:rPr>
            <w:noProof/>
          </w:rPr>
          <w:fldChar w:fldCharType="end"/>
        </w:r>
      </w:ins>
    </w:p>
    <w:p w:rsidR="00FF090F" w:rsidRDefault="00FF090F">
      <w:pPr>
        <w:pStyle w:val="TOC3"/>
        <w:tabs>
          <w:tab w:val="left" w:pos="1320"/>
          <w:tab w:val="right" w:leader="dot" w:pos="10070"/>
        </w:tabs>
        <w:rPr>
          <w:ins w:id="125" w:author="Dmitry Kaptsenel" w:date="2011-10-30T10:06:00Z"/>
          <w:rFonts w:eastAsiaTheme="minorEastAsia" w:cstheme="minorBidi"/>
          <w:i w:val="0"/>
          <w:iCs w:val="0"/>
          <w:noProof/>
          <w:sz w:val="22"/>
          <w:szCs w:val="22"/>
        </w:rPr>
      </w:pPr>
      <w:ins w:id="126" w:author="Dmitry Kaptsenel" w:date="2011-10-30T10:06:00Z">
        <w:r w:rsidRPr="008F1FA5">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_Toc307732569 \h </w:instrText>
        </w:r>
        <w:r>
          <w:rPr>
            <w:noProof/>
          </w:rPr>
        </w:r>
      </w:ins>
      <w:r>
        <w:rPr>
          <w:noProof/>
        </w:rPr>
        <w:fldChar w:fldCharType="separate"/>
      </w:r>
      <w:ins w:id="127" w:author="Dmitry Kaptsenel" w:date="2011-10-30T10:06:00Z">
        <w:r>
          <w:rPr>
            <w:noProof/>
          </w:rPr>
          <w:t>53</w:t>
        </w:r>
        <w:r>
          <w:rPr>
            <w:noProof/>
          </w:rPr>
          <w:fldChar w:fldCharType="end"/>
        </w:r>
      </w:ins>
    </w:p>
    <w:p w:rsidR="00FF090F" w:rsidRDefault="00FF090F">
      <w:pPr>
        <w:pStyle w:val="TOC3"/>
        <w:tabs>
          <w:tab w:val="left" w:pos="1320"/>
          <w:tab w:val="right" w:leader="dot" w:pos="10070"/>
        </w:tabs>
        <w:rPr>
          <w:ins w:id="128" w:author="Dmitry Kaptsenel" w:date="2011-10-30T10:06:00Z"/>
          <w:rFonts w:eastAsiaTheme="minorEastAsia" w:cstheme="minorBidi"/>
          <w:i w:val="0"/>
          <w:iCs w:val="0"/>
          <w:noProof/>
          <w:sz w:val="22"/>
          <w:szCs w:val="22"/>
        </w:rPr>
      </w:pPr>
      <w:ins w:id="129" w:author="Dmitry Kaptsenel" w:date="2011-10-30T10:06:00Z">
        <w:r w:rsidRPr="008F1FA5">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_Toc307732570 \h </w:instrText>
        </w:r>
        <w:r>
          <w:rPr>
            <w:noProof/>
          </w:rPr>
        </w:r>
      </w:ins>
      <w:r>
        <w:rPr>
          <w:noProof/>
        </w:rPr>
        <w:fldChar w:fldCharType="separate"/>
      </w:r>
      <w:ins w:id="130" w:author="Dmitry Kaptsenel" w:date="2011-10-30T10:06:00Z">
        <w:r>
          <w:rPr>
            <w:noProof/>
          </w:rPr>
          <w:t>54</w:t>
        </w:r>
        <w:r>
          <w:rPr>
            <w:noProof/>
          </w:rPr>
          <w:fldChar w:fldCharType="end"/>
        </w:r>
      </w:ins>
    </w:p>
    <w:p w:rsidR="00FF090F" w:rsidRDefault="00FF090F">
      <w:pPr>
        <w:pStyle w:val="TOC4"/>
        <w:tabs>
          <w:tab w:val="left" w:pos="1540"/>
          <w:tab w:val="right" w:leader="dot" w:pos="10070"/>
        </w:tabs>
        <w:rPr>
          <w:ins w:id="131" w:author="Dmitry Kaptsenel" w:date="2011-10-30T10:06:00Z"/>
          <w:rFonts w:eastAsiaTheme="minorEastAsia" w:cstheme="minorBidi"/>
          <w:noProof/>
          <w:sz w:val="22"/>
          <w:szCs w:val="22"/>
        </w:rPr>
      </w:pPr>
      <w:ins w:id="132" w:author="Dmitry Kaptsenel" w:date="2011-10-30T10:06:00Z">
        <w:r w:rsidRPr="008F1FA5">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_Toc307732571 \h </w:instrText>
        </w:r>
        <w:r>
          <w:rPr>
            <w:noProof/>
          </w:rPr>
        </w:r>
      </w:ins>
      <w:r>
        <w:rPr>
          <w:noProof/>
        </w:rPr>
        <w:fldChar w:fldCharType="separate"/>
      </w:r>
      <w:ins w:id="133" w:author="Dmitry Kaptsenel" w:date="2011-10-30T10:06:00Z">
        <w:r>
          <w:rPr>
            <w:noProof/>
          </w:rPr>
          <w:t>54</w:t>
        </w:r>
        <w:r>
          <w:rPr>
            <w:noProof/>
          </w:rPr>
          <w:fldChar w:fldCharType="end"/>
        </w:r>
      </w:ins>
    </w:p>
    <w:p w:rsidR="00FF090F" w:rsidRDefault="00FF090F">
      <w:pPr>
        <w:pStyle w:val="TOC4"/>
        <w:tabs>
          <w:tab w:val="left" w:pos="1540"/>
          <w:tab w:val="right" w:leader="dot" w:pos="10070"/>
        </w:tabs>
        <w:rPr>
          <w:ins w:id="134" w:author="Dmitry Kaptsenel" w:date="2011-10-30T10:06:00Z"/>
          <w:rFonts w:eastAsiaTheme="minorEastAsia" w:cstheme="minorBidi"/>
          <w:noProof/>
          <w:sz w:val="22"/>
          <w:szCs w:val="22"/>
        </w:rPr>
      </w:pPr>
      <w:ins w:id="135" w:author="Dmitry Kaptsenel" w:date="2011-10-30T10:06:00Z">
        <w:r w:rsidRPr="008F1FA5">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_Toc307732572 \h </w:instrText>
        </w:r>
        <w:r>
          <w:rPr>
            <w:noProof/>
          </w:rPr>
        </w:r>
      </w:ins>
      <w:r>
        <w:rPr>
          <w:noProof/>
        </w:rPr>
        <w:fldChar w:fldCharType="separate"/>
      </w:r>
      <w:ins w:id="136" w:author="Dmitry Kaptsenel" w:date="2011-10-30T10:06:00Z">
        <w:r>
          <w:rPr>
            <w:noProof/>
          </w:rPr>
          <w:t>54</w:t>
        </w:r>
        <w:r>
          <w:rPr>
            <w:noProof/>
          </w:rPr>
          <w:fldChar w:fldCharType="end"/>
        </w:r>
      </w:ins>
    </w:p>
    <w:p w:rsidR="00FF090F" w:rsidRDefault="00FF090F">
      <w:pPr>
        <w:pStyle w:val="TOC4"/>
        <w:tabs>
          <w:tab w:val="left" w:pos="1540"/>
          <w:tab w:val="right" w:leader="dot" w:pos="10070"/>
        </w:tabs>
        <w:rPr>
          <w:ins w:id="137" w:author="Dmitry Kaptsenel" w:date="2011-10-30T10:06:00Z"/>
          <w:rFonts w:eastAsiaTheme="minorEastAsia" w:cstheme="minorBidi"/>
          <w:noProof/>
          <w:sz w:val="22"/>
          <w:szCs w:val="22"/>
        </w:rPr>
      </w:pPr>
      <w:ins w:id="138" w:author="Dmitry Kaptsenel" w:date="2011-10-30T10:06:00Z">
        <w:r w:rsidRPr="008F1FA5">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_Toc307732573 \h </w:instrText>
        </w:r>
        <w:r>
          <w:rPr>
            <w:noProof/>
          </w:rPr>
        </w:r>
      </w:ins>
      <w:r>
        <w:rPr>
          <w:noProof/>
        </w:rPr>
        <w:fldChar w:fldCharType="separate"/>
      </w:r>
      <w:ins w:id="139" w:author="Dmitry Kaptsenel" w:date="2011-10-30T10:06:00Z">
        <w:r>
          <w:rPr>
            <w:noProof/>
          </w:rPr>
          <w:t>56</w:t>
        </w:r>
        <w:r>
          <w:rPr>
            <w:noProof/>
          </w:rPr>
          <w:fldChar w:fldCharType="end"/>
        </w:r>
      </w:ins>
    </w:p>
    <w:p w:rsidR="00FF090F" w:rsidRDefault="00FF090F">
      <w:pPr>
        <w:pStyle w:val="TOC4"/>
        <w:tabs>
          <w:tab w:val="left" w:pos="1540"/>
          <w:tab w:val="right" w:leader="dot" w:pos="10070"/>
        </w:tabs>
        <w:rPr>
          <w:ins w:id="140" w:author="Dmitry Kaptsenel" w:date="2011-10-30T10:06:00Z"/>
          <w:rFonts w:eastAsiaTheme="minorEastAsia" w:cstheme="minorBidi"/>
          <w:noProof/>
          <w:sz w:val="22"/>
          <w:szCs w:val="22"/>
        </w:rPr>
      </w:pPr>
      <w:ins w:id="141" w:author="Dmitry Kaptsenel" w:date="2011-10-30T10:06:00Z">
        <w:r w:rsidRPr="008F1FA5">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_Toc307732574 \h </w:instrText>
        </w:r>
        <w:r>
          <w:rPr>
            <w:noProof/>
          </w:rPr>
        </w:r>
      </w:ins>
      <w:r>
        <w:rPr>
          <w:noProof/>
        </w:rPr>
        <w:fldChar w:fldCharType="separate"/>
      </w:r>
      <w:ins w:id="142" w:author="Dmitry Kaptsenel" w:date="2011-10-30T10:06:00Z">
        <w:r>
          <w:rPr>
            <w:noProof/>
          </w:rPr>
          <w:t>58</w:t>
        </w:r>
        <w:r>
          <w:rPr>
            <w:noProof/>
          </w:rPr>
          <w:fldChar w:fldCharType="end"/>
        </w:r>
      </w:ins>
    </w:p>
    <w:p w:rsidR="00FF090F" w:rsidRDefault="00FF090F">
      <w:pPr>
        <w:pStyle w:val="TOC3"/>
        <w:tabs>
          <w:tab w:val="left" w:pos="1320"/>
          <w:tab w:val="right" w:leader="dot" w:pos="10070"/>
        </w:tabs>
        <w:rPr>
          <w:ins w:id="143" w:author="Dmitry Kaptsenel" w:date="2011-10-30T10:06:00Z"/>
          <w:rFonts w:eastAsiaTheme="minorEastAsia" w:cstheme="minorBidi"/>
          <w:i w:val="0"/>
          <w:iCs w:val="0"/>
          <w:noProof/>
          <w:sz w:val="22"/>
          <w:szCs w:val="22"/>
        </w:rPr>
      </w:pPr>
      <w:ins w:id="144" w:author="Dmitry Kaptsenel" w:date="2011-10-30T10:06:00Z">
        <w:r w:rsidRPr="008F1FA5">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_Toc307732575 \h </w:instrText>
        </w:r>
        <w:r>
          <w:rPr>
            <w:noProof/>
          </w:rPr>
        </w:r>
      </w:ins>
      <w:r>
        <w:rPr>
          <w:noProof/>
        </w:rPr>
        <w:fldChar w:fldCharType="separate"/>
      </w:r>
      <w:ins w:id="145" w:author="Dmitry Kaptsenel" w:date="2011-10-30T10:06:00Z">
        <w:r>
          <w:rPr>
            <w:noProof/>
          </w:rPr>
          <w:t>60</w:t>
        </w:r>
        <w:r>
          <w:rPr>
            <w:noProof/>
          </w:rPr>
          <w:fldChar w:fldCharType="end"/>
        </w:r>
      </w:ins>
    </w:p>
    <w:p w:rsidR="00FF090F" w:rsidRDefault="00FF090F">
      <w:pPr>
        <w:pStyle w:val="TOC2"/>
        <w:tabs>
          <w:tab w:val="left" w:pos="880"/>
          <w:tab w:val="right" w:leader="dot" w:pos="10070"/>
        </w:tabs>
        <w:rPr>
          <w:ins w:id="146" w:author="Dmitry Kaptsenel" w:date="2011-10-30T10:06:00Z"/>
          <w:rFonts w:eastAsiaTheme="minorEastAsia" w:cstheme="minorBidi"/>
          <w:smallCaps w:val="0"/>
          <w:noProof/>
          <w:sz w:val="22"/>
          <w:szCs w:val="22"/>
        </w:rPr>
      </w:pPr>
      <w:ins w:id="147" w:author="Dmitry Kaptsenel" w:date="2011-10-30T10:06:00Z">
        <w:r w:rsidRPr="008F1FA5">
          <w:rPr>
            <w:rFonts w:cs="Times New Roman"/>
            <w:noProof/>
          </w:rPr>
          <w:t>4.13.</w:t>
        </w:r>
        <w:r>
          <w:rPr>
            <w:rFonts w:eastAsiaTheme="minorEastAsia" w:cstheme="minorBidi"/>
            <w:smallCaps w:val="0"/>
            <w:noProof/>
            <w:sz w:val="22"/>
            <w:szCs w:val="22"/>
          </w:rPr>
          <w:tab/>
        </w:r>
        <w:r>
          <w:rPr>
            <w:noProof/>
          </w:rPr>
          <w:t>Device Tasking System</w:t>
        </w:r>
        <w:r>
          <w:rPr>
            <w:noProof/>
          </w:rPr>
          <w:tab/>
        </w:r>
        <w:r>
          <w:rPr>
            <w:noProof/>
          </w:rPr>
          <w:fldChar w:fldCharType="begin"/>
        </w:r>
        <w:r>
          <w:rPr>
            <w:noProof/>
          </w:rPr>
          <w:instrText xml:space="preserve"> PAGEREF _Toc307732576 \h </w:instrText>
        </w:r>
        <w:r>
          <w:rPr>
            <w:noProof/>
          </w:rPr>
        </w:r>
      </w:ins>
      <w:r>
        <w:rPr>
          <w:noProof/>
        </w:rPr>
        <w:fldChar w:fldCharType="separate"/>
      </w:r>
      <w:ins w:id="148" w:author="Dmitry Kaptsenel" w:date="2011-10-30T10:06:00Z">
        <w:r>
          <w:rPr>
            <w:noProof/>
          </w:rPr>
          <w:t>61</w:t>
        </w:r>
        <w:r>
          <w:rPr>
            <w:noProof/>
          </w:rPr>
          <w:fldChar w:fldCharType="end"/>
        </w:r>
      </w:ins>
    </w:p>
    <w:p w:rsidR="00FF090F" w:rsidRDefault="00FF090F">
      <w:pPr>
        <w:pStyle w:val="TOC3"/>
        <w:tabs>
          <w:tab w:val="left" w:pos="1320"/>
          <w:tab w:val="right" w:leader="dot" w:pos="10070"/>
        </w:tabs>
        <w:rPr>
          <w:ins w:id="149" w:author="Dmitry Kaptsenel" w:date="2011-10-30T10:06:00Z"/>
          <w:rFonts w:eastAsiaTheme="minorEastAsia" w:cstheme="minorBidi"/>
          <w:i w:val="0"/>
          <w:iCs w:val="0"/>
          <w:noProof/>
          <w:sz w:val="22"/>
          <w:szCs w:val="22"/>
        </w:rPr>
      </w:pPr>
      <w:ins w:id="150" w:author="Dmitry Kaptsenel" w:date="2011-10-30T10:06:00Z">
        <w:r w:rsidRPr="008F1FA5">
          <w:rPr>
            <w:rFonts w:cs="Times New Roman"/>
            <w:noProof/>
          </w:rPr>
          <w:t>4.13.1.</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_Toc307732577 \h </w:instrText>
        </w:r>
        <w:r>
          <w:rPr>
            <w:noProof/>
          </w:rPr>
        </w:r>
      </w:ins>
      <w:r>
        <w:rPr>
          <w:noProof/>
        </w:rPr>
        <w:fldChar w:fldCharType="separate"/>
      </w:r>
      <w:ins w:id="151" w:author="Dmitry Kaptsenel" w:date="2011-10-30T10:06:00Z">
        <w:r>
          <w:rPr>
            <w:noProof/>
          </w:rPr>
          <w:t>61</w:t>
        </w:r>
        <w:r>
          <w:rPr>
            <w:noProof/>
          </w:rPr>
          <w:fldChar w:fldCharType="end"/>
        </w:r>
      </w:ins>
    </w:p>
    <w:p w:rsidR="00FF090F" w:rsidRDefault="00FF090F">
      <w:pPr>
        <w:pStyle w:val="TOC4"/>
        <w:tabs>
          <w:tab w:val="left" w:pos="1540"/>
          <w:tab w:val="right" w:leader="dot" w:pos="10070"/>
        </w:tabs>
        <w:rPr>
          <w:ins w:id="152" w:author="Dmitry Kaptsenel" w:date="2011-10-30T10:06:00Z"/>
          <w:rFonts w:eastAsiaTheme="minorEastAsia" w:cstheme="minorBidi"/>
          <w:noProof/>
          <w:sz w:val="22"/>
          <w:szCs w:val="22"/>
        </w:rPr>
      </w:pPr>
      <w:ins w:id="153" w:author="Dmitry Kaptsenel" w:date="2011-10-30T10:06:00Z">
        <w:r w:rsidRPr="008F1FA5">
          <w:rPr>
            <w:rFonts w:cs="Times New Roman"/>
            <w:noProof/>
          </w:rPr>
          <w:lastRenderedPageBreak/>
          <w:t>4.13.1.1.</w:t>
        </w:r>
        <w:r>
          <w:rPr>
            <w:rFonts w:eastAsiaTheme="minorEastAsia" w:cstheme="minorBidi"/>
            <w:noProof/>
            <w:sz w:val="22"/>
            <w:szCs w:val="22"/>
          </w:rPr>
          <w:tab/>
        </w:r>
        <w:r>
          <w:rPr>
            <w:noProof/>
          </w:rPr>
          <w:t>TBB Worker Threads</w:t>
        </w:r>
        <w:r>
          <w:rPr>
            <w:noProof/>
          </w:rPr>
          <w:tab/>
        </w:r>
        <w:r>
          <w:rPr>
            <w:noProof/>
          </w:rPr>
          <w:fldChar w:fldCharType="begin"/>
        </w:r>
        <w:r>
          <w:rPr>
            <w:noProof/>
          </w:rPr>
          <w:instrText xml:space="preserve"> PAGEREF _Toc307732578 \h </w:instrText>
        </w:r>
        <w:r>
          <w:rPr>
            <w:noProof/>
          </w:rPr>
        </w:r>
      </w:ins>
      <w:r>
        <w:rPr>
          <w:noProof/>
        </w:rPr>
        <w:fldChar w:fldCharType="separate"/>
      </w:r>
      <w:ins w:id="154" w:author="Dmitry Kaptsenel" w:date="2011-10-30T10:06:00Z">
        <w:r>
          <w:rPr>
            <w:noProof/>
          </w:rPr>
          <w:t>61</w:t>
        </w:r>
        <w:r>
          <w:rPr>
            <w:noProof/>
          </w:rPr>
          <w:fldChar w:fldCharType="end"/>
        </w:r>
      </w:ins>
    </w:p>
    <w:p w:rsidR="00FF090F" w:rsidRDefault="00FF090F">
      <w:pPr>
        <w:pStyle w:val="TOC4"/>
        <w:tabs>
          <w:tab w:val="left" w:pos="1540"/>
          <w:tab w:val="right" w:leader="dot" w:pos="10070"/>
        </w:tabs>
        <w:rPr>
          <w:ins w:id="155" w:author="Dmitry Kaptsenel" w:date="2011-10-30T10:06:00Z"/>
          <w:rFonts w:eastAsiaTheme="minorEastAsia" w:cstheme="minorBidi"/>
          <w:noProof/>
          <w:sz w:val="22"/>
          <w:szCs w:val="22"/>
        </w:rPr>
      </w:pPr>
      <w:ins w:id="156" w:author="Dmitry Kaptsenel" w:date="2011-10-30T10:06:00Z">
        <w:r w:rsidRPr="008F1FA5">
          <w:rPr>
            <w:rFonts w:cs="Times New Roman"/>
            <w:noProof/>
          </w:rPr>
          <w:t>4.13.1.2.</w:t>
        </w:r>
        <w:r>
          <w:rPr>
            <w:rFonts w:eastAsiaTheme="minorEastAsia" w:cstheme="minorBidi"/>
            <w:noProof/>
            <w:sz w:val="22"/>
            <w:szCs w:val="22"/>
          </w:rPr>
          <w:tab/>
        </w:r>
        <w:r>
          <w:rPr>
            <w:noProof/>
          </w:rPr>
          <w:t>TBB Arenas</w:t>
        </w:r>
        <w:r>
          <w:rPr>
            <w:noProof/>
          </w:rPr>
          <w:tab/>
        </w:r>
        <w:r>
          <w:rPr>
            <w:noProof/>
          </w:rPr>
          <w:fldChar w:fldCharType="begin"/>
        </w:r>
        <w:r>
          <w:rPr>
            <w:noProof/>
          </w:rPr>
          <w:instrText xml:space="preserve"> PAGEREF _Toc307732579 \h </w:instrText>
        </w:r>
        <w:r>
          <w:rPr>
            <w:noProof/>
          </w:rPr>
        </w:r>
      </w:ins>
      <w:r>
        <w:rPr>
          <w:noProof/>
        </w:rPr>
        <w:fldChar w:fldCharType="separate"/>
      </w:r>
      <w:ins w:id="157" w:author="Dmitry Kaptsenel" w:date="2011-10-30T10:06:00Z">
        <w:r>
          <w:rPr>
            <w:noProof/>
          </w:rPr>
          <w:t>62</w:t>
        </w:r>
        <w:r>
          <w:rPr>
            <w:noProof/>
          </w:rPr>
          <w:fldChar w:fldCharType="end"/>
        </w:r>
      </w:ins>
    </w:p>
    <w:p w:rsidR="00FF090F" w:rsidRDefault="00FF090F">
      <w:pPr>
        <w:pStyle w:val="TOC3"/>
        <w:tabs>
          <w:tab w:val="left" w:pos="1320"/>
          <w:tab w:val="right" w:leader="dot" w:pos="10070"/>
        </w:tabs>
        <w:rPr>
          <w:ins w:id="158" w:author="Dmitry Kaptsenel" w:date="2011-10-30T10:06:00Z"/>
          <w:rFonts w:eastAsiaTheme="minorEastAsia" w:cstheme="minorBidi"/>
          <w:i w:val="0"/>
          <w:iCs w:val="0"/>
          <w:noProof/>
          <w:sz w:val="22"/>
          <w:szCs w:val="22"/>
        </w:rPr>
      </w:pPr>
      <w:ins w:id="159" w:author="Dmitry Kaptsenel" w:date="2011-10-30T10:06:00Z">
        <w:r w:rsidRPr="008F1FA5">
          <w:rPr>
            <w:rFonts w:cs="Times New Roman"/>
            <w:noProof/>
          </w:rPr>
          <w:t>4.13.2.</w:t>
        </w:r>
        <w:r>
          <w:rPr>
            <w:rFonts w:eastAsiaTheme="minorEastAsia" w:cstheme="minorBidi"/>
            <w:i w:val="0"/>
            <w:iCs w:val="0"/>
            <w:noProof/>
            <w:sz w:val="22"/>
            <w:szCs w:val="22"/>
          </w:rPr>
          <w:tab/>
        </w:r>
        <w:r>
          <w:rPr>
            <w:noProof/>
          </w:rPr>
          <w:t>TBB usae by the OpenCL MIC Device Agent.</w:t>
        </w:r>
        <w:r>
          <w:rPr>
            <w:noProof/>
          </w:rPr>
          <w:tab/>
        </w:r>
        <w:r>
          <w:rPr>
            <w:noProof/>
          </w:rPr>
          <w:fldChar w:fldCharType="begin"/>
        </w:r>
        <w:r>
          <w:rPr>
            <w:noProof/>
          </w:rPr>
          <w:instrText xml:space="preserve"> PAGEREF _Toc307732581 \h </w:instrText>
        </w:r>
        <w:r>
          <w:rPr>
            <w:noProof/>
          </w:rPr>
        </w:r>
      </w:ins>
      <w:r>
        <w:rPr>
          <w:noProof/>
        </w:rPr>
        <w:fldChar w:fldCharType="separate"/>
      </w:r>
      <w:ins w:id="160" w:author="Dmitry Kaptsenel" w:date="2011-10-30T10:06:00Z">
        <w:r>
          <w:rPr>
            <w:noProof/>
          </w:rPr>
          <w:t>63</w:t>
        </w:r>
        <w:r>
          <w:rPr>
            <w:noProof/>
          </w:rPr>
          <w:fldChar w:fldCharType="end"/>
        </w:r>
      </w:ins>
    </w:p>
    <w:p w:rsidR="00FF090F" w:rsidRDefault="00FF090F">
      <w:pPr>
        <w:pStyle w:val="TOC4"/>
        <w:tabs>
          <w:tab w:val="left" w:pos="1540"/>
          <w:tab w:val="right" w:leader="dot" w:pos="10070"/>
        </w:tabs>
        <w:rPr>
          <w:ins w:id="161" w:author="Dmitry Kaptsenel" w:date="2011-10-30T10:06:00Z"/>
          <w:rFonts w:eastAsiaTheme="minorEastAsia" w:cstheme="minorBidi"/>
          <w:noProof/>
          <w:sz w:val="22"/>
          <w:szCs w:val="22"/>
        </w:rPr>
      </w:pPr>
      <w:ins w:id="162" w:author="Dmitry Kaptsenel" w:date="2011-10-30T10:06:00Z">
        <w:r w:rsidRPr="008F1FA5">
          <w:rPr>
            <w:rFonts w:cs="Times New Roman"/>
            <w:noProof/>
          </w:rPr>
          <w:t>4.13.2.1.</w:t>
        </w:r>
        <w:r>
          <w:rPr>
            <w:rFonts w:eastAsiaTheme="minorEastAsia" w:cstheme="minorBidi"/>
            <w:noProof/>
            <w:sz w:val="22"/>
            <w:szCs w:val="22"/>
          </w:rPr>
          <w:tab/>
        </w:r>
        <w:r>
          <w:rPr>
            <w:noProof/>
          </w:rPr>
          <w:t>Host side TBB usage</w:t>
        </w:r>
        <w:r>
          <w:rPr>
            <w:noProof/>
          </w:rPr>
          <w:tab/>
        </w:r>
        <w:r>
          <w:rPr>
            <w:noProof/>
          </w:rPr>
          <w:fldChar w:fldCharType="begin"/>
        </w:r>
        <w:r>
          <w:rPr>
            <w:noProof/>
          </w:rPr>
          <w:instrText xml:space="preserve"> PAGEREF _Toc307732582 \h </w:instrText>
        </w:r>
        <w:r>
          <w:rPr>
            <w:noProof/>
          </w:rPr>
        </w:r>
      </w:ins>
      <w:r>
        <w:rPr>
          <w:noProof/>
        </w:rPr>
        <w:fldChar w:fldCharType="separate"/>
      </w:r>
      <w:ins w:id="163" w:author="Dmitry Kaptsenel" w:date="2011-10-30T10:06:00Z">
        <w:r>
          <w:rPr>
            <w:noProof/>
          </w:rPr>
          <w:t>63</w:t>
        </w:r>
        <w:r>
          <w:rPr>
            <w:noProof/>
          </w:rPr>
          <w:fldChar w:fldCharType="end"/>
        </w:r>
      </w:ins>
    </w:p>
    <w:p w:rsidR="00FF090F" w:rsidRDefault="00FF090F">
      <w:pPr>
        <w:pStyle w:val="TOC4"/>
        <w:tabs>
          <w:tab w:val="left" w:pos="1540"/>
          <w:tab w:val="right" w:leader="dot" w:pos="10070"/>
        </w:tabs>
        <w:rPr>
          <w:ins w:id="164" w:author="Dmitry Kaptsenel" w:date="2011-10-30T10:06:00Z"/>
          <w:rFonts w:eastAsiaTheme="minorEastAsia" w:cstheme="minorBidi"/>
          <w:noProof/>
          <w:sz w:val="22"/>
          <w:szCs w:val="22"/>
        </w:rPr>
      </w:pPr>
      <w:ins w:id="165" w:author="Dmitry Kaptsenel" w:date="2011-10-30T10:06:00Z">
        <w:r w:rsidRPr="008F1FA5">
          <w:rPr>
            <w:rFonts w:cs="Times New Roman"/>
            <w:noProof/>
          </w:rPr>
          <w:t>4.13.2.2.</w:t>
        </w:r>
        <w:r>
          <w:rPr>
            <w:rFonts w:eastAsiaTheme="minorEastAsia" w:cstheme="minorBidi"/>
            <w:noProof/>
            <w:sz w:val="22"/>
            <w:szCs w:val="22"/>
          </w:rPr>
          <w:tab/>
        </w:r>
        <w:r>
          <w:rPr>
            <w:noProof/>
          </w:rPr>
          <w:t>Device side TBB usage</w:t>
        </w:r>
        <w:r>
          <w:rPr>
            <w:noProof/>
          </w:rPr>
          <w:tab/>
        </w:r>
        <w:r>
          <w:rPr>
            <w:noProof/>
          </w:rPr>
          <w:fldChar w:fldCharType="begin"/>
        </w:r>
        <w:r>
          <w:rPr>
            <w:noProof/>
          </w:rPr>
          <w:instrText xml:space="preserve"> PAGEREF _Toc307732583 \h </w:instrText>
        </w:r>
        <w:r>
          <w:rPr>
            <w:noProof/>
          </w:rPr>
        </w:r>
      </w:ins>
      <w:r>
        <w:rPr>
          <w:noProof/>
        </w:rPr>
        <w:fldChar w:fldCharType="separate"/>
      </w:r>
      <w:ins w:id="166" w:author="Dmitry Kaptsenel" w:date="2011-10-30T10:06:00Z">
        <w:r>
          <w:rPr>
            <w:noProof/>
          </w:rPr>
          <w:t>64</w:t>
        </w:r>
        <w:r>
          <w:rPr>
            <w:noProof/>
          </w:rPr>
          <w:fldChar w:fldCharType="end"/>
        </w:r>
      </w:ins>
    </w:p>
    <w:p w:rsidR="00FF090F" w:rsidRDefault="00FF090F">
      <w:pPr>
        <w:pStyle w:val="TOC1"/>
        <w:tabs>
          <w:tab w:val="left" w:pos="1320"/>
          <w:tab w:val="right" w:leader="dot" w:pos="10070"/>
        </w:tabs>
        <w:rPr>
          <w:ins w:id="167" w:author="Dmitry Kaptsenel" w:date="2011-10-30T10:06:00Z"/>
          <w:rFonts w:eastAsiaTheme="minorEastAsia" w:cstheme="minorBidi"/>
          <w:b w:val="0"/>
          <w:bCs w:val="0"/>
          <w:caps w:val="0"/>
          <w:noProof/>
          <w:sz w:val="22"/>
          <w:szCs w:val="22"/>
        </w:rPr>
      </w:pPr>
      <w:ins w:id="168" w:author="Dmitry Kaptsenel" w:date="2011-10-30T10:06: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_Toc307732584 \h </w:instrText>
        </w:r>
        <w:r>
          <w:rPr>
            <w:noProof/>
          </w:rPr>
        </w:r>
      </w:ins>
      <w:r>
        <w:rPr>
          <w:noProof/>
        </w:rPr>
        <w:fldChar w:fldCharType="separate"/>
      </w:r>
      <w:ins w:id="169" w:author="Dmitry Kaptsenel" w:date="2011-10-30T10:06:00Z">
        <w:r>
          <w:rPr>
            <w:noProof/>
          </w:rPr>
          <w:t>65</w:t>
        </w:r>
        <w:r>
          <w:rPr>
            <w:noProof/>
          </w:rPr>
          <w:fldChar w:fldCharType="end"/>
        </w:r>
      </w:ins>
    </w:p>
    <w:p w:rsidR="00FF090F" w:rsidRDefault="00FF090F">
      <w:pPr>
        <w:pStyle w:val="TOC1"/>
        <w:tabs>
          <w:tab w:val="left" w:pos="1320"/>
          <w:tab w:val="right" w:leader="dot" w:pos="10070"/>
        </w:tabs>
        <w:rPr>
          <w:ins w:id="170" w:author="Dmitry Kaptsenel" w:date="2011-10-30T10:06:00Z"/>
          <w:rFonts w:eastAsiaTheme="minorEastAsia" w:cstheme="minorBidi"/>
          <w:b w:val="0"/>
          <w:bCs w:val="0"/>
          <w:caps w:val="0"/>
          <w:noProof/>
          <w:sz w:val="22"/>
          <w:szCs w:val="22"/>
        </w:rPr>
      </w:pPr>
      <w:ins w:id="171" w:author="Dmitry Kaptsenel" w:date="2011-10-30T10:06: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_Toc307732585 \h </w:instrText>
        </w:r>
        <w:r>
          <w:rPr>
            <w:noProof/>
          </w:rPr>
        </w:r>
      </w:ins>
      <w:r>
        <w:rPr>
          <w:noProof/>
        </w:rPr>
        <w:fldChar w:fldCharType="separate"/>
      </w:r>
      <w:ins w:id="172" w:author="Dmitry Kaptsenel" w:date="2011-10-30T10:06:00Z">
        <w:r>
          <w:rPr>
            <w:noProof/>
          </w:rPr>
          <w:t>66</w:t>
        </w:r>
        <w:r>
          <w:rPr>
            <w:noProof/>
          </w:rPr>
          <w:fldChar w:fldCharType="end"/>
        </w:r>
      </w:ins>
    </w:p>
    <w:p w:rsidR="00FF090F" w:rsidRDefault="00FF090F">
      <w:pPr>
        <w:pStyle w:val="TOC1"/>
        <w:tabs>
          <w:tab w:val="left" w:pos="1320"/>
          <w:tab w:val="right" w:leader="dot" w:pos="10070"/>
        </w:tabs>
        <w:rPr>
          <w:ins w:id="173" w:author="Dmitry Kaptsenel" w:date="2011-10-30T10:06:00Z"/>
          <w:rFonts w:eastAsiaTheme="minorEastAsia" w:cstheme="minorBidi"/>
          <w:b w:val="0"/>
          <w:bCs w:val="0"/>
          <w:caps w:val="0"/>
          <w:noProof/>
          <w:sz w:val="22"/>
          <w:szCs w:val="22"/>
        </w:rPr>
      </w:pPr>
      <w:ins w:id="174" w:author="Dmitry Kaptsenel" w:date="2011-10-30T10:06: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_Toc307732586 \h </w:instrText>
        </w:r>
        <w:r>
          <w:rPr>
            <w:noProof/>
          </w:rPr>
        </w:r>
      </w:ins>
      <w:r>
        <w:rPr>
          <w:noProof/>
        </w:rPr>
        <w:fldChar w:fldCharType="separate"/>
      </w:r>
      <w:ins w:id="175" w:author="Dmitry Kaptsenel" w:date="2011-10-30T10:06:00Z">
        <w:r>
          <w:rPr>
            <w:noProof/>
          </w:rPr>
          <w:t>67</w:t>
        </w:r>
        <w:r>
          <w:rPr>
            <w:noProof/>
          </w:rPr>
          <w:fldChar w:fldCharType="end"/>
        </w:r>
      </w:ins>
    </w:p>
    <w:p w:rsidR="00FF090F" w:rsidRDefault="00FF090F">
      <w:pPr>
        <w:pStyle w:val="TOC1"/>
        <w:tabs>
          <w:tab w:val="left" w:pos="1320"/>
          <w:tab w:val="right" w:leader="dot" w:pos="10070"/>
        </w:tabs>
        <w:rPr>
          <w:ins w:id="176" w:author="Dmitry Kaptsenel" w:date="2011-10-30T10:06:00Z"/>
          <w:rFonts w:eastAsiaTheme="minorEastAsia" w:cstheme="minorBidi"/>
          <w:b w:val="0"/>
          <w:bCs w:val="0"/>
          <w:caps w:val="0"/>
          <w:noProof/>
          <w:sz w:val="22"/>
          <w:szCs w:val="22"/>
        </w:rPr>
      </w:pPr>
      <w:ins w:id="177" w:author="Dmitry Kaptsenel" w:date="2011-10-30T10:06: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_Toc307732592 \h </w:instrText>
        </w:r>
        <w:r>
          <w:rPr>
            <w:noProof/>
          </w:rPr>
        </w:r>
      </w:ins>
      <w:r>
        <w:rPr>
          <w:noProof/>
        </w:rPr>
        <w:fldChar w:fldCharType="separate"/>
      </w:r>
      <w:ins w:id="178" w:author="Dmitry Kaptsenel" w:date="2011-10-30T10:06:00Z">
        <w:r>
          <w:rPr>
            <w:noProof/>
          </w:rPr>
          <w:t>68</w:t>
        </w:r>
        <w:r>
          <w:rPr>
            <w:noProof/>
          </w:rPr>
          <w:fldChar w:fldCharType="end"/>
        </w:r>
      </w:ins>
    </w:p>
    <w:p w:rsidR="00FF090F" w:rsidRDefault="00FF090F">
      <w:pPr>
        <w:pStyle w:val="TOC1"/>
        <w:tabs>
          <w:tab w:val="left" w:pos="1320"/>
          <w:tab w:val="right" w:leader="dot" w:pos="10070"/>
        </w:tabs>
        <w:rPr>
          <w:ins w:id="179" w:author="Dmitry Kaptsenel" w:date="2011-10-30T10:06:00Z"/>
          <w:rFonts w:eastAsiaTheme="minorEastAsia" w:cstheme="minorBidi"/>
          <w:b w:val="0"/>
          <w:bCs w:val="0"/>
          <w:caps w:val="0"/>
          <w:noProof/>
          <w:sz w:val="22"/>
          <w:szCs w:val="22"/>
        </w:rPr>
      </w:pPr>
      <w:ins w:id="180" w:author="Dmitry Kaptsenel" w:date="2011-10-30T10:06: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_Toc307732593 \h </w:instrText>
        </w:r>
        <w:r>
          <w:rPr>
            <w:noProof/>
          </w:rPr>
        </w:r>
      </w:ins>
      <w:r>
        <w:rPr>
          <w:noProof/>
        </w:rPr>
        <w:fldChar w:fldCharType="separate"/>
      </w:r>
      <w:ins w:id="181" w:author="Dmitry Kaptsenel" w:date="2011-10-30T10:06:00Z">
        <w:r>
          <w:rPr>
            <w:noProof/>
          </w:rPr>
          <w:t>69</w:t>
        </w:r>
        <w:r>
          <w:rPr>
            <w:noProof/>
          </w:rPr>
          <w:fldChar w:fldCharType="end"/>
        </w:r>
      </w:ins>
    </w:p>
    <w:p w:rsidR="00527F05" w:rsidDel="00A47CB2" w:rsidRDefault="00527F05">
      <w:pPr>
        <w:pStyle w:val="TOC1"/>
        <w:tabs>
          <w:tab w:val="left" w:pos="440"/>
          <w:tab w:val="right" w:leader="dot" w:pos="10070"/>
        </w:tabs>
        <w:rPr>
          <w:del w:id="182" w:author="Dmitry Kaptsenel" w:date="2011-10-30T09:59:00Z"/>
          <w:rFonts w:eastAsiaTheme="minorEastAsia" w:cstheme="minorBidi"/>
          <w:b w:val="0"/>
          <w:bCs w:val="0"/>
          <w:caps w:val="0"/>
          <w:noProof/>
          <w:sz w:val="22"/>
          <w:szCs w:val="22"/>
        </w:rPr>
      </w:pPr>
      <w:del w:id="183" w:author="Dmitry Kaptsenel" w:date="2011-10-30T09:59:00Z">
        <w:r w:rsidRPr="00A651BB" w:rsidDel="00A47CB2">
          <w:rPr>
            <w:rFonts w:cs="Times New Roman"/>
            <w:noProof/>
          </w:rPr>
          <w:delText>1.</w:delText>
        </w:r>
        <w:r w:rsidDel="00A47CB2">
          <w:rPr>
            <w:rFonts w:eastAsiaTheme="minorEastAsia" w:cstheme="minorBidi"/>
            <w:b w:val="0"/>
            <w:bCs w:val="0"/>
            <w:caps w:val="0"/>
            <w:noProof/>
            <w:sz w:val="22"/>
            <w:szCs w:val="22"/>
          </w:rPr>
          <w:tab/>
        </w:r>
        <w:r w:rsidDel="00A47CB2">
          <w:rPr>
            <w:noProof/>
          </w:rPr>
          <w:delText>Introduction</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184" w:author="Dmitry Kaptsenel" w:date="2011-10-30T09:59:00Z"/>
          <w:rFonts w:eastAsiaTheme="minorEastAsia" w:cstheme="minorBidi"/>
          <w:smallCaps w:val="0"/>
          <w:noProof/>
          <w:sz w:val="22"/>
          <w:szCs w:val="22"/>
        </w:rPr>
      </w:pPr>
      <w:del w:id="185" w:author="Dmitry Kaptsenel" w:date="2011-10-30T09:59:00Z">
        <w:r w:rsidRPr="00A651BB" w:rsidDel="00A47CB2">
          <w:rPr>
            <w:rFonts w:cs="Times New Roman"/>
            <w:noProof/>
          </w:rPr>
          <w:delText>1.1.</w:delText>
        </w:r>
        <w:r w:rsidDel="00A47CB2">
          <w:rPr>
            <w:rFonts w:eastAsiaTheme="minorEastAsia" w:cstheme="minorBidi"/>
            <w:smallCaps w:val="0"/>
            <w:noProof/>
            <w:sz w:val="22"/>
            <w:szCs w:val="22"/>
          </w:rPr>
          <w:tab/>
        </w:r>
        <w:r w:rsidDel="00A47CB2">
          <w:rPr>
            <w:noProof/>
          </w:rPr>
          <w:delText>Scope</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186" w:author="Dmitry Kaptsenel" w:date="2011-10-30T09:59:00Z"/>
          <w:rFonts w:eastAsiaTheme="minorEastAsia" w:cstheme="minorBidi"/>
          <w:smallCaps w:val="0"/>
          <w:noProof/>
          <w:sz w:val="22"/>
          <w:szCs w:val="22"/>
        </w:rPr>
      </w:pPr>
      <w:del w:id="187" w:author="Dmitry Kaptsenel" w:date="2011-10-30T09:59:00Z">
        <w:r w:rsidRPr="00A651BB" w:rsidDel="00A47CB2">
          <w:rPr>
            <w:rFonts w:cs="Times New Roman"/>
            <w:noProof/>
          </w:rPr>
          <w:delText>1.2.</w:delText>
        </w:r>
        <w:r w:rsidDel="00A47CB2">
          <w:rPr>
            <w:rFonts w:eastAsiaTheme="minorEastAsia" w:cstheme="minorBidi"/>
            <w:smallCaps w:val="0"/>
            <w:noProof/>
            <w:sz w:val="22"/>
            <w:szCs w:val="22"/>
          </w:rPr>
          <w:tab/>
        </w:r>
        <w:r w:rsidDel="00A47CB2">
          <w:rPr>
            <w:noProof/>
          </w:rPr>
          <w:delText>Document Structure</w:delText>
        </w:r>
        <w:r w:rsidDel="00A47CB2">
          <w:rPr>
            <w:noProof/>
          </w:rPr>
          <w:tab/>
        </w:r>
        <w:r w:rsidR="00AD488C" w:rsidDel="00A47CB2">
          <w:rPr>
            <w:noProof/>
          </w:rPr>
          <w:delText>6</w:delText>
        </w:r>
      </w:del>
    </w:p>
    <w:p w:rsidR="00527F05" w:rsidDel="00A47CB2" w:rsidRDefault="00527F05">
      <w:pPr>
        <w:pStyle w:val="TOC1"/>
        <w:tabs>
          <w:tab w:val="left" w:pos="440"/>
          <w:tab w:val="right" w:leader="dot" w:pos="10070"/>
        </w:tabs>
        <w:rPr>
          <w:del w:id="188" w:author="Dmitry Kaptsenel" w:date="2011-10-30T09:59:00Z"/>
          <w:rFonts w:eastAsiaTheme="minorEastAsia" w:cstheme="minorBidi"/>
          <w:b w:val="0"/>
          <w:bCs w:val="0"/>
          <w:caps w:val="0"/>
          <w:noProof/>
          <w:sz w:val="22"/>
          <w:szCs w:val="22"/>
        </w:rPr>
      </w:pPr>
      <w:del w:id="189" w:author="Dmitry Kaptsenel" w:date="2011-10-30T09:59:00Z">
        <w:r w:rsidRPr="00A651BB" w:rsidDel="00A47CB2">
          <w:rPr>
            <w:rFonts w:cs="Times New Roman"/>
            <w:noProof/>
          </w:rPr>
          <w:delText>2.</w:delText>
        </w:r>
        <w:r w:rsidDel="00A47CB2">
          <w:rPr>
            <w:rFonts w:eastAsiaTheme="minorEastAsia" w:cstheme="minorBidi"/>
            <w:b w:val="0"/>
            <w:bCs w:val="0"/>
            <w:caps w:val="0"/>
            <w:noProof/>
            <w:sz w:val="22"/>
            <w:szCs w:val="22"/>
          </w:rPr>
          <w:tab/>
        </w:r>
        <w:r w:rsidDel="00A47CB2">
          <w:rPr>
            <w:noProof/>
          </w:rPr>
          <w:delText>Architecture Overview</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190" w:author="Dmitry Kaptsenel" w:date="2011-10-30T09:59:00Z"/>
          <w:rFonts w:eastAsiaTheme="minorEastAsia" w:cstheme="minorBidi"/>
          <w:smallCaps w:val="0"/>
          <w:noProof/>
          <w:sz w:val="22"/>
          <w:szCs w:val="22"/>
        </w:rPr>
      </w:pPr>
      <w:del w:id="191" w:author="Dmitry Kaptsenel" w:date="2011-10-30T09:59:00Z">
        <w:r w:rsidRPr="00A651BB" w:rsidDel="00A47CB2">
          <w:rPr>
            <w:rFonts w:cs="Times New Roman"/>
            <w:noProof/>
          </w:rPr>
          <w:delText>2.1.</w:delText>
        </w:r>
        <w:r w:rsidDel="00A47CB2">
          <w:rPr>
            <w:rFonts w:eastAsiaTheme="minorEastAsia" w:cstheme="minorBidi"/>
            <w:smallCaps w:val="0"/>
            <w:noProof/>
            <w:sz w:val="22"/>
            <w:szCs w:val="22"/>
          </w:rPr>
          <w:tab/>
        </w:r>
        <w:r w:rsidDel="00A47CB2">
          <w:rPr>
            <w:noProof/>
          </w:rPr>
          <w:delText>Introduction</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192" w:author="Dmitry Kaptsenel" w:date="2011-10-30T09:59:00Z"/>
          <w:rFonts w:eastAsiaTheme="minorEastAsia" w:cstheme="minorBidi"/>
          <w:smallCaps w:val="0"/>
          <w:noProof/>
          <w:sz w:val="22"/>
          <w:szCs w:val="22"/>
        </w:rPr>
      </w:pPr>
      <w:del w:id="193" w:author="Dmitry Kaptsenel" w:date="2011-10-30T09:59:00Z">
        <w:r w:rsidRPr="00A651BB" w:rsidDel="00A47CB2">
          <w:rPr>
            <w:rFonts w:cs="Times New Roman"/>
            <w:noProof/>
          </w:rPr>
          <w:delText>2.2.</w:delText>
        </w:r>
        <w:r w:rsidDel="00A47CB2">
          <w:rPr>
            <w:rFonts w:eastAsiaTheme="minorEastAsia" w:cstheme="minorBidi"/>
            <w:smallCaps w:val="0"/>
            <w:noProof/>
            <w:sz w:val="22"/>
            <w:szCs w:val="22"/>
          </w:rPr>
          <w:tab/>
        </w:r>
        <w:r w:rsidDel="00A47CB2">
          <w:rPr>
            <w:noProof/>
          </w:rPr>
          <w:delText>Basic Architecture</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194" w:author="Dmitry Kaptsenel" w:date="2011-10-30T09:59:00Z"/>
          <w:rFonts w:eastAsiaTheme="minorEastAsia" w:cstheme="minorBidi"/>
          <w:smallCaps w:val="0"/>
          <w:noProof/>
          <w:sz w:val="22"/>
          <w:szCs w:val="22"/>
        </w:rPr>
      </w:pPr>
      <w:del w:id="195" w:author="Dmitry Kaptsenel" w:date="2011-10-30T09:59:00Z">
        <w:r w:rsidRPr="00A651BB" w:rsidDel="00A47CB2">
          <w:rPr>
            <w:rFonts w:cs="Times New Roman"/>
            <w:noProof/>
          </w:rPr>
          <w:delText>2.3.</w:delText>
        </w:r>
        <w:r w:rsidDel="00A47CB2">
          <w:rPr>
            <w:rFonts w:eastAsiaTheme="minorEastAsia" w:cstheme="minorBidi"/>
            <w:smallCaps w:val="0"/>
            <w:noProof/>
            <w:sz w:val="22"/>
            <w:szCs w:val="22"/>
          </w:rPr>
          <w:tab/>
        </w:r>
        <w:r w:rsidDel="00A47CB2">
          <w:rPr>
            <w:noProof/>
          </w:rPr>
          <w:delText>Architectural Limitations</w:delText>
        </w:r>
        <w:r w:rsidDel="00A47CB2">
          <w:rPr>
            <w:noProof/>
          </w:rPr>
          <w:tab/>
        </w:r>
        <w:r w:rsidR="00AD488C" w:rsidDel="00A47CB2">
          <w:rPr>
            <w:noProof/>
          </w:rPr>
          <w:delText>8</w:delText>
        </w:r>
      </w:del>
    </w:p>
    <w:p w:rsidR="00527F05" w:rsidDel="00A47CB2" w:rsidRDefault="00527F05">
      <w:pPr>
        <w:pStyle w:val="TOC1"/>
        <w:tabs>
          <w:tab w:val="left" w:pos="440"/>
          <w:tab w:val="right" w:leader="dot" w:pos="10070"/>
        </w:tabs>
        <w:rPr>
          <w:del w:id="196" w:author="Dmitry Kaptsenel" w:date="2011-10-30T09:59:00Z"/>
          <w:rFonts w:eastAsiaTheme="minorEastAsia" w:cstheme="minorBidi"/>
          <w:b w:val="0"/>
          <w:bCs w:val="0"/>
          <w:caps w:val="0"/>
          <w:noProof/>
          <w:sz w:val="22"/>
          <w:szCs w:val="22"/>
        </w:rPr>
      </w:pPr>
      <w:del w:id="197" w:author="Dmitry Kaptsenel" w:date="2011-10-30T09:59:00Z">
        <w:r w:rsidRPr="00A651BB" w:rsidDel="00A47CB2">
          <w:rPr>
            <w:rFonts w:cs="Times New Roman"/>
            <w:noProof/>
          </w:rPr>
          <w:delText>3.</w:delText>
        </w:r>
        <w:r w:rsidDel="00A47CB2">
          <w:rPr>
            <w:rFonts w:eastAsiaTheme="minorEastAsia" w:cstheme="minorBidi"/>
            <w:b w:val="0"/>
            <w:bCs w:val="0"/>
            <w:caps w:val="0"/>
            <w:noProof/>
            <w:sz w:val="22"/>
            <w:szCs w:val="22"/>
          </w:rPr>
          <w:tab/>
        </w:r>
        <w:r w:rsidDel="00A47CB2">
          <w:rPr>
            <w:noProof/>
          </w:rPr>
          <w:delText>MIC OpenCL Device Agent Functional Specification</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198" w:author="Dmitry Kaptsenel" w:date="2011-10-30T09:59:00Z"/>
          <w:rFonts w:eastAsiaTheme="minorEastAsia" w:cstheme="minorBidi"/>
          <w:smallCaps w:val="0"/>
          <w:noProof/>
          <w:sz w:val="22"/>
          <w:szCs w:val="22"/>
        </w:rPr>
      </w:pPr>
      <w:del w:id="199" w:author="Dmitry Kaptsenel" w:date="2011-10-30T09:59:00Z">
        <w:r w:rsidRPr="00A651BB" w:rsidDel="00A47CB2">
          <w:rPr>
            <w:rFonts w:cs="Times New Roman"/>
            <w:noProof/>
          </w:rPr>
          <w:delText>3.1.</w:delText>
        </w:r>
        <w:r w:rsidDel="00A47CB2">
          <w:rPr>
            <w:rFonts w:eastAsiaTheme="minorEastAsia" w:cstheme="minorBidi"/>
            <w:smallCaps w:val="0"/>
            <w:noProof/>
            <w:sz w:val="22"/>
            <w:szCs w:val="22"/>
          </w:rPr>
          <w:tab/>
        </w:r>
        <w:r w:rsidDel="00A47CB2">
          <w:rPr>
            <w:noProof/>
          </w:rPr>
          <w:delText>OpenCL Device Agent Overview.</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00" w:author="Dmitry Kaptsenel" w:date="2011-10-30T09:59:00Z"/>
          <w:rFonts w:eastAsiaTheme="minorEastAsia" w:cstheme="minorBidi"/>
          <w:smallCaps w:val="0"/>
          <w:noProof/>
          <w:sz w:val="22"/>
          <w:szCs w:val="22"/>
        </w:rPr>
      </w:pPr>
      <w:del w:id="201" w:author="Dmitry Kaptsenel" w:date="2011-10-30T09:59:00Z">
        <w:r w:rsidRPr="00A651BB" w:rsidDel="00A47CB2">
          <w:rPr>
            <w:rFonts w:cs="Times New Roman"/>
            <w:noProof/>
          </w:rPr>
          <w:delText>3.2.</w:delText>
        </w:r>
        <w:r w:rsidDel="00A47CB2">
          <w:rPr>
            <w:rFonts w:eastAsiaTheme="minorEastAsia" w:cstheme="minorBidi"/>
            <w:smallCaps w:val="0"/>
            <w:noProof/>
            <w:sz w:val="22"/>
            <w:szCs w:val="22"/>
          </w:rPr>
          <w:tab/>
        </w:r>
        <w:r w:rsidDel="00A47CB2">
          <w:rPr>
            <w:noProof/>
          </w:rPr>
          <w:delText>Functionality Provided by MIC OpenCL Device Agent</w:delText>
        </w:r>
        <w:r w:rsidDel="00A47CB2">
          <w:rPr>
            <w:noProof/>
          </w:rPr>
          <w:tab/>
        </w:r>
        <w:r w:rsidR="00AD488C" w:rsidDel="00A47CB2">
          <w:rPr>
            <w:noProof/>
          </w:rPr>
          <w:delText>11</w:delText>
        </w:r>
      </w:del>
    </w:p>
    <w:p w:rsidR="00527F05" w:rsidDel="00A47CB2" w:rsidRDefault="00527F05">
      <w:pPr>
        <w:pStyle w:val="TOC2"/>
        <w:tabs>
          <w:tab w:val="left" w:pos="880"/>
          <w:tab w:val="right" w:leader="dot" w:pos="10070"/>
        </w:tabs>
        <w:rPr>
          <w:del w:id="202" w:author="Dmitry Kaptsenel" w:date="2011-10-30T09:59:00Z"/>
          <w:rFonts w:eastAsiaTheme="minorEastAsia" w:cstheme="minorBidi"/>
          <w:smallCaps w:val="0"/>
          <w:noProof/>
          <w:sz w:val="22"/>
          <w:szCs w:val="22"/>
        </w:rPr>
      </w:pPr>
      <w:del w:id="203" w:author="Dmitry Kaptsenel" w:date="2011-10-30T09:59:00Z">
        <w:r w:rsidRPr="00A651BB" w:rsidDel="00A47CB2">
          <w:rPr>
            <w:rFonts w:cs="Times New Roman"/>
            <w:noProof/>
          </w:rPr>
          <w:delText>3.3.</w:delText>
        </w:r>
        <w:r w:rsidDel="00A47CB2">
          <w:rPr>
            <w:rFonts w:eastAsiaTheme="minorEastAsia" w:cstheme="minorBidi"/>
            <w:smallCaps w:val="0"/>
            <w:noProof/>
            <w:sz w:val="22"/>
            <w:szCs w:val="22"/>
          </w:rPr>
          <w:tab/>
        </w:r>
        <w:r w:rsidDel="00A47CB2">
          <w:rPr>
            <w:noProof/>
          </w:rPr>
          <w:delText>High Level MIC Device Agent Structure</w:delText>
        </w:r>
        <w:r w:rsidDel="00A47CB2">
          <w:rPr>
            <w:noProof/>
          </w:rPr>
          <w:tab/>
        </w:r>
        <w:r w:rsidR="00AD488C" w:rsidDel="00A47CB2">
          <w:rPr>
            <w:noProof/>
          </w:rPr>
          <w:delText>12</w:delText>
        </w:r>
      </w:del>
    </w:p>
    <w:p w:rsidR="00527F05" w:rsidDel="00A47CB2" w:rsidRDefault="00527F05">
      <w:pPr>
        <w:pStyle w:val="TOC2"/>
        <w:tabs>
          <w:tab w:val="left" w:pos="880"/>
          <w:tab w:val="right" w:leader="dot" w:pos="10070"/>
        </w:tabs>
        <w:rPr>
          <w:del w:id="204" w:author="Dmitry Kaptsenel" w:date="2011-10-30T09:59:00Z"/>
          <w:rFonts w:eastAsiaTheme="minorEastAsia" w:cstheme="minorBidi"/>
          <w:smallCaps w:val="0"/>
          <w:noProof/>
          <w:sz w:val="22"/>
          <w:szCs w:val="22"/>
        </w:rPr>
      </w:pPr>
      <w:del w:id="205" w:author="Dmitry Kaptsenel" w:date="2011-10-30T09:59:00Z">
        <w:r w:rsidRPr="00A651BB" w:rsidDel="00A47CB2">
          <w:rPr>
            <w:rFonts w:cs="Times New Roman"/>
            <w:noProof/>
          </w:rPr>
          <w:delText>3.4.</w:delText>
        </w:r>
        <w:r w:rsidDel="00A47CB2">
          <w:rPr>
            <w:rFonts w:eastAsiaTheme="minorEastAsia" w:cstheme="minorBidi"/>
            <w:smallCaps w:val="0"/>
            <w:noProof/>
            <w:sz w:val="22"/>
            <w:szCs w:val="22"/>
          </w:rPr>
          <w:tab/>
        </w:r>
        <w:r w:rsidDel="00A47CB2">
          <w:rPr>
            <w:noProof/>
          </w:rPr>
          <w:delText>Communication with MIC Device Backend</w:delText>
        </w:r>
        <w:r w:rsidDel="00A47CB2">
          <w:rPr>
            <w:noProof/>
          </w:rPr>
          <w:tab/>
        </w:r>
        <w:r w:rsidR="00AD488C" w:rsidDel="00A47CB2">
          <w:rPr>
            <w:noProof/>
          </w:rPr>
          <w:delText>12</w:delText>
        </w:r>
      </w:del>
    </w:p>
    <w:p w:rsidR="00527F05" w:rsidDel="00A47CB2" w:rsidRDefault="00527F05">
      <w:pPr>
        <w:pStyle w:val="TOC1"/>
        <w:tabs>
          <w:tab w:val="left" w:pos="440"/>
          <w:tab w:val="right" w:leader="dot" w:pos="10070"/>
        </w:tabs>
        <w:rPr>
          <w:del w:id="206" w:author="Dmitry Kaptsenel" w:date="2011-10-30T09:59:00Z"/>
          <w:rFonts w:eastAsiaTheme="minorEastAsia" w:cstheme="minorBidi"/>
          <w:b w:val="0"/>
          <w:bCs w:val="0"/>
          <w:caps w:val="0"/>
          <w:noProof/>
          <w:sz w:val="22"/>
          <w:szCs w:val="22"/>
        </w:rPr>
      </w:pPr>
      <w:del w:id="207" w:author="Dmitry Kaptsenel" w:date="2011-10-30T09:59:00Z">
        <w:r w:rsidRPr="00A651BB" w:rsidDel="00A47CB2">
          <w:rPr>
            <w:rFonts w:cs="Times New Roman"/>
            <w:noProof/>
          </w:rPr>
          <w:delText>4.</w:delText>
        </w:r>
        <w:r w:rsidDel="00A47CB2">
          <w:rPr>
            <w:rFonts w:eastAsiaTheme="minorEastAsia" w:cstheme="minorBidi"/>
            <w:b w:val="0"/>
            <w:bCs w:val="0"/>
            <w:caps w:val="0"/>
            <w:noProof/>
            <w:sz w:val="22"/>
            <w:szCs w:val="22"/>
          </w:rPr>
          <w:tab/>
        </w:r>
        <w:r w:rsidDel="00A47CB2">
          <w:rPr>
            <w:noProof/>
          </w:rPr>
          <w:delText>MIC OpenCL Device Agent Design</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08" w:author="Dmitry Kaptsenel" w:date="2011-10-30T09:59:00Z"/>
          <w:rFonts w:eastAsiaTheme="minorEastAsia" w:cstheme="minorBidi"/>
          <w:smallCaps w:val="0"/>
          <w:noProof/>
          <w:sz w:val="22"/>
          <w:szCs w:val="22"/>
        </w:rPr>
      </w:pPr>
      <w:del w:id="209" w:author="Dmitry Kaptsenel" w:date="2011-10-30T09:59:00Z">
        <w:r w:rsidRPr="00A651BB" w:rsidDel="00A47CB2">
          <w:rPr>
            <w:rFonts w:cs="Times New Roman"/>
            <w:noProof/>
          </w:rPr>
          <w:delText>4.1.</w:delText>
        </w:r>
        <w:r w:rsidDel="00A47CB2">
          <w:rPr>
            <w:rFonts w:eastAsiaTheme="minorEastAsia" w:cstheme="minorBidi"/>
            <w:smallCaps w:val="0"/>
            <w:noProof/>
            <w:sz w:val="22"/>
            <w:szCs w:val="22"/>
          </w:rPr>
          <w:tab/>
        </w:r>
        <w:r w:rsidDel="00A47CB2">
          <w:rPr>
            <w:noProof/>
          </w:rPr>
          <w:delText>Basic Design Principles</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10" w:author="Dmitry Kaptsenel" w:date="2011-10-30T09:59:00Z"/>
          <w:rFonts w:eastAsiaTheme="minorEastAsia" w:cstheme="minorBidi"/>
          <w:smallCaps w:val="0"/>
          <w:noProof/>
          <w:sz w:val="22"/>
          <w:szCs w:val="22"/>
        </w:rPr>
      </w:pPr>
      <w:del w:id="211" w:author="Dmitry Kaptsenel" w:date="2011-10-30T09:59:00Z">
        <w:r w:rsidRPr="00A651BB" w:rsidDel="00A47CB2">
          <w:rPr>
            <w:rFonts w:cs="Times New Roman"/>
            <w:noProof/>
          </w:rPr>
          <w:delText>4.2.</w:delText>
        </w:r>
        <w:r w:rsidDel="00A47CB2">
          <w:rPr>
            <w:rFonts w:eastAsiaTheme="minorEastAsia" w:cstheme="minorBidi"/>
            <w:smallCaps w:val="0"/>
            <w:noProof/>
            <w:sz w:val="22"/>
            <w:szCs w:val="22"/>
          </w:rPr>
          <w:tab/>
        </w:r>
        <w:r w:rsidDel="00A47CB2">
          <w:rPr>
            <w:noProof/>
          </w:rPr>
          <w:delText>Coprocessor Offload Infrastructure (COI) description in a nutshell</w:delText>
        </w:r>
        <w:r w:rsidDel="00A47CB2">
          <w:rPr>
            <w:noProof/>
          </w:rPr>
          <w:tab/>
        </w:r>
        <w:r w:rsidR="00AD488C" w:rsidDel="00A47CB2">
          <w:rPr>
            <w:noProof/>
          </w:rPr>
          <w:delText>15</w:delText>
        </w:r>
      </w:del>
    </w:p>
    <w:p w:rsidR="00527F05" w:rsidDel="00A47CB2" w:rsidRDefault="00527F05">
      <w:pPr>
        <w:pStyle w:val="TOC2"/>
        <w:tabs>
          <w:tab w:val="left" w:pos="880"/>
          <w:tab w:val="right" w:leader="dot" w:pos="10070"/>
        </w:tabs>
        <w:rPr>
          <w:del w:id="212" w:author="Dmitry Kaptsenel" w:date="2011-10-30T09:59:00Z"/>
          <w:rFonts w:eastAsiaTheme="minorEastAsia" w:cstheme="minorBidi"/>
          <w:smallCaps w:val="0"/>
          <w:noProof/>
          <w:sz w:val="22"/>
          <w:szCs w:val="22"/>
        </w:rPr>
      </w:pPr>
      <w:del w:id="213" w:author="Dmitry Kaptsenel" w:date="2011-10-30T09:59:00Z">
        <w:r w:rsidRPr="00A651BB" w:rsidDel="00A47CB2">
          <w:rPr>
            <w:rFonts w:cs="Times New Roman"/>
            <w:noProof/>
          </w:rPr>
          <w:delText>4.3.</w:delText>
        </w:r>
        <w:r w:rsidDel="00A47CB2">
          <w:rPr>
            <w:rFonts w:eastAsiaTheme="minorEastAsia" w:cstheme="minorBidi"/>
            <w:smallCaps w:val="0"/>
            <w:noProof/>
            <w:sz w:val="22"/>
            <w:szCs w:val="22"/>
          </w:rPr>
          <w:tab/>
        </w:r>
        <w:r w:rsidDel="00A47CB2">
          <w:rPr>
            <w:noProof/>
          </w:rPr>
          <w:delText>OpenCL Device Info support on MIC</w:delText>
        </w:r>
        <w:r w:rsidDel="00A47CB2">
          <w:rPr>
            <w:noProof/>
          </w:rPr>
          <w:tab/>
        </w:r>
        <w:r w:rsidR="00AD488C" w:rsidDel="00A47CB2">
          <w:rPr>
            <w:noProof/>
          </w:rPr>
          <w:delText>16</w:delText>
        </w:r>
      </w:del>
    </w:p>
    <w:p w:rsidR="00527F05" w:rsidDel="00A47CB2" w:rsidRDefault="00527F05">
      <w:pPr>
        <w:pStyle w:val="TOC2"/>
        <w:tabs>
          <w:tab w:val="left" w:pos="880"/>
          <w:tab w:val="right" w:leader="dot" w:pos="10070"/>
        </w:tabs>
        <w:rPr>
          <w:del w:id="214" w:author="Dmitry Kaptsenel" w:date="2011-10-30T09:59:00Z"/>
          <w:rFonts w:eastAsiaTheme="minorEastAsia" w:cstheme="minorBidi"/>
          <w:smallCaps w:val="0"/>
          <w:noProof/>
          <w:sz w:val="22"/>
          <w:szCs w:val="22"/>
        </w:rPr>
      </w:pPr>
      <w:del w:id="215" w:author="Dmitry Kaptsenel" w:date="2011-10-30T09:59:00Z">
        <w:r w:rsidRPr="00A651BB" w:rsidDel="00A47CB2">
          <w:rPr>
            <w:rFonts w:cs="Times New Roman"/>
            <w:noProof/>
          </w:rPr>
          <w:delText>4.4.</w:delText>
        </w:r>
        <w:r w:rsidDel="00A47CB2">
          <w:rPr>
            <w:rFonts w:eastAsiaTheme="minorEastAsia" w:cstheme="minorBidi"/>
            <w:smallCaps w:val="0"/>
            <w:noProof/>
            <w:sz w:val="22"/>
            <w:szCs w:val="22"/>
          </w:rPr>
          <w:tab/>
        </w:r>
        <w:r w:rsidDel="00A47CB2">
          <w:rPr>
            <w:noProof/>
          </w:rPr>
          <w:delText>Multiple Devices Support</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16" w:author="Dmitry Kaptsenel" w:date="2011-10-30T09:59:00Z"/>
          <w:rFonts w:eastAsiaTheme="minorEastAsia" w:cstheme="minorBidi"/>
          <w:smallCaps w:val="0"/>
          <w:noProof/>
          <w:sz w:val="22"/>
          <w:szCs w:val="22"/>
        </w:rPr>
      </w:pPr>
      <w:del w:id="217" w:author="Dmitry Kaptsenel" w:date="2011-10-30T09:59:00Z">
        <w:r w:rsidRPr="00A651BB" w:rsidDel="00A47CB2">
          <w:rPr>
            <w:rFonts w:cs="Times New Roman"/>
            <w:noProof/>
          </w:rPr>
          <w:delText>4.5.</w:delText>
        </w:r>
        <w:r w:rsidDel="00A47CB2">
          <w:rPr>
            <w:rFonts w:eastAsiaTheme="minorEastAsia" w:cstheme="minorBidi"/>
            <w:smallCaps w:val="0"/>
            <w:noProof/>
            <w:sz w:val="22"/>
            <w:szCs w:val="22"/>
          </w:rPr>
          <w:tab/>
        </w:r>
        <w:r w:rsidDel="00A47CB2">
          <w:rPr>
            <w:noProof/>
          </w:rPr>
          <w:delText>MIC Device Crash Recovery</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18" w:author="Dmitry Kaptsenel" w:date="2011-10-30T09:59:00Z"/>
          <w:rFonts w:eastAsiaTheme="minorEastAsia" w:cstheme="minorBidi"/>
          <w:smallCaps w:val="0"/>
          <w:noProof/>
          <w:sz w:val="22"/>
          <w:szCs w:val="22"/>
        </w:rPr>
      </w:pPr>
      <w:del w:id="219" w:author="Dmitry Kaptsenel" w:date="2011-10-30T09:59:00Z">
        <w:r w:rsidRPr="00A651BB" w:rsidDel="00A47CB2">
          <w:rPr>
            <w:rFonts w:cs="Times New Roman"/>
            <w:noProof/>
          </w:rPr>
          <w:delText>4.6.</w:delText>
        </w:r>
        <w:r w:rsidDel="00A47CB2">
          <w:rPr>
            <w:rFonts w:eastAsiaTheme="minorEastAsia" w:cstheme="minorBidi"/>
            <w:smallCaps w:val="0"/>
            <w:noProof/>
            <w:sz w:val="22"/>
            <w:szCs w:val="22"/>
          </w:rPr>
          <w:tab/>
        </w:r>
        <w:r w:rsidDel="00A47CB2">
          <w:rPr>
            <w:noProof/>
          </w:rPr>
          <w:delText>Buffers Implementation</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20" w:author="Dmitry Kaptsenel" w:date="2011-10-30T09:59:00Z"/>
          <w:rFonts w:eastAsiaTheme="minorEastAsia" w:cstheme="minorBidi"/>
          <w:i w:val="0"/>
          <w:iCs w:val="0"/>
          <w:noProof/>
          <w:sz w:val="22"/>
          <w:szCs w:val="22"/>
        </w:rPr>
      </w:pPr>
      <w:del w:id="221" w:author="Dmitry Kaptsenel" w:date="2011-10-30T09:59:00Z">
        <w:r w:rsidRPr="00A651BB" w:rsidDel="00A47CB2">
          <w:rPr>
            <w:rFonts w:cs="Times New Roman"/>
            <w:noProof/>
          </w:rPr>
          <w:delText>4.6.1.</w:delText>
        </w:r>
        <w:r w:rsidDel="00A47CB2">
          <w:rPr>
            <w:rFonts w:eastAsiaTheme="minorEastAsia" w:cstheme="minorBidi"/>
            <w:i w:val="0"/>
            <w:iCs w:val="0"/>
            <w:noProof/>
            <w:sz w:val="22"/>
            <w:szCs w:val="22"/>
          </w:rPr>
          <w:tab/>
        </w:r>
        <w:r w:rsidDel="00A47CB2">
          <w:rPr>
            <w:noProof/>
          </w:rPr>
          <w:delText>Memory Objects Device Agent API</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22" w:author="Dmitry Kaptsenel" w:date="2011-10-30T09:59:00Z"/>
          <w:rFonts w:eastAsiaTheme="minorEastAsia" w:cstheme="minorBidi"/>
          <w:i w:val="0"/>
          <w:iCs w:val="0"/>
          <w:noProof/>
          <w:sz w:val="22"/>
          <w:szCs w:val="22"/>
        </w:rPr>
      </w:pPr>
      <w:del w:id="223" w:author="Dmitry Kaptsenel" w:date="2011-10-30T09:59:00Z">
        <w:r w:rsidRPr="00A651BB" w:rsidDel="00A47CB2">
          <w:rPr>
            <w:rFonts w:cs="Times New Roman"/>
            <w:noProof/>
          </w:rPr>
          <w:delText>4.6.2.</w:delText>
        </w:r>
        <w:r w:rsidDel="00A47CB2">
          <w:rPr>
            <w:rFonts w:eastAsiaTheme="minorEastAsia" w:cstheme="minorBidi"/>
            <w:i w:val="0"/>
            <w:iCs w:val="0"/>
            <w:noProof/>
            <w:sz w:val="22"/>
            <w:szCs w:val="22"/>
          </w:rPr>
          <w:tab/>
        </w:r>
        <w:r w:rsidDel="00A47CB2">
          <w:rPr>
            <w:noProof/>
          </w:rPr>
          <w:delText>Sharing memory objects between different devices.</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24" w:author="Dmitry Kaptsenel" w:date="2011-10-30T09:59:00Z"/>
          <w:rFonts w:eastAsiaTheme="minorEastAsia" w:cstheme="minorBidi"/>
          <w:i w:val="0"/>
          <w:iCs w:val="0"/>
          <w:noProof/>
          <w:sz w:val="22"/>
          <w:szCs w:val="22"/>
        </w:rPr>
      </w:pPr>
      <w:del w:id="225" w:author="Dmitry Kaptsenel" w:date="2011-10-30T09:59:00Z">
        <w:r w:rsidRPr="00A651BB" w:rsidDel="00A47CB2">
          <w:rPr>
            <w:rFonts w:cs="Times New Roman"/>
            <w:noProof/>
          </w:rPr>
          <w:delText>4.6.3.</w:delText>
        </w:r>
        <w:r w:rsidDel="00A47CB2">
          <w:rPr>
            <w:rFonts w:eastAsiaTheme="minorEastAsia" w:cstheme="minorBidi"/>
            <w:i w:val="0"/>
            <w:iCs w:val="0"/>
            <w:noProof/>
            <w:sz w:val="22"/>
            <w:szCs w:val="22"/>
          </w:rPr>
          <w:tab/>
        </w:r>
        <w:r w:rsidDel="00A47CB2">
          <w:rPr>
            <w:noProof/>
          </w:rPr>
          <w:delText>Memory Object Data Validity in the Multiple Devices Case</w:delText>
        </w:r>
        <w:r w:rsidDel="00A47CB2">
          <w:rPr>
            <w:noProof/>
          </w:rPr>
          <w:tab/>
        </w:r>
        <w:r w:rsidR="00AD488C" w:rsidDel="00A47CB2">
          <w:rPr>
            <w:noProof/>
          </w:rPr>
          <w:delText>31</w:delText>
        </w:r>
      </w:del>
    </w:p>
    <w:p w:rsidR="00527F05" w:rsidDel="00A47CB2" w:rsidRDefault="00527F05">
      <w:pPr>
        <w:pStyle w:val="TOC3"/>
        <w:tabs>
          <w:tab w:val="left" w:pos="1320"/>
          <w:tab w:val="right" w:leader="dot" w:pos="10070"/>
        </w:tabs>
        <w:rPr>
          <w:del w:id="226" w:author="Dmitry Kaptsenel" w:date="2011-10-30T09:59:00Z"/>
          <w:rFonts w:eastAsiaTheme="minorEastAsia" w:cstheme="minorBidi"/>
          <w:i w:val="0"/>
          <w:iCs w:val="0"/>
          <w:noProof/>
          <w:sz w:val="22"/>
          <w:szCs w:val="22"/>
        </w:rPr>
      </w:pPr>
      <w:del w:id="227" w:author="Dmitry Kaptsenel" w:date="2011-10-30T09:59:00Z">
        <w:r w:rsidRPr="00A651BB" w:rsidDel="00A47CB2">
          <w:rPr>
            <w:rFonts w:cs="Times New Roman"/>
            <w:noProof/>
          </w:rPr>
          <w:delText>4.6.4.</w:delText>
        </w:r>
        <w:r w:rsidDel="00A47CB2">
          <w:rPr>
            <w:rFonts w:eastAsiaTheme="minorEastAsia" w:cstheme="minorBidi"/>
            <w:i w:val="0"/>
            <w:iCs w:val="0"/>
            <w:noProof/>
            <w:sz w:val="22"/>
            <w:szCs w:val="22"/>
          </w:rPr>
          <w:tab/>
        </w:r>
        <w:r w:rsidDel="00A47CB2">
          <w:rPr>
            <w:noProof/>
          </w:rPr>
          <w:delText>Sub-buffers support in Device Agent</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28" w:author="Dmitry Kaptsenel" w:date="2011-10-30T09:59:00Z"/>
          <w:rFonts w:eastAsiaTheme="minorEastAsia" w:cstheme="minorBidi"/>
          <w:i w:val="0"/>
          <w:iCs w:val="0"/>
          <w:noProof/>
          <w:sz w:val="22"/>
          <w:szCs w:val="22"/>
        </w:rPr>
      </w:pPr>
      <w:del w:id="229" w:author="Dmitry Kaptsenel" w:date="2011-10-30T09:59:00Z">
        <w:r w:rsidRPr="00A651BB" w:rsidDel="00A47CB2">
          <w:rPr>
            <w:rFonts w:cs="Times New Roman"/>
            <w:noProof/>
          </w:rPr>
          <w:delText>4.6.5.</w:delText>
        </w:r>
        <w:r w:rsidDel="00A47CB2">
          <w:rPr>
            <w:rFonts w:eastAsiaTheme="minorEastAsia" w:cstheme="minorBidi"/>
            <w:i w:val="0"/>
            <w:iCs w:val="0"/>
            <w:noProof/>
            <w:sz w:val="22"/>
            <w:szCs w:val="22"/>
          </w:rPr>
          <w:tab/>
        </w:r>
        <w:r w:rsidDel="00A47CB2">
          <w:rPr>
            <w:noProof/>
          </w:rPr>
          <w:delText>MIC Device Agent Memory Objects Implementation Considerations</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30" w:author="Dmitry Kaptsenel" w:date="2011-10-30T09:59:00Z"/>
          <w:rFonts w:eastAsiaTheme="minorEastAsia" w:cstheme="minorBidi"/>
          <w:i w:val="0"/>
          <w:iCs w:val="0"/>
          <w:noProof/>
          <w:sz w:val="22"/>
          <w:szCs w:val="22"/>
        </w:rPr>
      </w:pPr>
      <w:del w:id="231" w:author="Dmitry Kaptsenel" w:date="2011-10-30T09:59:00Z">
        <w:r w:rsidRPr="00A651BB" w:rsidDel="00A47CB2">
          <w:rPr>
            <w:rFonts w:cs="Times New Roman"/>
            <w:noProof/>
          </w:rPr>
          <w:delText>4.6.6.</w:delText>
        </w:r>
        <w:r w:rsidDel="00A47CB2">
          <w:rPr>
            <w:rFonts w:eastAsiaTheme="minorEastAsia" w:cstheme="minorBidi"/>
            <w:i w:val="0"/>
            <w:iCs w:val="0"/>
            <w:noProof/>
            <w:sz w:val="22"/>
            <w:szCs w:val="22"/>
          </w:rPr>
          <w:tab/>
        </w:r>
        <w:r w:rsidDel="00A47CB2">
          <w:rPr>
            <w:noProof/>
          </w:rPr>
          <w:delText>Understanding COI Buffers Mapping on the Host</w:delText>
        </w:r>
        <w:r w:rsidDel="00A47CB2">
          <w:rPr>
            <w:noProof/>
          </w:rPr>
          <w:tab/>
        </w:r>
        <w:r w:rsidR="00AD488C" w:rsidDel="00A47CB2">
          <w:rPr>
            <w:noProof/>
          </w:rPr>
          <w:delText>35</w:delText>
        </w:r>
      </w:del>
    </w:p>
    <w:p w:rsidR="00527F05" w:rsidDel="00A47CB2" w:rsidRDefault="00527F05">
      <w:pPr>
        <w:pStyle w:val="TOC2"/>
        <w:tabs>
          <w:tab w:val="left" w:pos="880"/>
          <w:tab w:val="right" w:leader="dot" w:pos="10070"/>
        </w:tabs>
        <w:rPr>
          <w:del w:id="232" w:author="Dmitry Kaptsenel" w:date="2011-10-30T09:59:00Z"/>
          <w:rFonts w:eastAsiaTheme="minorEastAsia" w:cstheme="minorBidi"/>
          <w:smallCaps w:val="0"/>
          <w:noProof/>
          <w:sz w:val="22"/>
          <w:szCs w:val="22"/>
        </w:rPr>
      </w:pPr>
      <w:del w:id="233" w:author="Dmitry Kaptsenel" w:date="2011-10-30T09:59:00Z">
        <w:r w:rsidRPr="00A651BB" w:rsidDel="00A47CB2">
          <w:rPr>
            <w:rFonts w:cs="Times New Roman"/>
            <w:noProof/>
          </w:rPr>
          <w:delText>4.7.</w:delText>
        </w:r>
        <w:r w:rsidDel="00A47CB2">
          <w:rPr>
            <w:rFonts w:eastAsiaTheme="minorEastAsia" w:cstheme="minorBidi"/>
            <w:smallCaps w:val="0"/>
            <w:noProof/>
            <w:sz w:val="22"/>
            <w:szCs w:val="22"/>
          </w:rPr>
          <w:tab/>
        </w:r>
        <w:r w:rsidDel="00A47CB2">
          <w:rPr>
            <w:noProof/>
          </w:rPr>
          <w:delText>Notification Port and Device Callbacks</w:delText>
        </w:r>
        <w:r w:rsidDel="00A47CB2">
          <w:rPr>
            <w:noProof/>
          </w:rPr>
          <w:tab/>
        </w:r>
        <w:r w:rsidR="00AD488C" w:rsidDel="00A47CB2">
          <w:rPr>
            <w:noProof/>
          </w:rPr>
          <w:delText>37</w:delText>
        </w:r>
      </w:del>
    </w:p>
    <w:p w:rsidR="00527F05" w:rsidDel="00A47CB2" w:rsidRDefault="00527F05">
      <w:pPr>
        <w:pStyle w:val="TOC2"/>
        <w:tabs>
          <w:tab w:val="left" w:pos="880"/>
          <w:tab w:val="right" w:leader="dot" w:pos="10070"/>
        </w:tabs>
        <w:rPr>
          <w:del w:id="234" w:author="Dmitry Kaptsenel" w:date="2011-10-30T09:59:00Z"/>
          <w:rFonts w:eastAsiaTheme="minorEastAsia" w:cstheme="minorBidi"/>
          <w:smallCaps w:val="0"/>
          <w:noProof/>
          <w:sz w:val="22"/>
          <w:szCs w:val="22"/>
        </w:rPr>
      </w:pPr>
      <w:del w:id="235" w:author="Dmitry Kaptsenel" w:date="2011-10-30T09:59:00Z">
        <w:r w:rsidRPr="00A651BB" w:rsidDel="00A47CB2">
          <w:rPr>
            <w:rFonts w:cs="Times New Roman"/>
            <w:noProof/>
          </w:rPr>
          <w:delText>4.8.</w:delText>
        </w:r>
        <w:r w:rsidDel="00A47CB2">
          <w:rPr>
            <w:rFonts w:eastAsiaTheme="minorEastAsia" w:cstheme="minorBidi"/>
            <w:smallCaps w:val="0"/>
            <w:noProof/>
            <w:sz w:val="22"/>
            <w:szCs w:val="22"/>
          </w:rPr>
          <w:tab/>
        </w:r>
        <w:r w:rsidDel="00A47CB2">
          <w:rPr>
            <w:noProof/>
          </w:rPr>
          <w:delText>Command Queues Implementation</w:delText>
        </w:r>
        <w:r w:rsidDel="00A47CB2">
          <w:rPr>
            <w:noProof/>
          </w:rPr>
          <w:tab/>
        </w:r>
        <w:r w:rsidR="00AD488C" w:rsidDel="00A47CB2">
          <w:rPr>
            <w:noProof/>
          </w:rPr>
          <w:delText>38</w:delText>
        </w:r>
      </w:del>
    </w:p>
    <w:p w:rsidR="00527F05" w:rsidDel="00A47CB2" w:rsidRDefault="00527F05">
      <w:pPr>
        <w:pStyle w:val="TOC3"/>
        <w:tabs>
          <w:tab w:val="left" w:pos="1320"/>
          <w:tab w:val="right" w:leader="dot" w:pos="10070"/>
        </w:tabs>
        <w:rPr>
          <w:del w:id="236" w:author="Dmitry Kaptsenel" w:date="2011-10-30T09:59:00Z"/>
          <w:rFonts w:eastAsiaTheme="minorEastAsia" w:cstheme="minorBidi"/>
          <w:i w:val="0"/>
          <w:iCs w:val="0"/>
          <w:noProof/>
          <w:sz w:val="22"/>
          <w:szCs w:val="22"/>
        </w:rPr>
      </w:pPr>
      <w:del w:id="237" w:author="Dmitry Kaptsenel" w:date="2011-10-30T09:59:00Z">
        <w:r w:rsidRPr="00A651BB" w:rsidDel="00A47CB2">
          <w:rPr>
            <w:rFonts w:cs="Times New Roman"/>
            <w:noProof/>
          </w:rPr>
          <w:delText>4.8.1.</w:delText>
        </w:r>
        <w:r w:rsidDel="00A47CB2">
          <w:rPr>
            <w:rFonts w:eastAsiaTheme="minorEastAsia" w:cstheme="minorBidi"/>
            <w:i w:val="0"/>
            <w:iCs w:val="0"/>
            <w:noProof/>
            <w:sz w:val="22"/>
            <w:szCs w:val="22"/>
          </w:rPr>
          <w:tab/>
        </w:r>
        <w:r w:rsidDel="00A47CB2">
          <w:rPr>
            <w:noProof/>
          </w:rPr>
          <w:delText>Command Queues Device Agent CAPI</w:delText>
        </w:r>
        <w:r w:rsidDel="00A47CB2">
          <w:rPr>
            <w:noProof/>
          </w:rPr>
          <w:tab/>
        </w:r>
        <w:r w:rsidR="00AD488C" w:rsidDel="00A47CB2">
          <w:rPr>
            <w:noProof/>
          </w:rPr>
          <w:delText>39</w:delText>
        </w:r>
      </w:del>
    </w:p>
    <w:p w:rsidR="00527F05" w:rsidDel="00A47CB2" w:rsidRDefault="00527F05">
      <w:pPr>
        <w:pStyle w:val="TOC3"/>
        <w:tabs>
          <w:tab w:val="left" w:pos="1320"/>
          <w:tab w:val="right" w:leader="dot" w:pos="10070"/>
        </w:tabs>
        <w:rPr>
          <w:del w:id="238" w:author="Dmitry Kaptsenel" w:date="2011-10-30T09:59:00Z"/>
          <w:rFonts w:eastAsiaTheme="minorEastAsia" w:cstheme="minorBidi"/>
          <w:i w:val="0"/>
          <w:iCs w:val="0"/>
          <w:noProof/>
          <w:sz w:val="22"/>
          <w:szCs w:val="22"/>
        </w:rPr>
      </w:pPr>
      <w:del w:id="239" w:author="Dmitry Kaptsenel" w:date="2011-10-30T09:59:00Z">
        <w:r w:rsidRPr="00A651BB" w:rsidDel="00A47CB2">
          <w:rPr>
            <w:rFonts w:cs="Times New Roman"/>
            <w:noProof/>
          </w:rPr>
          <w:delText>4.8.2.</w:delText>
        </w:r>
        <w:r w:rsidDel="00A47CB2">
          <w:rPr>
            <w:rFonts w:eastAsiaTheme="minorEastAsia" w:cstheme="minorBidi"/>
            <w:i w:val="0"/>
            <w:iCs w:val="0"/>
            <w:noProof/>
            <w:sz w:val="22"/>
            <w:szCs w:val="22"/>
          </w:rPr>
          <w:tab/>
        </w:r>
        <w:r w:rsidDel="00A47CB2">
          <w:rPr>
            <w:noProof/>
          </w:rPr>
          <w:delText>Command Types</w:delText>
        </w:r>
        <w:r w:rsidDel="00A47CB2">
          <w:rPr>
            <w:noProof/>
          </w:rPr>
          <w:tab/>
        </w:r>
        <w:r w:rsidR="00AD488C" w:rsidDel="00A47CB2">
          <w:rPr>
            <w:noProof/>
          </w:rPr>
          <w:delText>39</w:delText>
        </w:r>
      </w:del>
    </w:p>
    <w:p w:rsidR="00527F05" w:rsidDel="00A47CB2" w:rsidRDefault="00527F05">
      <w:pPr>
        <w:pStyle w:val="TOC4"/>
        <w:tabs>
          <w:tab w:val="left" w:pos="1540"/>
          <w:tab w:val="right" w:leader="dot" w:pos="10070"/>
        </w:tabs>
        <w:rPr>
          <w:del w:id="240" w:author="Dmitry Kaptsenel" w:date="2011-10-30T09:59:00Z"/>
          <w:rFonts w:eastAsiaTheme="minorEastAsia" w:cstheme="minorBidi"/>
          <w:noProof/>
          <w:sz w:val="22"/>
          <w:szCs w:val="22"/>
        </w:rPr>
      </w:pPr>
      <w:del w:id="241" w:author="Dmitry Kaptsenel" w:date="2011-10-30T09:59:00Z">
        <w:r w:rsidRPr="00A651BB" w:rsidDel="00A47CB2">
          <w:rPr>
            <w:rFonts w:cs="Times New Roman"/>
            <w:noProof/>
          </w:rPr>
          <w:delText>4.8.2.1.</w:delText>
        </w:r>
        <w:r w:rsidDel="00A47CB2">
          <w:rPr>
            <w:rFonts w:eastAsiaTheme="minorEastAsia" w:cstheme="minorBidi"/>
            <w:noProof/>
            <w:sz w:val="22"/>
            <w:szCs w:val="22"/>
          </w:rPr>
          <w:tab/>
        </w:r>
        <w:r w:rsidDel="00A47CB2">
          <w:rPr>
            <w:noProof/>
          </w:rPr>
          <w:delText>Mapping Kernel Execution Commands to COI</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42" w:author="Dmitry Kaptsenel" w:date="2011-10-30T09:59:00Z"/>
          <w:rFonts w:eastAsiaTheme="minorEastAsia" w:cstheme="minorBidi"/>
          <w:noProof/>
          <w:sz w:val="22"/>
          <w:szCs w:val="22"/>
        </w:rPr>
      </w:pPr>
      <w:del w:id="243" w:author="Dmitry Kaptsenel" w:date="2011-10-30T09:59:00Z">
        <w:r w:rsidRPr="00A651BB" w:rsidDel="00A47CB2">
          <w:rPr>
            <w:rFonts w:cs="Times New Roman"/>
            <w:noProof/>
          </w:rPr>
          <w:delText>4.8.2.2.</w:delText>
        </w:r>
        <w:r w:rsidDel="00A47CB2">
          <w:rPr>
            <w:rFonts w:eastAsiaTheme="minorEastAsia" w:cstheme="minorBidi"/>
            <w:noProof/>
            <w:sz w:val="22"/>
            <w:szCs w:val="22"/>
          </w:rPr>
          <w:tab/>
        </w:r>
        <w:r w:rsidDel="00A47CB2">
          <w:rPr>
            <w:noProof/>
          </w:rPr>
          <w:delText>Mapping Buffer-related Commands to COI</w:delText>
        </w:r>
        <w:r w:rsidDel="00A47CB2">
          <w:rPr>
            <w:noProof/>
          </w:rPr>
          <w:tab/>
        </w:r>
        <w:r w:rsidR="00AD488C" w:rsidDel="00A47CB2">
          <w:rPr>
            <w:noProof/>
          </w:rPr>
          <w:delText>40</w:delText>
        </w:r>
      </w:del>
    </w:p>
    <w:p w:rsidR="00527F05" w:rsidDel="00A47CB2" w:rsidRDefault="00527F05">
      <w:pPr>
        <w:pStyle w:val="TOC3"/>
        <w:tabs>
          <w:tab w:val="left" w:pos="1320"/>
          <w:tab w:val="right" w:leader="dot" w:pos="10070"/>
        </w:tabs>
        <w:rPr>
          <w:del w:id="244" w:author="Dmitry Kaptsenel" w:date="2011-10-30T09:59:00Z"/>
          <w:rFonts w:eastAsiaTheme="minorEastAsia" w:cstheme="minorBidi"/>
          <w:i w:val="0"/>
          <w:iCs w:val="0"/>
          <w:noProof/>
          <w:sz w:val="22"/>
          <w:szCs w:val="22"/>
        </w:rPr>
      </w:pPr>
      <w:del w:id="245" w:author="Dmitry Kaptsenel" w:date="2011-10-30T09:59:00Z">
        <w:r w:rsidRPr="00A651BB" w:rsidDel="00A47CB2">
          <w:rPr>
            <w:rFonts w:cs="Times New Roman"/>
            <w:noProof/>
          </w:rPr>
          <w:delText>4.8.3.</w:delText>
        </w:r>
        <w:r w:rsidDel="00A47CB2">
          <w:rPr>
            <w:rFonts w:eastAsiaTheme="minorEastAsia" w:cstheme="minorBidi"/>
            <w:i w:val="0"/>
            <w:iCs w:val="0"/>
            <w:noProof/>
            <w:sz w:val="22"/>
            <w:szCs w:val="22"/>
          </w:rPr>
          <w:tab/>
        </w:r>
        <w:r w:rsidDel="00A47CB2">
          <w:rPr>
            <w:noProof/>
          </w:rPr>
          <w:delText>Command List Behavior</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46" w:author="Dmitry Kaptsenel" w:date="2011-10-30T09:59:00Z"/>
          <w:rFonts w:eastAsiaTheme="minorEastAsia" w:cstheme="minorBidi"/>
          <w:noProof/>
          <w:sz w:val="22"/>
          <w:szCs w:val="22"/>
        </w:rPr>
      </w:pPr>
      <w:del w:id="247" w:author="Dmitry Kaptsenel" w:date="2011-10-30T09:59:00Z">
        <w:r w:rsidRPr="00A651BB" w:rsidDel="00A47CB2">
          <w:rPr>
            <w:rFonts w:cs="Times New Roman"/>
            <w:noProof/>
          </w:rPr>
          <w:delText>4.8.3.1.</w:delText>
        </w:r>
        <w:r w:rsidDel="00A47CB2">
          <w:rPr>
            <w:rFonts w:eastAsiaTheme="minorEastAsia" w:cstheme="minorBidi"/>
            <w:noProof/>
            <w:sz w:val="22"/>
            <w:szCs w:val="22"/>
          </w:rPr>
          <w:tab/>
        </w:r>
        <w:r w:rsidDel="00A47CB2">
          <w:rPr>
            <w:noProof/>
          </w:rPr>
          <w:delText>In-Order Command Lists</w:delText>
        </w:r>
        <w:r w:rsidDel="00A47CB2">
          <w:rPr>
            <w:noProof/>
          </w:rPr>
          <w:tab/>
        </w:r>
        <w:r w:rsidR="00AD488C" w:rsidDel="00A47CB2">
          <w:rPr>
            <w:noProof/>
          </w:rPr>
          <w:delText>41</w:delText>
        </w:r>
      </w:del>
    </w:p>
    <w:p w:rsidR="00527F05" w:rsidDel="00A47CB2" w:rsidRDefault="00527F05">
      <w:pPr>
        <w:pStyle w:val="TOC4"/>
        <w:tabs>
          <w:tab w:val="left" w:pos="1540"/>
          <w:tab w:val="right" w:leader="dot" w:pos="10070"/>
        </w:tabs>
        <w:rPr>
          <w:del w:id="248" w:author="Dmitry Kaptsenel" w:date="2011-10-30T09:59:00Z"/>
          <w:rFonts w:eastAsiaTheme="minorEastAsia" w:cstheme="minorBidi"/>
          <w:noProof/>
          <w:sz w:val="22"/>
          <w:szCs w:val="22"/>
        </w:rPr>
      </w:pPr>
      <w:del w:id="249" w:author="Dmitry Kaptsenel" w:date="2011-10-30T09:59:00Z">
        <w:r w:rsidRPr="00A651BB" w:rsidDel="00A47CB2">
          <w:rPr>
            <w:rFonts w:cs="Times New Roman"/>
            <w:noProof/>
          </w:rPr>
          <w:delText>4.8.3.2.</w:delText>
        </w:r>
        <w:r w:rsidDel="00A47CB2">
          <w:rPr>
            <w:rFonts w:eastAsiaTheme="minorEastAsia" w:cstheme="minorBidi"/>
            <w:noProof/>
            <w:sz w:val="22"/>
            <w:szCs w:val="22"/>
          </w:rPr>
          <w:tab/>
        </w:r>
        <w:r w:rsidDel="00A47CB2">
          <w:rPr>
            <w:noProof/>
          </w:rPr>
          <w:delText>Out-Of-Order Command Lists</w:delText>
        </w:r>
        <w:r w:rsidDel="00A47CB2">
          <w:rPr>
            <w:noProof/>
          </w:rPr>
          <w:tab/>
        </w:r>
        <w:r w:rsidR="00AD488C" w:rsidDel="00A47CB2">
          <w:rPr>
            <w:noProof/>
          </w:rPr>
          <w:delText>44</w:delText>
        </w:r>
      </w:del>
    </w:p>
    <w:p w:rsidR="00527F05" w:rsidDel="00A47CB2" w:rsidRDefault="00527F05">
      <w:pPr>
        <w:pStyle w:val="TOC3"/>
        <w:tabs>
          <w:tab w:val="left" w:pos="1320"/>
          <w:tab w:val="right" w:leader="dot" w:pos="10070"/>
        </w:tabs>
        <w:rPr>
          <w:del w:id="250" w:author="Dmitry Kaptsenel" w:date="2011-10-30T09:59:00Z"/>
          <w:rFonts w:eastAsiaTheme="minorEastAsia" w:cstheme="minorBidi"/>
          <w:i w:val="0"/>
          <w:iCs w:val="0"/>
          <w:noProof/>
          <w:sz w:val="22"/>
          <w:szCs w:val="22"/>
        </w:rPr>
      </w:pPr>
      <w:del w:id="251" w:author="Dmitry Kaptsenel" w:date="2011-10-30T09:59:00Z">
        <w:r w:rsidRPr="00A651BB" w:rsidDel="00A47CB2">
          <w:rPr>
            <w:rFonts w:cs="Times New Roman"/>
            <w:noProof/>
          </w:rPr>
          <w:delText>4.8.4.</w:delText>
        </w:r>
        <w:r w:rsidDel="00A47CB2">
          <w:rPr>
            <w:rFonts w:eastAsiaTheme="minorEastAsia" w:cstheme="minorBidi"/>
            <w:i w:val="0"/>
            <w:iCs w:val="0"/>
            <w:noProof/>
            <w:sz w:val="22"/>
            <w:szCs w:val="22"/>
          </w:rPr>
          <w:tab/>
        </w:r>
        <w:r w:rsidDel="00A47CB2">
          <w:rPr>
            <w:noProof/>
          </w:rPr>
          <w:delText>Command Batching</w:delText>
        </w:r>
        <w:r w:rsidDel="00A47CB2">
          <w:rPr>
            <w:noProof/>
          </w:rPr>
          <w:tab/>
        </w:r>
        <w:r w:rsidR="00AD488C" w:rsidDel="00A47CB2">
          <w:rPr>
            <w:noProof/>
          </w:rPr>
          <w:delText>46</w:delText>
        </w:r>
      </w:del>
    </w:p>
    <w:p w:rsidR="00527F05" w:rsidDel="00A47CB2" w:rsidRDefault="00527F05">
      <w:pPr>
        <w:pStyle w:val="TOC3"/>
        <w:tabs>
          <w:tab w:val="left" w:pos="1320"/>
          <w:tab w:val="right" w:leader="dot" w:pos="10070"/>
        </w:tabs>
        <w:rPr>
          <w:del w:id="252" w:author="Dmitry Kaptsenel" w:date="2011-10-30T09:59:00Z"/>
          <w:rFonts w:eastAsiaTheme="minorEastAsia" w:cstheme="minorBidi"/>
          <w:i w:val="0"/>
          <w:iCs w:val="0"/>
          <w:noProof/>
          <w:sz w:val="22"/>
          <w:szCs w:val="22"/>
        </w:rPr>
      </w:pPr>
      <w:del w:id="253" w:author="Dmitry Kaptsenel" w:date="2011-10-30T09:59:00Z">
        <w:r w:rsidRPr="00A651BB" w:rsidDel="00A47CB2">
          <w:rPr>
            <w:rFonts w:cs="Times New Roman"/>
            <w:noProof/>
          </w:rPr>
          <w:delText>4.8.5.</w:delText>
        </w:r>
        <w:r w:rsidDel="00A47CB2">
          <w:rPr>
            <w:rFonts w:eastAsiaTheme="minorEastAsia" w:cstheme="minorBidi"/>
            <w:i w:val="0"/>
            <w:iCs w:val="0"/>
            <w:noProof/>
            <w:sz w:val="22"/>
            <w:szCs w:val="22"/>
          </w:rPr>
          <w:tab/>
        </w:r>
        <w:r w:rsidDel="00A47CB2">
          <w:rPr>
            <w:noProof/>
          </w:rPr>
          <w:delText>MIC Device Agent Service Command Queue</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54" w:author="Dmitry Kaptsenel" w:date="2011-10-30T09:59:00Z"/>
          <w:rFonts w:eastAsiaTheme="minorEastAsia" w:cstheme="minorBidi"/>
          <w:smallCaps w:val="0"/>
          <w:noProof/>
          <w:sz w:val="22"/>
          <w:szCs w:val="22"/>
        </w:rPr>
      </w:pPr>
      <w:del w:id="255" w:author="Dmitry Kaptsenel" w:date="2011-10-30T09:59:00Z">
        <w:r w:rsidRPr="00A651BB" w:rsidDel="00A47CB2">
          <w:rPr>
            <w:rFonts w:cs="Times New Roman"/>
            <w:noProof/>
          </w:rPr>
          <w:delText>4.9.</w:delText>
        </w:r>
        <w:r w:rsidDel="00A47CB2">
          <w:rPr>
            <w:rFonts w:eastAsiaTheme="minorEastAsia" w:cstheme="minorBidi"/>
            <w:smallCaps w:val="0"/>
            <w:noProof/>
            <w:sz w:val="22"/>
            <w:szCs w:val="22"/>
          </w:rPr>
          <w:tab/>
        </w:r>
        <w:r w:rsidDel="00A47CB2">
          <w:rPr>
            <w:noProof/>
          </w:rPr>
          <w:delText>Support for printf() in kernels</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56" w:author="Dmitry Kaptsenel" w:date="2011-10-30T09:59:00Z"/>
          <w:rFonts w:eastAsiaTheme="minorEastAsia" w:cstheme="minorBidi"/>
          <w:smallCaps w:val="0"/>
          <w:noProof/>
          <w:sz w:val="22"/>
          <w:szCs w:val="22"/>
        </w:rPr>
      </w:pPr>
      <w:del w:id="257" w:author="Dmitry Kaptsenel" w:date="2011-10-30T09:59:00Z">
        <w:r w:rsidRPr="00A651BB" w:rsidDel="00A47CB2">
          <w:rPr>
            <w:rFonts w:cs="Times New Roman"/>
            <w:noProof/>
          </w:rPr>
          <w:delText>4.10.</w:delText>
        </w:r>
        <w:r w:rsidDel="00A47CB2">
          <w:rPr>
            <w:rFonts w:eastAsiaTheme="minorEastAsia" w:cstheme="minorBidi"/>
            <w:smallCaps w:val="0"/>
            <w:noProof/>
            <w:sz w:val="22"/>
            <w:szCs w:val="22"/>
          </w:rPr>
          <w:tab/>
        </w:r>
        <w:r w:rsidDel="00A47CB2">
          <w:rPr>
            <w:noProof/>
          </w:rPr>
          <w:delText>Device Fission Support</w:delText>
        </w:r>
        <w:r w:rsidDel="00A47CB2">
          <w:rPr>
            <w:noProof/>
          </w:rPr>
          <w:tab/>
        </w:r>
        <w:r w:rsidR="00AD488C" w:rsidDel="00A47CB2">
          <w:rPr>
            <w:noProof/>
          </w:rPr>
          <w:delText>48</w:delText>
        </w:r>
      </w:del>
    </w:p>
    <w:p w:rsidR="00527F05" w:rsidDel="00A47CB2" w:rsidRDefault="00527F05">
      <w:pPr>
        <w:pStyle w:val="TOC2"/>
        <w:tabs>
          <w:tab w:val="left" w:pos="880"/>
          <w:tab w:val="right" w:leader="dot" w:pos="10070"/>
        </w:tabs>
        <w:rPr>
          <w:del w:id="258" w:author="Dmitry Kaptsenel" w:date="2011-10-30T09:59:00Z"/>
          <w:rFonts w:eastAsiaTheme="minorEastAsia" w:cstheme="minorBidi"/>
          <w:smallCaps w:val="0"/>
          <w:noProof/>
          <w:sz w:val="22"/>
          <w:szCs w:val="22"/>
        </w:rPr>
      </w:pPr>
      <w:del w:id="259" w:author="Dmitry Kaptsenel" w:date="2011-10-30T09:59:00Z">
        <w:r w:rsidRPr="00A651BB" w:rsidDel="00A47CB2">
          <w:rPr>
            <w:rFonts w:cs="Times New Roman"/>
            <w:noProof/>
          </w:rPr>
          <w:delText>4.11.</w:delText>
        </w:r>
        <w:r w:rsidDel="00A47CB2">
          <w:rPr>
            <w:rFonts w:eastAsiaTheme="minorEastAsia" w:cstheme="minorBidi"/>
            <w:smallCaps w:val="0"/>
            <w:noProof/>
            <w:sz w:val="22"/>
            <w:szCs w:val="22"/>
          </w:rPr>
          <w:tab/>
        </w:r>
        <w:r w:rsidDel="00A47CB2">
          <w:rPr>
            <w:noProof/>
          </w:rPr>
          <w:delText>Performance counters</w:delText>
        </w:r>
        <w:r w:rsidDel="00A47CB2">
          <w:rPr>
            <w:noProof/>
          </w:rPr>
          <w:tab/>
        </w:r>
        <w:r w:rsidR="00AD488C" w:rsidDel="00A47CB2">
          <w:rPr>
            <w:noProof/>
          </w:rPr>
          <w:delText>49</w:delText>
        </w:r>
      </w:del>
    </w:p>
    <w:p w:rsidR="00527F05" w:rsidDel="00A47CB2" w:rsidRDefault="00527F05">
      <w:pPr>
        <w:pStyle w:val="TOC3"/>
        <w:tabs>
          <w:tab w:val="left" w:pos="1320"/>
          <w:tab w:val="right" w:leader="dot" w:pos="10070"/>
        </w:tabs>
        <w:rPr>
          <w:del w:id="260" w:author="Dmitry Kaptsenel" w:date="2011-10-30T09:59:00Z"/>
          <w:rFonts w:eastAsiaTheme="minorEastAsia" w:cstheme="minorBidi"/>
          <w:i w:val="0"/>
          <w:iCs w:val="0"/>
          <w:noProof/>
          <w:sz w:val="22"/>
          <w:szCs w:val="22"/>
        </w:rPr>
      </w:pPr>
      <w:del w:id="261" w:author="Dmitry Kaptsenel" w:date="2011-10-30T09:59:00Z">
        <w:r w:rsidRPr="00A651BB" w:rsidDel="00A47CB2">
          <w:rPr>
            <w:rFonts w:cs="Times New Roman"/>
            <w:noProof/>
          </w:rPr>
          <w:delText>4.11.1.</w:delText>
        </w:r>
        <w:r w:rsidDel="00A47CB2">
          <w:rPr>
            <w:rFonts w:eastAsiaTheme="minorEastAsia" w:cstheme="minorBidi"/>
            <w:i w:val="0"/>
            <w:iCs w:val="0"/>
            <w:noProof/>
            <w:sz w:val="22"/>
            <w:szCs w:val="22"/>
          </w:rPr>
          <w:tab/>
        </w:r>
        <w:r w:rsidDel="00A47CB2">
          <w:rPr>
            <w:noProof/>
          </w:rPr>
          <w:delText>Relations between Performance Counters and OpenCL Command Execution Status</w:delText>
        </w:r>
        <w:r w:rsidDel="00A47CB2">
          <w:rPr>
            <w:noProof/>
          </w:rPr>
          <w:tab/>
        </w:r>
        <w:r w:rsidR="00AD488C" w:rsidDel="00A47CB2">
          <w:rPr>
            <w:noProof/>
          </w:rPr>
          <w:delText>52</w:delText>
        </w:r>
      </w:del>
    </w:p>
    <w:p w:rsidR="00527F05" w:rsidDel="00A47CB2" w:rsidRDefault="00527F05">
      <w:pPr>
        <w:pStyle w:val="TOC2"/>
        <w:tabs>
          <w:tab w:val="left" w:pos="880"/>
          <w:tab w:val="right" w:leader="dot" w:pos="10070"/>
        </w:tabs>
        <w:rPr>
          <w:del w:id="262" w:author="Dmitry Kaptsenel" w:date="2011-10-30T09:59:00Z"/>
          <w:rFonts w:eastAsiaTheme="minorEastAsia" w:cstheme="minorBidi"/>
          <w:smallCaps w:val="0"/>
          <w:noProof/>
          <w:sz w:val="22"/>
          <w:szCs w:val="22"/>
        </w:rPr>
      </w:pPr>
      <w:del w:id="263" w:author="Dmitry Kaptsenel" w:date="2011-10-30T09:59:00Z">
        <w:r w:rsidRPr="00A651BB" w:rsidDel="00A47CB2">
          <w:rPr>
            <w:rFonts w:cs="Times New Roman"/>
            <w:noProof/>
          </w:rPr>
          <w:delText>4.12.</w:delText>
        </w:r>
        <w:r w:rsidDel="00A47CB2">
          <w:rPr>
            <w:rFonts w:eastAsiaTheme="minorEastAsia" w:cstheme="minorBidi"/>
            <w:smallCaps w:val="0"/>
            <w:noProof/>
            <w:sz w:val="22"/>
            <w:szCs w:val="22"/>
          </w:rPr>
          <w:tab/>
        </w:r>
        <w:r w:rsidDel="00A47CB2">
          <w:rPr>
            <w:noProof/>
          </w:rPr>
          <w:delText>Interface with MIC Device Backend</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64" w:author="Dmitry Kaptsenel" w:date="2011-10-30T09:59:00Z"/>
          <w:rFonts w:eastAsiaTheme="minorEastAsia" w:cstheme="minorBidi"/>
          <w:i w:val="0"/>
          <w:iCs w:val="0"/>
          <w:noProof/>
          <w:sz w:val="22"/>
          <w:szCs w:val="22"/>
        </w:rPr>
      </w:pPr>
      <w:del w:id="265" w:author="Dmitry Kaptsenel" w:date="2011-10-30T09:59:00Z">
        <w:r w:rsidRPr="00A651BB" w:rsidDel="00A47CB2">
          <w:rPr>
            <w:rFonts w:cs="Times New Roman"/>
            <w:noProof/>
          </w:rPr>
          <w:delText>4.12.1.</w:delText>
        </w:r>
        <w:r w:rsidDel="00A47CB2">
          <w:rPr>
            <w:rFonts w:eastAsiaTheme="minorEastAsia" w:cstheme="minorBidi"/>
            <w:i w:val="0"/>
            <w:iCs w:val="0"/>
            <w:noProof/>
            <w:sz w:val="22"/>
            <w:szCs w:val="22"/>
          </w:rPr>
          <w:tab/>
        </w:r>
        <w:r w:rsidDel="00A47CB2">
          <w:rPr>
            <w:noProof/>
          </w:rPr>
          <w:delText>MIC Device Backend Initialization</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66" w:author="Dmitry Kaptsenel" w:date="2011-10-30T09:59:00Z"/>
          <w:rFonts w:eastAsiaTheme="minorEastAsia" w:cstheme="minorBidi"/>
          <w:i w:val="0"/>
          <w:iCs w:val="0"/>
          <w:noProof/>
          <w:sz w:val="22"/>
          <w:szCs w:val="22"/>
        </w:rPr>
      </w:pPr>
      <w:del w:id="267" w:author="Dmitry Kaptsenel" w:date="2011-10-30T09:59:00Z">
        <w:r w:rsidRPr="00A651BB" w:rsidDel="00A47CB2">
          <w:rPr>
            <w:rFonts w:cs="Times New Roman"/>
            <w:noProof/>
          </w:rPr>
          <w:delText>4.12.2.</w:delText>
        </w:r>
        <w:r w:rsidDel="00A47CB2">
          <w:rPr>
            <w:rFonts w:eastAsiaTheme="minorEastAsia" w:cstheme="minorBidi"/>
            <w:i w:val="0"/>
            <w:iCs w:val="0"/>
            <w:noProof/>
            <w:sz w:val="22"/>
            <w:szCs w:val="22"/>
          </w:rPr>
          <w:tab/>
        </w:r>
        <w:r w:rsidDel="00A47CB2">
          <w:rPr>
            <w:noProof/>
          </w:rPr>
          <w:delText>Passing Kernel Binaries from the Host to the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68" w:author="Dmitry Kaptsenel" w:date="2011-10-30T09:59:00Z"/>
          <w:rFonts w:eastAsiaTheme="minorEastAsia" w:cstheme="minorBidi"/>
          <w:noProof/>
          <w:sz w:val="22"/>
          <w:szCs w:val="22"/>
        </w:rPr>
      </w:pPr>
      <w:del w:id="269" w:author="Dmitry Kaptsenel" w:date="2011-10-30T09:59:00Z">
        <w:r w:rsidRPr="00A651BB" w:rsidDel="00A47CB2">
          <w:rPr>
            <w:rFonts w:cs="Times New Roman"/>
            <w:noProof/>
          </w:rPr>
          <w:delText>4.12.2.1.</w:delText>
        </w:r>
        <w:r w:rsidDel="00A47CB2">
          <w:rPr>
            <w:rFonts w:eastAsiaTheme="minorEastAsia" w:cstheme="minorBidi"/>
            <w:noProof/>
            <w:sz w:val="22"/>
            <w:szCs w:val="22"/>
          </w:rPr>
          <w:tab/>
        </w:r>
        <w:r w:rsidDel="00A47CB2">
          <w:rPr>
            <w:noProof/>
          </w:rPr>
          <w:delText>Executable permissions issue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70" w:author="Dmitry Kaptsenel" w:date="2011-10-30T09:59:00Z"/>
          <w:rFonts w:eastAsiaTheme="minorEastAsia" w:cstheme="minorBidi"/>
          <w:noProof/>
          <w:sz w:val="22"/>
          <w:szCs w:val="22"/>
        </w:rPr>
      </w:pPr>
      <w:del w:id="271" w:author="Dmitry Kaptsenel" w:date="2011-10-30T09:59:00Z">
        <w:r w:rsidRPr="00A651BB" w:rsidDel="00A47CB2">
          <w:rPr>
            <w:rFonts w:cs="Times New Roman"/>
            <w:noProof/>
          </w:rPr>
          <w:delText>4.12.2.2.</w:delText>
        </w:r>
        <w:r w:rsidDel="00A47CB2">
          <w:rPr>
            <w:rFonts w:eastAsiaTheme="minorEastAsia" w:cstheme="minorBidi"/>
            <w:noProof/>
            <w:sz w:val="22"/>
            <w:szCs w:val="22"/>
          </w:rPr>
          <w:tab/>
        </w:r>
        <w:r w:rsidDel="00A47CB2">
          <w:rPr>
            <w:noProof/>
          </w:rPr>
          <w:delText>Executable memory management on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72" w:author="Dmitry Kaptsenel" w:date="2011-10-30T09:59:00Z"/>
          <w:rFonts w:eastAsiaTheme="minorEastAsia" w:cstheme="minorBidi"/>
          <w:noProof/>
          <w:sz w:val="22"/>
          <w:szCs w:val="22"/>
        </w:rPr>
      </w:pPr>
      <w:del w:id="273" w:author="Dmitry Kaptsenel" w:date="2011-10-30T09:59:00Z">
        <w:r w:rsidRPr="00A651BB" w:rsidDel="00A47CB2">
          <w:rPr>
            <w:rFonts w:cs="Times New Roman"/>
            <w:noProof/>
          </w:rPr>
          <w:delText>4.12.2.3.</w:delText>
        </w:r>
        <w:r w:rsidDel="00A47CB2">
          <w:rPr>
            <w:rFonts w:eastAsiaTheme="minorEastAsia" w:cstheme="minorBidi"/>
            <w:noProof/>
            <w:sz w:val="22"/>
            <w:szCs w:val="22"/>
          </w:rPr>
          <w:tab/>
        </w:r>
        <w:r w:rsidDel="00A47CB2">
          <w:rPr>
            <w:noProof/>
          </w:rPr>
          <w:delText>Kernels cache on Device</w:delText>
        </w:r>
        <w:r w:rsidDel="00A47CB2">
          <w:rPr>
            <w:noProof/>
          </w:rPr>
          <w:tab/>
        </w:r>
        <w:r w:rsidR="00AD488C" w:rsidDel="00A47CB2">
          <w:rPr>
            <w:noProof/>
          </w:rPr>
          <w:delText>56</w:delText>
        </w:r>
      </w:del>
    </w:p>
    <w:p w:rsidR="00527F05" w:rsidDel="00A47CB2" w:rsidRDefault="00527F05">
      <w:pPr>
        <w:pStyle w:val="TOC4"/>
        <w:tabs>
          <w:tab w:val="left" w:pos="1540"/>
          <w:tab w:val="right" w:leader="dot" w:pos="10070"/>
        </w:tabs>
        <w:rPr>
          <w:del w:id="274" w:author="Dmitry Kaptsenel" w:date="2011-10-30T09:59:00Z"/>
          <w:rFonts w:eastAsiaTheme="minorEastAsia" w:cstheme="minorBidi"/>
          <w:noProof/>
          <w:sz w:val="22"/>
          <w:szCs w:val="22"/>
        </w:rPr>
      </w:pPr>
      <w:del w:id="275" w:author="Dmitry Kaptsenel" w:date="2011-10-30T09:59:00Z">
        <w:r w:rsidRPr="00A651BB" w:rsidDel="00A47CB2">
          <w:rPr>
            <w:rFonts w:cs="Times New Roman"/>
            <w:noProof/>
          </w:rPr>
          <w:delText>4.12.2.4.</w:delText>
        </w:r>
        <w:r w:rsidDel="00A47CB2">
          <w:rPr>
            <w:rFonts w:eastAsiaTheme="minorEastAsia" w:cstheme="minorBidi"/>
            <w:noProof/>
            <w:sz w:val="22"/>
            <w:szCs w:val="22"/>
          </w:rPr>
          <w:tab/>
        </w:r>
        <w:r w:rsidDel="00A47CB2">
          <w:rPr>
            <w:noProof/>
          </w:rPr>
          <w:delText>Transporting kernel connection and other directives from host to device</w:delText>
        </w:r>
        <w:r w:rsidDel="00A47CB2">
          <w:rPr>
            <w:noProof/>
          </w:rPr>
          <w:tab/>
        </w:r>
        <w:r w:rsidR="00AD488C" w:rsidDel="00A47CB2">
          <w:rPr>
            <w:noProof/>
          </w:rPr>
          <w:delText>58</w:delText>
        </w:r>
      </w:del>
    </w:p>
    <w:p w:rsidR="00527F05" w:rsidDel="00A47CB2" w:rsidRDefault="00527F05">
      <w:pPr>
        <w:pStyle w:val="TOC3"/>
        <w:tabs>
          <w:tab w:val="left" w:pos="1320"/>
          <w:tab w:val="right" w:leader="dot" w:pos="10070"/>
        </w:tabs>
        <w:rPr>
          <w:del w:id="276" w:author="Dmitry Kaptsenel" w:date="2011-10-30T09:59:00Z"/>
          <w:rFonts w:eastAsiaTheme="minorEastAsia" w:cstheme="minorBidi"/>
          <w:i w:val="0"/>
          <w:iCs w:val="0"/>
          <w:noProof/>
          <w:sz w:val="22"/>
          <w:szCs w:val="22"/>
        </w:rPr>
      </w:pPr>
      <w:del w:id="277" w:author="Dmitry Kaptsenel" w:date="2011-10-30T09:59:00Z">
        <w:r w:rsidRPr="00A651BB" w:rsidDel="00A47CB2">
          <w:rPr>
            <w:rFonts w:cs="Times New Roman"/>
            <w:noProof/>
          </w:rPr>
          <w:delText>4.12.3.</w:delText>
        </w:r>
        <w:r w:rsidDel="00A47CB2">
          <w:rPr>
            <w:rFonts w:eastAsiaTheme="minorEastAsia" w:cstheme="minorBidi"/>
            <w:i w:val="0"/>
            <w:iCs w:val="0"/>
            <w:noProof/>
            <w:sz w:val="22"/>
            <w:szCs w:val="22"/>
          </w:rPr>
          <w:tab/>
        </w:r>
        <w:r w:rsidDel="00A47CB2">
          <w:rPr>
            <w:noProof/>
          </w:rPr>
          <w:delText>Managing MIC Device Backend objects on the Device Side.</w:delText>
        </w:r>
        <w:r w:rsidDel="00A47CB2">
          <w:rPr>
            <w:noProof/>
          </w:rPr>
          <w:tab/>
        </w:r>
        <w:r w:rsidR="00AD488C" w:rsidDel="00A47CB2">
          <w:rPr>
            <w:noProof/>
          </w:rPr>
          <w:delText>60</w:delText>
        </w:r>
      </w:del>
    </w:p>
    <w:p w:rsidR="00527F05" w:rsidDel="00A47CB2" w:rsidRDefault="00527F05">
      <w:pPr>
        <w:pStyle w:val="TOC2"/>
        <w:tabs>
          <w:tab w:val="left" w:pos="880"/>
          <w:tab w:val="right" w:leader="dot" w:pos="10070"/>
        </w:tabs>
        <w:rPr>
          <w:del w:id="278" w:author="Dmitry Kaptsenel" w:date="2011-10-30T09:59:00Z"/>
          <w:rFonts w:eastAsiaTheme="minorEastAsia" w:cstheme="minorBidi"/>
          <w:smallCaps w:val="0"/>
          <w:noProof/>
          <w:sz w:val="22"/>
          <w:szCs w:val="22"/>
        </w:rPr>
      </w:pPr>
      <w:del w:id="279" w:author="Dmitry Kaptsenel" w:date="2011-10-30T09:59:00Z">
        <w:r w:rsidRPr="00A651BB" w:rsidDel="00A47CB2">
          <w:rPr>
            <w:rFonts w:cs="Times New Roman"/>
            <w:noProof/>
          </w:rPr>
          <w:delText>4.13.</w:delText>
        </w:r>
        <w:r w:rsidDel="00A47CB2">
          <w:rPr>
            <w:rFonts w:eastAsiaTheme="minorEastAsia" w:cstheme="minorBidi"/>
            <w:smallCaps w:val="0"/>
            <w:noProof/>
            <w:sz w:val="22"/>
            <w:szCs w:val="22"/>
          </w:rPr>
          <w:tab/>
        </w:r>
        <w:r w:rsidDel="00A47CB2">
          <w:rPr>
            <w:noProof/>
          </w:rPr>
          <w:delText>TBB Usage on device</w:delText>
        </w:r>
        <w:r w:rsidDel="00A47CB2">
          <w:rPr>
            <w:noProof/>
          </w:rPr>
          <w:tab/>
        </w:r>
        <w:r w:rsidR="00AD488C" w:rsidDel="00A47CB2">
          <w:rPr>
            <w:noProof/>
          </w:rPr>
          <w:delText>61</w:delText>
        </w:r>
      </w:del>
    </w:p>
    <w:p w:rsidR="00527F05" w:rsidDel="00A47CB2" w:rsidRDefault="00527F05">
      <w:pPr>
        <w:pStyle w:val="TOC3"/>
        <w:tabs>
          <w:tab w:val="left" w:pos="1320"/>
          <w:tab w:val="right" w:leader="dot" w:pos="10070"/>
        </w:tabs>
        <w:rPr>
          <w:del w:id="280" w:author="Dmitry Kaptsenel" w:date="2011-10-30T09:59:00Z"/>
          <w:rFonts w:eastAsiaTheme="minorEastAsia" w:cstheme="minorBidi"/>
          <w:i w:val="0"/>
          <w:iCs w:val="0"/>
          <w:noProof/>
          <w:sz w:val="22"/>
          <w:szCs w:val="22"/>
        </w:rPr>
      </w:pPr>
      <w:del w:id="281" w:author="Dmitry Kaptsenel" w:date="2011-10-30T09:59:00Z">
        <w:r w:rsidRPr="00A651BB" w:rsidDel="00A47CB2">
          <w:rPr>
            <w:rFonts w:cs="Times New Roman"/>
            <w:noProof/>
          </w:rPr>
          <w:delText>4.13.1.</w:delText>
        </w:r>
        <w:r w:rsidDel="00A47CB2">
          <w:rPr>
            <w:rFonts w:eastAsiaTheme="minorEastAsia" w:cstheme="minorBidi"/>
            <w:i w:val="0"/>
            <w:iCs w:val="0"/>
            <w:noProof/>
            <w:sz w:val="22"/>
            <w:szCs w:val="22"/>
          </w:rPr>
          <w:tab/>
        </w:r>
        <w:r w:rsidDel="00A47CB2">
          <w:rPr>
            <w:noProof/>
          </w:rPr>
          <w:delText>Comparing parallel solutions on MIC</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282" w:author="Dmitry Kaptsenel" w:date="2011-10-30T09:59:00Z"/>
          <w:rFonts w:eastAsiaTheme="minorEastAsia" w:cstheme="minorBidi"/>
          <w:noProof/>
          <w:sz w:val="22"/>
          <w:szCs w:val="22"/>
        </w:rPr>
      </w:pPr>
      <w:del w:id="283" w:author="Dmitry Kaptsenel" w:date="2011-10-30T09:59:00Z">
        <w:r w:rsidRPr="00A651BB" w:rsidDel="00A47CB2">
          <w:rPr>
            <w:rFonts w:cs="Times New Roman"/>
            <w:noProof/>
          </w:rPr>
          <w:delText>4.13.1.1.</w:delText>
        </w:r>
        <w:r w:rsidDel="00A47CB2">
          <w:rPr>
            <w:rFonts w:eastAsiaTheme="minorEastAsia" w:cstheme="minorBidi"/>
            <w:noProof/>
            <w:sz w:val="22"/>
            <w:szCs w:val="22"/>
          </w:rPr>
          <w:tab/>
        </w:r>
        <w:r w:rsidDel="00A47CB2">
          <w:rPr>
            <w:noProof/>
          </w:rPr>
          <w:delText>Experiment description</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284" w:author="Dmitry Kaptsenel" w:date="2011-10-30T09:59:00Z"/>
          <w:rFonts w:eastAsiaTheme="minorEastAsia" w:cstheme="minorBidi"/>
          <w:noProof/>
          <w:sz w:val="22"/>
          <w:szCs w:val="22"/>
        </w:rPr>
      </w:pPr>
      <w:del w:id="285" w:author="Dmitry Kaptsenel" w:date="2011-10-30T09:59:00Z">
        <w:r w:rsidRPr="00A651BB" w:rsidDel="00A47CB2">
          <w:rPr>
            <w:rFonts w:cs="Times New Roman"/>
            <w:noProof/>
          </w:rPr>
          <w:delText>4.13.1.2.</w:delText>
        </w:r>
        <w:r w:rsidDel="00A47CB2">
          <w:rPr>
            <w:rFonts w:eastAsiaTheme="minorEastAsia" w:cstheme="minorBidi"/>
            <w:noProof/>
            <w:sz w:val="22"/>
            <w:szCs w:val="22"/>
          </w:rPr>
          <w:tab/>
        </w:r>
        <w:r w:rsidDel="00A47CB2">
          <w:rPr>
            <w:noProof/>
          </w:rPr>
          <w:delText>Experiments results</w:delText>
        </w:r>
        <w:r w:rsidDel="00A47CB2">
          <w:rPr>
            <w:noProof/>
          </w:rPr>
          <w:tab/>
        </w:r>
        <w:r w:rsidR="00AD488C" w:rsidDel="00A47CB2">
          <w:rPr>
            <w:noProof/>
          </w:rPr>
          <w:delText>62</w:delText>
        </w:r>
      </w:del>
    </w:p>
    <w:p w:rsidR="00527F05" w:rsidDel="00A47CB2" w:rsidRDefault="00527F05">
      <w:pPr>
        <w:pStyle w:val="TOC4"/>
        <w:tabs>
          <w:tab w:val="left" w:pos="1540"/>
          <w:tab w:val="right" w:leader="dot" w:pos="10070"/>
        </w:tabs>
        <w:rPr>
          <w:del w:id="286" w:author="Dmitry Kaptsenel" w:date="2011-10-30T09:59:00Z"/>
          <w:rFonts w:eastAsiaTheme="minorEastAsia" w:cstheme="minorBidi"/>
          <w:noProof/>
          <w:sz w:val="22"/>
          <w:szCs w:val="22"/>
        </w:rPr>
      </w:pPr>
      <w:del w:id="287" w:author="Dmitry Kaptsenel" w:date="2011-10-30T09:59:00Z">
        <w:r w:rsidRPr="00A651BB" w:rsidDel="00A47CB2">
          <w:rPr>
            <w:rFonts w:cs="Times New Roman"/>
            <w:noProof/>
          </w:rPr>
          <w:delText>4.13.1.3.</w:delText>
        </w:r>
        <w:r w:rsidDel="00A47CB2">
          <w:rPr>
            <w:rFonts w:eastAsiaTheme="minorEastAsia" w:cstheme="minorBidi"/>
            <w:noProof/>
            <w:sz w:val="22"/>
            <w:szCs w:val="22"/>
          </w:rPr>
          <w:tab/>
        </w:r>
        <w:r w:rsidDel="00A47CB2">
          <w:rPr>
            <w:noProof/>
          </w:rPr>
          <w:delText>Experiments Conclusions</w:delText>
        </w:r>
        <w:r w:rsidDel="00A47CB2">
          <w:rPr>
            <w:noProof/>
          </w:rPr>
          <w:tab/>
        </w:r>
        <w:r w:rsidR="00AD488C" w:rsidDel="00A47CB2">
          <w:rPr>
            <w:noProof/>
          </w:rPr>
          <w:delText>63</w:delText>
        </w:r>
      </w:del>
    </w:p>
    <w:p w:rsidR="00527F05" w:rsidDel="00A47CB2" w:rsidRDefault="00527F05">
      <w:pPr>
        <w:pStyle w:val="TOC3"/>
        <w:tabs>
          <w:tab w:val="left" w:pos="1320"/>
          <w:tab w:val="right" w:leader="dot" w:pos="10070"/>
        </w:tabs>
        <w:rPr>
          <w:del w:id="288" w:author="Dmitry Kaptsenel" w:date="2011-10-30T09:59:00Z"/>
          <w:rFonts w:eastAsiaTheme="minorEastAsia" w:cstheme="minorBidi"/>
          <w:i w:val="0"/>
          <w:iCs w:val="0"/>
          <w:noProof/>
          <w:sz w:val="22"/>
          <w:szCs w:val="22"/>
        </w:rPr>
      </w:pPr>
      <w:del w:id="289" w:author="Dmitry Kaptsenel" w:date="2011-10-30T09:59:00Z">
        <w:r w:rsidRPr="00A651BB" w:rsidDel="00A47CB2">
          <w:rPr>
            <w:rFonts w:cs="Times New Roman"/>
            <w:noProof/>
          </w:rPr>
          <w:delText>4.13.2.</w:delText>
        </w:r>
        <w:r w:rsidDel="00A47CB2">
          <w:rPr>
            <w:rFonts w:eastAsiaTheme="minorEastAsia" w:cstheme="minorBidi"/>
            <w:i w:val="0"/>
            <w:iCs w:val="0"/>
            <w:noProof/>
            <w:sz w:val="22"/>
            <w:szCs w:val="22"/>
          </w:rPr>
          <w:tab/>
        </w:r>
        <w:r w:rsidDel="00A47CB2">
          <w:rPr>
            <w:noProof/>
          </w:rPr>
          <w:delText>Understanding the TBB approach</w:delText>
        </w:r>
        <w:r w:rsidDel="00A47CB2">
          <w:rPr>
            <w:noProof/>
          </w:rPr>
          <w:tab/>
        </w:r>
        <w:r w:rsidR="00AD488C" w:rsidDel="00A47CB2">
          <w:rPr>
            <w:noProof/>
          </w:rPr>
          <w:delText>64</w:delText>
        </w:r>
      </w:del>
    </w:p>
    <w:p w:rsidR="00527F05" w:rsidDel="00A47CB2" w:rsidRDefault="00527F05">
      <w:pPr>
        <w:pStyle w:val="TOC3"/>
        <w:tabs>
          <w:tab w:val="left" w:pos="1320"/>
          <w:tab w:val="right" w:leader="dot" w:pos="10070"/>
        </w:tabs>
        <w:rPr>
          <w:del w:id="290" w:author="Dmitry Kaptsenel" w:date="2011-10-30T09:59:00Z"/>
          <w:rFonts w:eastAsiaTheme="minorEastAsia" w:cstheme="minorBidi"/>
          <w:i w:val="0"/>
          <w:iCs w:val="0"/>
          <w:noProof/>
          <w:sz w:val="22"/>
          <w:szCs w:val="22"/>
        </w:rPr>
      </w:pPr>
      <w:del w:id="291" w:author="Dmitry Kaptsenel" w:date="2011-10-30T09:59:00Z">
        <w:r w:rsidRPr="00A651BB" w:rsidDel="00A47CB2">
          <w:rPr>
            <w:rFonts w:cs="Times New Roman"/>
            <w:noProof/>
          </w:rPr>
          <w:delText>4.13.3.</w:delText>
        </w:r>
        <w:r w:rsidDel="00A47CB2">
          <w:rPr>
            <w:rFonts w:eastAsiaTheme="minorEastAsia" w:cstheme="minorBidi"/>
            <w:i w:val="0"/>
            <w:iCs w:val="0"/>
            <w:noProof/>
            <w:sz w:val="22"/>
            <w:szCs w:val="22"/>
          </w:rPr>
          <w:tab/>
        </w:r>
        <w:r w:rsidDel="00A47CB2">
          <w:rPr>
            <w:noProof/>
          </w:rPr>
          <w:delText>TBB usage by the OpenCL MIC Device Agent.</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292" w:author="Dmitry Kaptsenel" w:date="2011-10-30T09:59:00Z"/>
          <w:rFonts w:eastAsiaTheme="minorEastAsia" w:cstheme="minorBidi"/>
          <w:noProof/>
          <w:sz w:val="22"/>
          <w:szCs w:val="22"/>
        </w:rPr>
      </w:pPr>
      <w:del w:id="293" w:author="Dmitry Kaptsenel" w:date="2011-10-30T09:59:00Z">
        <w:r w:rsidRPr="00A651BB" w:rsidDel="00A47CB2">
          <w:rPr>
            <w:rFonts w:cs="Times New Roman"/>
            <w:noProof/>
          </w:rPr>
          <w:delText>4.13.3.1.</w:delText>
        </w:r>
        <w:r w:rsidDel="00A47CB2">
          <w:rPr>
            <w:rFonts w:eastAsiaTheme="minorEastAsia" w:cstheme="minorBidi"/>
            <w:noProof/>
            <w:sz w:val="22"/>
            <w:szCs w:val="22"/>
          </w:rPr>
          <w:tab/>
        </w:r>
        <w:r w:rsidDel="00A47CB2">
          <w:rPr>
            <w:noProof/>
          </w:rPr>
          <w:delText>TBB usage by the host side</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294" w:author="Dmitry Kaptsenel" w:date="2011-10-30T09:59:00Z"/>
          <w:rFonts w:eastAsiaTheme="minorEastAsia" w:cstheme="minorBidi"/>
          <w:noProof/>
          <w:sz w:val="22"/>
          <w:szCs w:val="22"/>
        </w:rPr>
      </w:pPr>
      <w:del w:id="295" w:author="Dmitry Kaptsenel" w:date="2011-10-30T09:59:00Z">
        <w:r w:rsidRPr="00A651BB" w:rsidDel="00A47CB2">
          <w:rPr>
            <w:rFonts w:cs="Times New Roman"/>
            <w:noProof/>
          </w:rPr>
          <w:delText>4.13.3.2.</w:delText>
        </w:r>
        <w:r w:rsidDel="00A47CB2">
          <w:rPr>
            <w:rFonts w:eastAsiaTheme="minorEastAsia" w:cstheme="minorBidi"/>
            <w:noProof/>
            <w:sz w:val="22"/>
            <w:szCs w:val="22"/>
          </w:rPr>
          <w:tab/>
        </w:r>
        <w:r w:rsidDel="00A47CB2">
          <w:rPr>
            <w:noProof/>
          </w:rPr>
          <w:delText>TBB usage by the device side</w:delText>
        </w:r>
        <w:r w:rsidDel="00A47CB2">
          <w:rPr>
            <w:noProof/>
          </w:rPr>
          <w:tab/>
        </w:r>
        <w:r w:rsidR="00AD488C" w:rsidDel="00A47CB2">
          <w:rPr>
            <w:noProof/>
          </w:rPr>
          <w:delText>66</w:delText>
        </w:r>
      </w:del>
    </w:p>
    <w:p w:rsidR="00527F05" w:rsidDel="00A47CB2" w:rsidRDefault="00527F05">
      <w:pPr>
        <w:pStyle w:val="TOC1"/>
        <w:tabs>
          <w:tab w:val="left" w:pos="1320"/>
          <w:tab w:val="right" w:leader="dot" w:pos="10070"/>
        </w:tabs>
        <w:rPr>
          <w:del w:id="296" w:author="Dmitry Kaptsenel" w:date="2011-10-30T09:59:00Z"/>
          <w:rFonts w:eastAsiaTheme="minorEastAsia" w:cstheme="minorBidi"/>
          <w:b w:val="0"/>
          <w:bCs w:val="0"/>
          <w:caps w:val="0"/>
          <w:noProof/>
          <w:sz w:val="22"/>
          <w:szCs w:val="22"/>
        </w:rPr>
      </w:pPr>
      <w:del w:id="297" w:author="Dmitry Kaptsenel" w:date="2011-10-30T09:59:00Z">
        <w:r w:rsidDel="00A47CB2">
          <w:rPr>
            <w:noProof/>
          </w:rPr>
          <w:delText>Appendix A.</w:delText>
        </w:r>
        <w:r w:rsidDel="00A47CB2">
          <w:rPr>
            <w:rFonts w:eastAsiaTheme="minorEastAsia" w:cstheme="minorBidi"/>
            <w:b w:val="0"/>
            <w:bCs w:val="0"/>
            <w:caps w:val="0"/>
            <w:noProof/>
            <w:sz w:val="22"/>
            <w:szCs w:val="22"/>
          </w:rPr>
          <w:tab/>
        </w:r>
        <w:r w:rsidDel="00A47CB2">
          <w:rPr>
            <w:noProof/>
          </w:rPr>
          <w:delText>Terminology</w:delText>
        </w:r>
        <w:r w:rsidDel="00A47CB2">
          <w:rPr>
            <w:noProof/>
          </w:rPr>
          <w:tab/>
        </w:r>
        <w:r w:rsidR="00AD488C" w:rsidDel="00A47CB2">
          <w:rPr>
            <w:noProof/>
          </w:rPr>
          <w:delText>67</w:delText>
        </w:r>
      </w:del>
    </w:p>
    <w:p w:rsidR="00527F05" w:rsidDel="00A47CB2" w:rsidRDefault="00527F05">
      <w:pPr>
        <w:pStyle w:val="TOC1"/>
        <w:tabs>
          <w:tab w:val="left" w:pos="1320"/>
          <w:tab w:val="right" w:leader="dot" w:pos="10070"/>
        </w:tabs>
        <w:rPr>
          <w:del w:id="298" w:author="Dmitry Kaptsenel" w:date="2011-10-30T09:59:00Z"/>
          <w:rFonts w:eastAsiaTheme="minorEastAsia" w:cstheme="minorBidi"/>
          <w:b w:val="0"/>
          <w:bCs w:val="0"/>
          <w:caps w:val="0"/>
          <w:noProof/>
          <w:sz w:val="22"/>
          <w:szCs w:val="22"/>
        </w:rPr>
      </w:pPr>
      <w:del w:id="299" w:author="Dmitry Kaptsenel" w:date="2011-10-30T09:59:00Z">
        <w:r w:rsidDel="00A47CB2">
          <w:rPr>
            <w:noProof/>
          </w:rPr>
          <w:delText>Appendix B.</w:delText>
        </w:r>
        <w:r w:rsidDel="00A47CB2">
          <w:rPr>
            <w:rFonts w:eastAsiaTheme="minorEastAsia" w:cstheme="minorBidi"/>
            <w:b w:val="0"/>
            <w:bCs w:val="0"/>
            <w:caps w:val="0"/>
            <w:noProof/>
            <w:sz w:val="22"/>
            <w:szCs w:val="22"/>
          </w:rPr>
          <w:tab/>
        </w:r>
        <w:r w:rsidDel="00A47CB2">
          <w:rPr>
            <w:noProof/>
          </w:rPr>
          <w:delText>References</w:delText>
        </w:r>
        <w:r w:rsidDel="00A47CB2">
          <w:rPr>
            <w:noProof/>
          </w:rPr>
          <w:tab/>
        </w:r>
        <w:r w:rsidR="00AD488C" w:rsidDel="00A47CB2">
          <w:rPr>
            <w:noProof/>
          </w:rPr>
          <w:delText>68</w:delText>
        </w:r>
      </w:del>
    </w:p>
    <w:p w:rsidR="00527F05" w:rsidDel="00A47CB2" w:rsidRDefault="00527F05">
      <w:pPr>
        <w:pStyle w:val="TOC1"/>
        <w:tabs>
          <w:tab w:val="left" w:pos="1320"/>
          <w:tab w:val="right" w:leader="dot" w:pos="10070"/>
        </w:tabs>
        <w:rPr>
          <w:del w:id="300" w:author="Dmitry Kaptsenel" w:date="2011-10-30T09:59:00Z"/>
          <w:rFonts w:eastAsiaTheme="minorEastAsia" w:cstheme="minorBidi"/>
          <w:b w:val="0"/>
          <w:bCs w:val="0"/>
          <w:caps w:val="0"/>
          <w:noProof/>
          <w:sz w:val="22"/>
          <w:szCs w:val="22"/>
        </w:rPr>
      </w:pPr>
      <w:del w:id="301" w:author="Dmitry Kaptsenel" w:date="2011-10-30T09:59:00Z">
        <w:r w:rsidDel="00A47CB2">
          <w:rPr>
            <w:noProof/>
          </w:rPr>
          <w:delText>Appendix C.</w:delText>
        </w:r>
        <w:r w:rsidDel="00A47CB2">
          <w:rPr>
            <w:rFonts w:eastAsiaTheme="minorEastAsia" w:cstheme="minorBidi"/>
            <w:b w:val="0"/>
            <w:bCs w:val="0"/>
            <w:caps w:val="0"/>
            <w:noProof/>
            <w:sz w:val="22"/>
            <w:szCs w:val="22"/>
          </w:rPr>
          <w:tab/>
        </w:r>
        <w:r w:rsidDel="00A47CB2">
          <w:rPr>
            <w:noProof/>
          </w:rPr>
          <w:delText>Requirements</w:delText>
        </w:r>
        <w:r w:rsidDel="00A47CB2">
          <w:rPr>
            <w:noProof/>
          </w:rPr>
          <w:tab/>
        </w:r>
        <w:r w:rsidR="00AD488C" w:rsidDel="00A47CB2">
          <w:rPr>
            <w:noProof/>
          </w:rPr>
          <w:delText>69</w:delText>
        </w:r>
      </w:del>
    </w:p>
    <w:p w:rsidR="00527F05" w:rsidDel="00A47CB2" w:rsidRDefault="00527F05">
      <w:pPr>
        <w:pStyle w:val="TOC1"/>
        <w:tabs>
          <w:tab w:val="left" w:pos="1320"/>
          <w:tab w:val="right" w:leader="dot" w:pos="10070"/>
        </w:tabs>
        <w:rPr>
          <w:del w:id="302" w:author="Dmitry Kaptsenel" w:date="2011-10-30T09:59:00Z"/>
          <w:rFonts w:eastAsiaTheme="minorEastAsia" w:cstheme="minorBidi"/>
          <w:b w:val="0"/>
          <w:bCs w:val="0"/>
          <w:caps w:val="0"/>
          <w:noProof/>
          <w:sz w:val="22"/>
          <w:szCs w:val="22"/>
        </w:rPr>
      </w:pPr>
      <w:del w:id="303" w:author="Dmitry Kaptsenel" w:date="2011-10-30T09:59:00Z">
        <w:r w:rsidDel="00A47CB2">
          <w:rPr>
            <w:noProof/>
          </w:rPr>
          <w:delText>Appendix D.</w:delText>
        </w:r>
        <w:r w:rsidDel="00A47CB2">
          <w:rPr>
            <w:rFonts w:eastAsiaTheme="minorEastAsia" w:cstheme="minorBidi"/>
            <w:b w:val="0"/>
            <w:bCs w:val="0"/>
            <w:caps w:val="0"/>
            <w:noProof/>
            <w:sz w:val="22"/>
            <w:szCs w:val="22"/>
          </w:rPr>
          <w:tab/>
        </w:r>
        <w:r w:rsidDel="00A47CB2">
          <w:rPr>
            <w:noProof/>
          </w:rPr>
          <w:delText>Assumptions</w:delText>
        </w:r>
        <w:r w:rsidDel="00A47CB2">
          <w:rPr>
            <w:noProof/>
          </w:rPr>
          <w:tab/>
        </w:r>
        <w:r w:rsidR="00AD488C" w:rsidDel="00A47CB2">
          <w:rPr>
            <w:noProof/>
          </w:rPr>
          <w:delText>70</w:delText>
        </w:r>
      </w:del>
    </w:p>
    <w:p w:rsidR="00527F05" w:rsidDel="00A47CB2" w:rsidRDefault="00527F05">
      <w:pPr>
        <w:pStyle w:val="TOC1"/>
        <w:tabs>
          <w:tab w:val="left" w:pos="1320"/>
          <w:tab w:val="right" w:leader="dot" w:pos="10070"/>
        </w:tabs>
        <w:rPr>
          <w:del w:id="304" w:author="Dmitry Kaptsenel" w:date="2011-10-30T09:59:00Z"/>
          <w:rFonts w:eastAsiaTheme="minorEastAsia" w:cstheme="minorBidi"/>
          <w:b w:val="0"/>
          <w:bCs w:val="0"/>
          <w:caps w:val="0"/>
          <w:noProof/>
          <w:sz w:val="22"/>
          <w:szCs w:val="22"/>
        </w:rPr>
      </w:pPr>
      <w:del w:id="305" w:author="Dmitry Kaptsenel" w:date="2011-10-30T09:59:00Z">
        <w:r w:rsidDel="00A47CB2">
          <w:rPr>
            <w:noProof/>
          </w:rPr>
          <w:delText>Appendix E.</w:delText>
        </w:r>
        <w:r w:rsidDel="00A47CB2">
          <w:rPr>
            <w:rFonts w:eastAsiaTheme="minorEastAsia" w:cstheme="minorBidi"/>
            <w:b w:val="0"/>
            <w:bCs w:val="0"/>
            <w:caps w:val="0"/>
            <w:noProof/>
            <w:sz w:val="22"/>
            <w:szCs w:val="22"/>
          </w:rPr>
          <w:tab/>
        </w:r>
        <w:r w:rsidDel="00A47CB2">
          <w:rPr>
            <w:noProof/>
          </w:rPr>
          <w:delText>Open Issues</w:delText>
        </w:r>
        <w:r w:rsidDel="00A47CB2">
          <w:rPr>
            <w:noProof/>
          </w:rPr>
          <w:tab/>
        </w:r>
        <w:r w:rsidR="00AD488C" w:rsidDel="00A47CB2">
          <w:rPr>
            <w:noProof/>
          </w:rPr>
          <w:delText>71</w:delText>
        </w:r>
      </w:del>
    </w:p>
    <w:p w:rsidR="00771922" w:rsidRPr="00C41F53" w:rsidRDefault="008D1136">
      <w:r w:rsidRPr="00C41F53">
        <w:rPr>
          <w:b/>
          <w:bCs/>
          <w:caps/>
        </w:rPr>
        <w:fldChar w:fldCharType="end"/>
      </w:r>
    </w:p>
    <w:p w:rsidR="00AB2B8A" w:rsidRDefault="00AB2B8A" w:rsidP="00AB2B8A">
      <w:pPr>
        <w:pStyle w:val="Heading1"/>
      </w:pPr>
      <w:bookmarkStart w:id="306" w:name="_Toc220316012"/>
      <w:bookmarkStart w:id="307" w:name="_Toc127605064"/>
      <w:bookmarkStart w:id="308" w:name="_Toc307732528"/>
      <w:r>
        <w:lastRenderedPageBreak/>
        <w:t>Introduction</w:t>
      </w:r>
      <w:bookmarkEnd w:id="306"/>
      <w:bookmarkEnd w:id="308"/>
    </w:p>
    <w:p w:rsidR="00AB2B8A" w:rsidRDefault="00AB2B8A" w:rsidP="00AB2B8A">
      <w:pPr>
        <w:pStyle w:val="Heading2"/>
      </w:pPr>
      <w:bookmarkStart w:id="309" w:name="_Toc211051311"/>
      <w:bookmarkStart w:id="310" w:name="_Toc220316013"/>
      <w:bookmarkStart w:id="311" w:name="_Toc307732529"/>
      <w:r>
        <w:t>Scope</w:t>
      </w:r>
      <w:bookmarkEnd w:id="309"/>
      <w:bookmarkEnd w:id="310"/>
      <w:bookmarkEnd w:id="311"/>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r w:rsidR="00FF090F" w:rsidRPr="00FF090F">
        <w:rPr>
          <w:i/>
          <w:iCs/>
          <w:sz w:val="18"/>
          <w:szCs w:val="18"/>
          <w:u w:val="single"/>
        </w:rPr>
        <w:t>Intel OpenCL SDK product</w:t>
      </w:r>
      <w:r w:rsidR="009D3E64" w:rsidRPr="00A94F50">
        <w:rPr>
          <w:i/>
          <w:iCs/>
          <w:u w:val="single"/>
        </w:rPr>
        <w:fldChar w:fldCharType="end"/>
      </w:r>
      <w:r w:rsidRPr="009D3E64">
        <w:t>]</w:t>
      </w:r>
      <w:r>
        <w:t>.</w:t>
      </w:r>
    </w:p>
    <w:p w:rsidR="00AB2B8A" w:rsidRDefault="00AB2B8A" w:rsidP="000D07D5">
      <w:r>
        <w:t xml:space="preserve">This document is a living document, </w:t>
      </w:r>
      <w:ins w:id="312" w:author="Dmitry Kaptsenel" w:date="2011-10-23T14:19:00Z">
        <w:r w:rsidR="000D07D5">
          <w:t xml:space="preserve">to be updated following future changes to the </w:t>
        </w:r>
      </w:ins>
      <w:del w:id="313" w:author="Dmitry Kaptsenel" w:date="2011-10-23T14:19:00Z">
        <w:r w:rsidDel="000D07D5">
          <w:delText xml:space="preserve">meaning it will be constantly changed in parallel with </w:delText>
        </w:r>
      </w:del>
      <w:r>
        <w:t xml:space="preserve">OpenCL Runtime </w:t>
      </w:r>
      <w:del w:id="314" w:author="Dmitry Kaptsenel" w:date="2011-10-23T14:19:00Z">
        <w:r w:rsidDel="000D07D5">
          <w:delText xml:space="preserve">development </w:delText>
        </w:r>
      </w:del>
      <w:ins w:id="315" w:author="Dmitry Kaptsenel" w:date="2011-10-23T14:19:00Z">
        <w:r w:rsidR="000D07D5">
          <w:t xml:space="preserve">design </w:t>
        </w:r>
      </w:ins>
      <w:r>
        <w:t xml:space="preserve">and </w:t>
      </w:r>
      <w:ins w:id="316" w:author="Dmitry Kaptsenel" w:date="2011-10-23T14:19:00Z">
        <w:r w:rsidR="000D07D5">
          <w:t xml:space="preserve">identifying </w:t>
        </w:r>
      </w:ins>
      <w:r>
        <w:t xml:space="preserve">new usage models. </w:t>
      </w:r>
    </w:p>
    <w:p w:rsidR="00AB2B8A" w:rsidRDefault="00AB2B8A" w:rsidP="00AB2B8A">
      <w:pPr>
        <w:pStyle w:val="Heading2"/>
      </w:pPr>
      <w:bookmarkStart w:id="317" w:name="_Toc201056242"/>
      <w:bookmarkStart w:id="318" w:name="_Toc201387749"/>
      <w:bookmarkStart w:id="319" w:name="_Toc201388714"/>
      <w:bookmarkStart w:id="320" w:name="_Toc211051312"/>
      <w:bookmarkStart w:id="321" w:name="_Toc220316014"/>
      <w:bookmarkStart w:id="322" w:name="_Toc307732530"/>
      <w:bookmarkEnd w:id="317"/>
      <w:bookmarkEnd w:id="318"/>
      <w:bookmarkEnd w:id="319"/>
      <w:r>
        <w:t>Document Structure</w:t>
      </w:r>
      <w:bookmarkEnd w:id="320"/>
      <w:bookmarkEnd w:id="321"/>
      <w:bookmarkEnd w:id="322"/>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323" w:author="Dmitry Kaptsenel" w:date="2011-10-30T10:06:00Z">
        <w:r w:rsidR="00FF090F">
          <w:rPr>
            <w:rFonts w:hint="eastAsia"/>
            <w:cs/>
          </w:rPr>
          <w:t>‎</w:t>
        </w:r>
        <w:r w:rsidR="00FF090F">
          <w:t>2</w:t>
        </w:r>
      </w:ins>
      <w:del w:id="324" w:author="Dmitry Kaptsenel" w:date="2011-10-30T09:59:00Z">
        <w:r w:rsidR="00AD488C" w:rsidDel="00A47CB2">
          <w:rPr>
            <w:rFonts w:hint="eastAsia"/>
            <w:cs/>
          </w:rPr>
          <w:delText>‎</w:delText>
        </w:r>
        <w:r w:rsidR="00AD488C" w:rsidDel="00A47CB2">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325" w:author="Dmitry Kaptsenel" w:date="2011-10-30T10:06:00Z">
        <w:r w:rsidR="00FF090F" w:rsidRPr="00E0151F">
          <w:t>Architecture</w:t>
        </w:r>
        <w:r w:rsidR="00FF090F">
          <w:t xml:space="preserve"> Overview</w:t>
        </w:r>
      </w:ins>
      <w:del w:id="326" w:author="Dmitry Kaptsenel" w:date="2011-10-30T09:59:00Z">
        <w:r w:rsidR="00AD488C" w:rsidRPr="00E0151F" w:rsidDel="00A47CB2">
          <w:delText>Architecture</w:delText>
        </w:r>
        <w:r w:rsidR="00AD488C" w:rsidDel="00A47CB2">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327" w:author="Dmitry Kaptsenel" w:date="2011-10-30T10:06:00Z">
        <w:r w:rsidR="00FF090F">
          <w:rPr>
            <w:rFonts w:hint="eastAsia"/>
            <w:cs/>
          </w:rPr>
          <w:t>‎</w:t>
        </w:r>
        <w:r w:rsidR="00FF090F">
          <w:t>3</w:t>
        </w:r>
      </w:ins>
      <w:del w:id="328" w:author="Dmitry Kaptsenel" w:date="2011-10-30T09:59:00Z">
        <w:r w:rsidR="00AD488C" w:rsidDel="00A47CB2">
          <w:rPr>
            <w:rFonts w:hint="eastAsia"/>
            <w:cs/>
          </w:rPr>
          <w:delText>‎</w:delText>
        </w:r>
        <w:r w:rsidR="00AD488C" w:rsidDel="00A47CB2">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FF090F">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329" w:author="Dmitry Kaptsenel" w:date="2011-10-30T10:06:00Z">
        <w:r w:rsidR="00FF090F">
          <w:rPr>
            <w:rFonts w:hint="eastAsia"/>
            <w:cs/>
          </w:rPr>
          <w:t>‎</w:t>
        </w:r>
        <w:r w:rsidR="00FF090F">
          <w:t>4</w:t>
        </w:r>
      </w:ins>
      <w:del w:id="330" w:author="Dmitry Kaptsenel" w:date="2011-10-30T09:59:00Z">
        <w:r w:rsidR="00AD488C" w:rsidDel="00A47CB2">
          <w:rPr>
            <w:rFonts w:hint="eastAsia"/>
            <w:cs/>
          </w:rPr>
          <w:delText>‎</w:delText>
        </w:r>
        <w:r w:rsidR="00AD488C" w:rsidDel="00A47CB2">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FF090F">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331" w:author="Dmitry Kaptsenel" w:date="2011-10-30T10:06:00Z">
        <w:r w:rsidR="00FF090F">
          <w:rPr>
            <w:rFonts w:hint="eastAsia"/>
            <w:cs/>
          </w:rPr>
          <w:t>‎</w:t>
        </w:r>
        <w:r w:rsidR="00FF090F">
          <w:t>Appendix C</w:t>
        </w:r>
      </w:ins>
      <w:del w:id="332" w:author="Dmitry Kaptsenel" w:date="2011-10-30T09:59:00Z">
        <w:r w:rsidR="00AD488C" w:rsidDel="00A47CB2">
          <w:rPr>
            <w:rFonts w:hint="eastAsia"/>
            <w:cs/>
          </w:rPr>
          <w:delText>‎</w:delText>
        </w:r>
        <w:r w:rsidR="00AD488C" w:rsidDel="00A47CB2">
          <w:delText>Appendix C</w:delText>
        </w:r>
      </w:del>
      <w:r>
        <w:fldChar w:fldCharType="end"/>
      </w:r>
      <w:r>
        <w:t xml:space="preserve"> enlists </w:t>
      </w:r>
      <w:r>
        <w:fldChar w:fldCharType="begin"/>
      </w:r>
      <w:r>
        <w:instrText xml:space="preserve"> REF _Ref298165385 \h </w:instrText>
      </w:r>
      <w:r>
        <w:fldChar w:fldCharType="separate"/>
      </w:r>
      <w:r w:rsidR="00FF090F">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333" w:author="Dmitry Kaptsenel" w:date="2011-10-30T10:06:00Z">
        <w:r w:rsidR="00FF090F">
          <w:rPr>
            <w:rFonts w:hint="eastAsia"/>
            <w:cs/>
          </w:rPr>
          <w:t>‎</w:t>
        </w:r>
        <w:r w:rsidR="00FF090F">
          <w:t>Appendix D</w:t>
        </w:r>
      </w:ins>
      <w:del w:id="334" w:author="Dmitry Kaptsenel" w:date="2011-10-30T09:59:00Z">
        <w:r w:rsidR="00AD488C" w:rsidDel="00A47CB2">
          <w:rPr>
            <w:rFonts w:hint="eastAsia"/>
            <w:cs/>
          </w:rPr>
          <w:delText>‎</w:delText>
        </w:r>
        <w:r w:rsidR="00AD488C" w:rsidDel="00A47CB2">
          <w:delText>Appendix D</w:delText>
        </w:r>
      </w:del>
      <w:r>
        <w:fldChar w:fldCharType="end"/>
      </w:r>
      <w:r>
        <w:t xml:space="preserve"> lists </w:t>
      </w:r>
      <w:r>
        <w:fldChar w:fldCharType="begin"/>
      </w:r>
      <w:r>
        <w:instrText xml:space="preserve"> REF _Ref298165422 \h </w:instrText>
      </w:r>
      <w:r>
        <w:fldChar w:fldCharType="separate"/>
      </w:r>
      <w:r w:rsidR="00FF090F">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335" w:author="Dmitry Kaptsenel" w:date="2011-10-30T10:06:00Z">
        <w:r w:rsidR="00FF090F">
          <w:rPr>
            <w:rFonts w:hint="eastAsia"/>
            <w:cs/>
          </w:rPr>
          <w:t>‎</w:t>
        </w:r>
        <w:r w:rsidR="00FF090F">
          <w:t>Appendix E</w:t>
        </w:r>
      </w:ins>
      <w:del w:id="336" w:author="Dmitry Kaptsenel" w:date="2011-10-30T09:59:00Z">
        <w:r w:rsidR="00AD488C" w:rsidDel="00A47CB2">
          <w:rPr>
            <w:rFonts w:hint="eastAsia"/>
            <w:cs/>
          </w:rPr>
          <w:delText>‎</w:delText>
        </w:r>
        <w:r w:rsidR="00AD488C" w:rsidDel="00A47CB2">
          <w:delText>Appendix E</w:delText>
        </w:r>
      </w:del>
      <w:r>
        <w:fldChar w:fldCharType="end"/>
      </w:r>
      <w:r>
        <w:t xml:space="preserve"> lists </w:t>
      </w:r>
      <w:r>
        <w:fldChar w:fldCharType="begin"/>
      </w:r>
      <w:r>
        <w:instrText xml:space="preserve"> REF _Ref298165454 \h </w:instrText>
      </w:r>
      <w:r>
        <w:fldChar w:fldCharType="separate"/>
      </w:r>
      <w:r w:rsidR="00FF090F">
        <w:t>Open Issues</w:t>
      </w:r>
      <w:r>
        <w:fldChar w:fldCharType="end"/>
      </w:r>
      <w:r>
        <w:t xml:space="preserve"> that should be resolved to close this document.</w:t>
      </w:r>
    </w:p>
    <w:p w:rsidR="00EC4CFF" w:rsidRDefault="00EC4CFF" w:rsidP="00EC4CFF">
      <w:pPr>
        <w:pStyle w:val="Heading1"/>
      </w:pPr>
      <w:bookmarkStart w:id="337" w:name="_Toc177317115"/>
      <w:bookmarkStart w:id="338" w:name="_Ref202584849"/>
      <w:bookmarkStart w:id="339" w:name="_Toc211051314"/>
      <w:bookmarkStart w:id="340" w:name="_Toc220316015"/>
      <w:bookmarkStart w:id="341" w:name="_Toc307732531"/>
      <w:r w:rsidRPr="00E0151F">
        <w:lastRenderedPageBreak/>
        <w:t>Architecture</w:t>
      </w:r>
      <w:bookmarkEnd w:id="337"/>
      <w:r>
        <w:t xml:space="preserve"> Overview</w:t>
      </w:r>
      <w:bookmarkEnd w:id="338"/>
      <w:bookmarkEnd w:id="339"/>
      <w:bookmarkEnd w:id="340"/>
      <w:bookmarkEnd w:id="341"/>
    </w:p>
    <w:p w:rsidR="00EC4CFF" w:rsidRDefault="00EC4CFF" w:rsidP="00EC4CFF">
      <w:r>
        <w:t>This chapter provides an overview of the MIC OpenCL Device Agent architecture.</w:t>
      </w:r>
    </w:p>
    <w:p w:rsidR="00EC4CFF" w:rsidRDefault="00EC4CFF" w:rsidP="00EC4CFF">
      <w:pPr>
        <w:pStyle w:val="Heading2"/>
      </w:pPr>
      <w:bookmarkStart w:id="342" w:name="_Toc220316016"/>
      <w:bookmarkStart w:id="343" w:name="_Toc307732532"/>
      <w:r>
        <w:t>Introduction</w:t>
      </w:r>
      <w:bookmarkEnd w:id="342"/>
      <w:bookmarkEnd w:id="343"/>
    </w:p>
    <w:p w:rsidR="00210A56" w:rsidRDefault="00210A56">
      <w:r>
        <w:t xml:space="preserve">OpenCL is an open standard programming model for heterogeneous computing, developed by the Khronos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 xml:space="preserve">Knights Ferry (KNF), Knights Corner (KNC) and </w:t>
      </w:r>
      <w:ins w:id="344" w:author="Dmitry Kaptsenel" w:date="2011-10-23T14:22:00Z">
        <w:r w:rsidR="00585DE9" w:rsidRPr="00CA0588">
          <w:rPr>
            <w:i/>
            <w:iCs/>
            <w:u w:val="single"/>
            <w:rPrChange w:id="345" w:author="Dmitry Kaptsenel" w:date="2011-10-23T14:22:00Z">
              <w:rPr>
                <w:i/>
                <w:iCs/>
              </w:rPr>
            </w:rPrChange>
          </w:rPr>
          <w:t>discrete</w:t>
        </w:r>
      </w:ins>
      <w:ins w:id="346" w:author="Dmitry Kaptsenel" w:date="2011-10-23T14:21:00Z">
        <w:r w:rsidR="00585DE9">
          <w:rPr>
            <w:i/>
            <w:iCs/>
          </w:rPr>
          <w:t xml:space="preserve"> </w:t>
        </w:r>
      </w:ins>
      <w:r w:rsidRPr="00D043F3">
        <w:rPr>
          <w:i/>
          <w:iCs/>
        </w:rPr>
        <w:t>Knights Lake (KNL)</w:t>
      </w:r>
      <w:r>
        <w:t xml:space="preserve">, generically named </w:t>
      </w:r>
      <w:r w:rsidRPr="00D043F3">
        <w:rPr>
          <w:i/>
          <w:iCs/>
        </w:rPr>
        <w:t>KN*</w:t>
      </w:r>
      <w:r>
        <w:t xml:space="preserve">. Support for MIC devices will be part of </w:t>
      </w:r>
      <w:del w:id="347" w:author="Dmitry Kaptsenel" w:date="2011-10-23T14:23:00Z">
        <w:r w:rsidDel="006E4771">
          <w:delText xml:space="preserve">the OpenCL runtime of the </w:delText>
        </w:r>
      </w:del>
      <w:ins w:id="348" w:author="Dmitry Kaptsenel" w:date="2011-10-23T14:23:00Z">
        <w:r w:rsidR="006E4771">
          <w:t xml:space="preserve">the </w:t>
        </w:r>
      </w:ins>
      <w:r>
        <w:t xml:space="preserve">future Intel OpenCL SDK products.  This document refers to the Intel OpenCL Runtime architecture, as described in </w:t>
      </w:r>
      <w:r w:rsidR="001E70BE">
        <w:fldChar w:fldCharType="begin"/>
      </w:r>
      <w:r w:rsidR="001E70BE">
        <w:instrText xml:space="preserve"> HYPERLINK \l "Runtime_SAS" </w:instrText>
      </w:r>
      <w:ins w:id="349" w:author="Dmitry Kaptsenel" w:date="2011-10-30T09:59:00Z"/>
      <w:r w:rsidR="001E70BE">
        <w:fldChar w:fldCharType="separate"/>
      </w:r>
      <w:r w:rsidRPr="00AB0350">
        <w:rPr>
          <w:rStyle w:val="Hyperlink"/>
          <w:rFonts w:asciiTheme="minorHAnsi" w:hAnsiTheme="minorHAnsi" w:cs="Arial"/>
          <w:i/>
          <w:iCs/>
        </w:rPr>
        <w:t>[Intel OpenCL Framework Architecture Specification]</w:t>
      </w:r>
      <w:r w:rsidR="001E70BE">
        <w:rPr>
          <w:rStyle w:val="Hyperlink"/>
          <w:rFonts w:asciiTheme="minorHAnsi" w:hAnsiTheme="minorHAnsi" w:cs="Arial"/>
          <w:i/>
          <w:iCs/>
        </w:rPr>
        <w:fldChar w:fldCharType="end"/>
      </w:r>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350" w:name="ASSUMPTION1"/>
      <w:r w:rsidR="00AB0350" w:rsidRPr="00AB0350">
        <w:rPr>
          <w:i/>
          <w:iCs/>
        </w:rPr>
        <w:t xml:space="preserve">This document assumes MIC device will be integrated with CPU Intel OpenCL Runtime, described in the </w:t>
      </w:r>
      <w:r w:rsidR="001E70BE">
        <w:fldChar w:fldCharType="begin"/>
      </w:r>
      <w:r w:rsidR="001E70BE">
        <w:instrText xml:space="preserve"> HYPERLINK \l "Runtime_SAS" </w:instrText>
      </w:r>
      <w:ins w:id="351" w:author="Dmitry Kaptsenel" w:date="2011-10-30T09:59:00Z"/>
      <w:r w:rsidR="001E70BE">
        <w:fldChar w:fldCharType="separate"/>
      </w:r>
      <w:r w:rsidR="00AB0350" w:rsidRPr="00AB0350">
        <w:rPr>
          <w:rStyle w:val="Hyperlink"/>
          <w:rFonts w:asciiTheme="minorHAnsi" w:hAnsiTheme="minorHAnsi" w:cs="Arial"/>
          <w:i/>
          <w:iCs/>
        </w:rPr>
        <w:t>[Intel Open CL Framework Architecture Specification]</w:t>
      </w:r>
      <w:r w:rsidR="001E70BE">
        <w:rPr>
          <w:rStyle w:val="Hyperlink"/>
          <w:rFonts w:asciiTheme="minorHAnsi" w:hAnsiTheme="minorHAnsi" w:cs="Arial"/>
          <w:i/>
          <w:iCs/>
        </w:rPr>
        <w:fldChar w:fldCharType="end"/>
      </w:r>
      <w:r w:rsidR="00AB0350" w:rsidRPr="00AB0350">
        <w:rPr>
          <w:i/>
          <w:iCs/>
        </w:rPr>
        <w:t xml:space="preserve"> document</w:t>
      </w:r>
      <w:r w:rsidR="00AB0350" w:rsidRPr="00AB0350">
        <w:t>.</w:t>
      </w:r>
      <w:bookmarkEnd w:id="350"/>
    </w:p>
    <w:p w:rsidR="00805B70" w:rsidRDefault="00805B70">
      <w:pPr>
        <w:pStyle w:val="IndentedNote"/>
      </w:pPr>
      <w:r>
        <w:t xml:space="preserve">Current proposal </w:t>
      </w:r>
      <w:r w:rsidR="00C5314C">
        <w:t>was written with</w:t>
      </w:r>
      <w:r>
        <w:t xml:space="preserve"> server usage </w:t>
      </w:r>
      <w:r w:rsidR="00C5314C">
        <w:t>in mind</w:t>
      </w:r>
      <w:ins w:id="352" w:author="Dmitry Kaptsenel" w:date="2011-10-23T14:24:00Z">
        <w:r w:rsidR="004E0553">
          <w:t xml:space="preserve"> </w:t>
        </w:r>
      </w:ins>
      <w:ins w:id="353" w:author="Dmitry Kaptsenel" w:date="2011-10-23T14:25:00Z">
        <w:r w:rsidR="00D2639C">
          <w:t>as</w:t>
        </w:r>
      </w:ins>
      <w:ins w:id="354" w:author="Dmitry Kaptsenel" w:date="2011-10-23T14:24:00Z">
        <w:r w:rsidR="004E0553">
          <w:t xml:space="preserve"> it is optimized for throughput and not for responsiveness. </w:t>
        </w:r>
      </w:ins>
      <w:del w:id="355" w:author="Dmitry Kaptsenel" w:date="2011-10-23T14:24:00Z">
        <w:r w:rsidR="00C5314C" w:rsidDel="004E0553">
          <w:delText>.</w:delText>
        </w:r>
      </w:del>
    </w:p>
    <w:p w:rsidR="004B1FEA" w:rsidRPr="004B1FEA" w:rsidRDefault="00EC4CFF" w:rsidP="004B1FEA">
      <w:pPr>
        <w:pStyle w:val="Heading2"/>
      </w:pPr>
      <w:bookmarkStart w:id="356" w:name="_Toc220316017"/>
      <w:bookmarkStart w:id="357" w:name="_Toc307732533"/>
      <w:r>
        <w:t>Basic Architecture</w:t>
      </w:r>
      <w:bookmarkEnd w:id="356"/>
      <w:bookmarkEnd w:id="357"/>
    </w:p>
    <w:p w:rsidR="00EC4CFF" w:rsidRDefault="00451761" w:rsidP="00575807">
      <w:pPr>
        <w:keepNext/>
      </w:pPr>
      <w:r>
        <w:fldChar w:fldCharType="begin"/>
      </w:r>
      <w:r>
        <w:instrText xml:space="preserve"> REF _Ref200861761 \h  \* MERGEFORMAT </w:instrText>
      </w:r>
      <w:r>
        <w:fldChar w:fldCharType="separate"/>
      </w:r>
      <w:ins w:id="358" w:author="Dmitry Kaptsenel" w:date="2011-10-30T10:06:00Z">
        <w:r w:rsidR="00FF090F">
          <w:t xml:space="preserve">Figure </w:t>
        </w:r>
        <w:r w:rsidR="00FF090F">
          <w:rPr>
            <w:rFonts w:hint="eastAsia"/>
            <w:noProof/>
            <w:cs/>
          </w:rPr>
          <w:t>‎</w:t>
        </w:r>
        <w:r w:rsidR="00FF090F">
          <w:rPr>
            <w:noProof/>
          </w:rPr>
          <w:t>2</w:t>
        </w:r>
        <w:r w:rsidR="00FF090F">
          <w:rPr>
            <w:noProof/>
          </w:rPr>
          <w:noBreakHyphen/>
          <w:t>1</w:t>
        </w:r>
      </w:ins>
      <w:del w:id="35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2</w:delText>
        </w:r>
        <w:r w:rsidR="00AD488C" w:rsidDel="00A47CB2">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FF090F">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r w:rsidR="001E70BE">
        <w:fldChar w:fldCharType="begin"/>
      </w:r>
      <w:r w:rsidR="001E70BE">
        <w:instrText xml:space="preserve"> HYPERLINK \l "Runtime_SAS" </w:instrText>
      </w:r>
      <w:ins w:id="360" w:author="Dmitry Kaptsenel" w:date="2011-10-30T09:59:00Z"/>
      <w:r w:rsidR="001E70BE">
        <w:fldChar w:fldCharType="separate"/>
      </w:r>
      <w:r w:rsidR="00332505" w:rsidRPr="00C47B65">
        <w:rPr>
          <w:rStyle w:val="Hyperlink"/>
          <w:rFonts w:asciiTheme="minorHAnsi" w:hAnsiTheme="minorHAnsi" w:cs="Arial"/>
        </w:rPr>
        <w:t>[Intel Open CL Framework Architecture Specification]</w:t>
      </w:r>
      <w:r w:rsidR="001E70BE">
        <w:rPr>
          <w:rStyle w:val="Hyperlink"/>
          <w:rFonts w:asciiTheme="minorHAnsi" w:hAnsiTheme="minorHAnsi" w:cs="Arial"/>
        </w:rPr>
        <w:fldChar w:fldCharType="end"/>
      </w:r>
      <w:r w:rsidR="00332505">
        <w:t xml:space="preserve"> document.</w:t>
      </w:r>
      <w:r w:rsidR="00A1413C">
        <w:t xml:space="preserve"> </w:t>
      </w:r>
    </w:p>
    <w:p w:rsidR="00F0431B" w:rsidDel="00EB15AD" w:rsidRDefault="00F0431B" w:rsidP="00873B5C">
      <w:pPr>
        <w:pStyle w:val="IndentedNote"/>
        <w:ind w:left="0" w:firstLine="0"/>
        <w:rPr>
          <w:del w:id="361" w:author="Dmitry Kaptsenel" w:date="2011-10-23T14:26:00Z"/>
        </w:rPr>
      </w:pPr>
      <w:del w:id="362" w:author="Dmitry Kaptsenel" w:date="2011-10-23T14:26:00Z">
        <w:r w:rsidRPr="005A376B" w:rsidDel="00EB15AD">
          <w:rPr>
            <w:b/>
            <w:bCs/>
            <w:i/>
            <w:iCs/>
          </w:rPr>
          <w:delText>Note:</w:delText>
        </w:r>
        <w:r w:rsidDel="00EB15AD">
          <w:tab/>
          <w:delText>At the date of this writing GT/GEN Intel OpenCL Runtime is still not merged with CPU Intel OpenCL Runtime.</w:delText>
        </w:r>
      </w:del>
    </w:p>
    <w:p w:rsidR="00EC4CFF" w:rsidRDefault="00EB15AD"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1" o:title="" cropbottom="1629f" cropleft="706f"/>
          </v:shape>
          <o:OLEObject Type="Embed" ProgID="PowerPoint.Slide.12" ShapeID="_x0000_i1025" DrawAspect="Content" ObjectID="_1381474731" r:id="rId12"/>
        </w:object>
      </w:r>
    </w:p>
    <w:p w:rsidR="00EC4CFF" w:rsidRDefault="00EC4CFF" w:rsidP="00E7468A">
      <w:pPr>
        <w:pStyle w:val="Caption"/>
      </w:pPr>
      <w:bookmarkStart w:id="363" w:name="_Ref200861761"/>
      <w:bookmarkStart w:id="364" w:name="_Ref200861765"/>
      <w:r>
        <w:t xml:space="preserve">Figure </w:t>
      </w:r>
      <w:ins w:id="36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2</w:t>
      </w:r>
      <w:ins w:id="36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367" w:author="Dmitry Kaptsenel" w:date="2011-10-30T10:06:00Z">
        <w:r w:rsidR="00FF090F">
          <w:rPr>
            <w:noProof/>
          </w:rPr>
          <w:t>1</w:t>
        </w:r>
      </w:ins>
      <w:ins w:id="368" w:author="Dmitry Kaptsenel" w:date="2011-10-27T12:13:00Z">
        <w:r w:rsidR="006349B1">
          <w:fldChar w:fldCharType="end"/>
        </w:r>
      </w:ins>
      <w:del w:id="36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2</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363"/>
      <w:r>
        <w:t xml:space="preserve">:  </w:t>
      </w:r>
      <w:r w:rsidR="00E7468A">
        <w:t xml:space="preserve">OpenCL Runtime </w:t>
      </w:r>
      <w:r>
        <w:t>Architecture</w:t>
      </w:r>
      <w:bookmarkEnd w:id="364"/>
      <w:r w:rsidR="00E7468A">
        <w:t xml:space="preserve"> with MIC Device Agent</w:t>
      </w:r>
    </w:p>
    <w:p w:rsidR="0018794B" w:rsidRDefault="0018794B">
      <w:r w:rsidRPr="00E76BFB">
        <w:rPr>
          <w:i/>
          <w:iCs/>
        </w:rPr>
        <w:t>Device Agent</w:t>
      </w:r>
      <w:r>
        <w:t xml:space="preserve"> on this diagram represents an Intel OpenCL component dedicated for specific device support, ex. CPU, </w:t>
      </w:r>
      <w:del w:id="370" w:author="Dmitry Kaptsenel" w:date="2011-10-23T14:27:00Z">
        <w:r w:rsidDel="00EB15AD">
          <w:delText xml:space="preserve">GEN, </w:delText>
        </w:r>
      </w:del>
      <w:r>
        <w:t>MIC</w:t>
      </w:r>
      <w:ins w:id="371" w:author="Dmitry Kaptsenel" w:date="2011-10-23T14:27:00Z">
        <w:r w:rsidR="00EB15AD">
          <w:t>, other</w:t>
        </w:r>
      </w:ins>
      <w:r>
        <w:t xml:space="preserve">.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w:t>
      </w:r>
      <w:r>
        <w:lastRenderedPageBreak/>
        <w:t xml:space="preserve">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PCIe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pPr>
        <w:keepNext/>
      </w:pPr>
      <w:r>
        <w:t xml:space="preserve">MIC Device Agent </w:t>
      </w:r>
      <w:del w:id="372" w:author="Dmitry Kaptsenel" w:date="2011-10-23T14:30:00Z">
        <w:r w:rsidR="005F0915" w:rsidDel="00F36E2E">
          <w:delText>provides an ability</w:delText>
        </w:r>
      </w:del>
      <w:ins w:id="373" w:author="Dmitry Kaptsenel" w:date="2011-10-23T14:30:00Z">
        <w:r w:rsidR="00F36E2E">
          <w:t>e</w:t>
        </w:r>
      </w:ins>
      <w:ins w:id="374" w:author="Dmitry Kaptsenel" w:date="2011-10-23T14:31:00Z">
        <w:r w:rsidR="00F36E2E">
          <w:t>nables</w:t>
        </w:r>
      </w:ins>
      <w:r w:rsidR="005F0915">
        <w:t xml:space="preserve"> </w:t>
      </w:r>
      <w:del w:id="375" w:author="Dmitry Kaptsenel" w:date="2011-10-23T14:31:00Z">
        <w:r w:rsidR="005F0915" w:rsidDel="00F36E2E">
          <w:delText>to run</w:delText>
        </w:r>
      </w:del>
      <w:ins w:id="376" w:author="Dmitry Kaptsenel" w:date="2011-10-23T14:31:00Z">
        <w:r w:rsidR="00F36E2E">
          <w:t>running of</w:t>
        </w:r>
      </w:ins>
      <w:r w:rsidR="005F0915">
        <w:t xml:space="preserve">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del w:id="377" w:author="Dmitry Kaptsenel" w:date="2011-10-23T14:31:00Z">
        <w:r w:rsidDel="00744191">
          <w:delText>To perform its duties</w:delText>
        </w:r>
      </w:del>
      <w:ins w:id="378" w:author="Dmitry Kaptsenel" w:date="2011-10-23T14:31:00Z">
        <w:r w:rsidR="00744191">
          <w:t>The</w:t>
        </w:r>
      </w:ins>
      <w:r>
        <w:t xml:space="preserve"> </w:t>
      </w:r>
      <w:r w:rsidR="00FF6934">
        <w:t xml:space="preserve">MIC Device Agent makes extensive </w:t>
      </w:r>
      <w:r>
        <w:t xml:space="preserve">use of the </w:t>
      </w:r>
      <w:r w:rsidRPr="00A94F50">
        <w:rPr>
          <w:i/>
          <w:iCs/>
        </w:rPr>
        <w:t>COI library</w:t>
      </w:r>
      <w:r>
        <w:t xml:space="preserve"> described </w:t>
      </w:r>
      <w:del w:id="379" w:author="Dmitry Kaptsenel" w:date="2011-10-23T14:31:00Z">
        <w:r w:rsidDel="00744191">
          <w:delText>later</w:delText>
        </w:r>
      </w:del>
      <w:ins w:id="380" w:author="Dmitry Kaptsenel" w:date="2011-10-23T14:31:00Z">
        <w:r w:rsidR="00744191">
          <w:t>ahead</w:t>
        </w:r>
      </w:ins>
      <w:r>
        <w:t xml:space="preserve">. This library provides data and code transfer and execution services through PCI Express bus between </w:t>
      </w:r>
      <w:ins w:id="381" w:author="Dmitry Kaptsenel" w:date="2011-10-23T14:32:00Z">
        <w:r w:rsidR="004870DD">
          <w:t xml:space="preserve">a </w:t>
        </w:r>
      </w:ins>
      <w:r>
        <w:t>host and MIC discrete devices.</w:t>
      </w:r>
    </w:p>
    <w:p w:rsidR="00EC4CFF" w:rsidRDefault="00EC4CFF" w:rsidP="00EC4CFF">
      <w:pPr>
        <w:pStyle w:val="Heading2"/>
      </w:pPr>
      <w:bookmarkStart w:id="382" w:name="_Toc220316018"/>
      <w:bookmarkStart w:id="383" w:name="_Toc307732534"/>
      <w:r>
        <w:t>Architectural Limitations</w:t>
      </w:r>
      <w:bookmarkEnd w:id="382"/>
      <w:bookmarkEnd w:id="383"/>
    </w:p>
    <w:p w:rsidR="00EC4CFF" w:rsidRDefault="00EC4CFF">
      <w:pPr>
        <w:keepNext/>
      </w:pPr>
      <w:del w:id="384" w:author="Dmitry Kaptsenel" w:date="2011-10-23T14:33:00Z">
        <w:r w:rsidDel="00034537">
          <w:delText>There</w:delText>
        </w:r>
      </w:del>
      <w:ins w:id="385" w:author="Dmitry Kaptsenel" w:date="2011-10-23T14:33:00Z">
        <w:r w:rsidR="00034537">
          <w:t>Currently there</w:t>
        </w:r>
      </w:ins>
      <w:r>
        <w:t xml:space="preserve"> </w:t>
      </w:r>
      <w:del w:id="386" w:author="Dmitry Kaptsenel" w:date="2011-10-23T14:34:00Z">
        <w:r w:rsidDel="00934ACE">
          <w:delText xml:space="preserve">are </w:delText>
        </w:r>
      </w:del>
      <w:ins w:id="387" w:author="Dmitry Kaptsenel" w:date="2011-10-23T14:34:00Z">
        <w:r w:rsidR="00934ACE">
          <w:t xml:space="preserve">is </w:t>
        </w:r>
      </w:ins>
      <w:del w:id="388" w:author="Dmitry Kaptsenel" w:date="2011-10-23T14:33:00Z">
        <w:r w:rsidDel="00034537">
          <w:delText xml:space="preserve">some </w:delText>
        </w:r>
      </w:del>
      <w:ins w:id="389" w:author="Dmitry Kaptsenel" w:date="2011-10-23T14:33:00Z">
        <w:r w:rsidR="00034537">
          <w:t xml:space="preserve">no known </w:t>
        </w:r>
      </w:ins>
      <w:r>
        <w:t>scenario</w:t>
      </w:r>
      <w:del w:id="390" w:author="Dmitry Kaptsenel" w:date="2011-10-23T14:34:00Z">
        <w:r w:rsidDel="00934ACE">
          <w:delText>s</w:delText>
        </w:r>
      </w:del>
      <w:r>
        <w:t xml:space="preserve">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Del="00034537" w:rsidTr="009F3348">
        <w:trPr>
          <w:del w:id="391" w:author="Dmitry Kaptsenel" w:date="2011-10-23T14:33:00Z"/>
        </w:trPr>
        <w:tc>
          <w:tcPr>
            <w:tcW w:w="156" w:type="pct"/>
            <w:shd w:val="clear" w:color="auto" w:fill="FFFF99"/>
            <w:vAlign w:val="center"/>
          </w:tcPr>
          <w:p w:rsidR="00EC4CFF" w:rsidRPr="003C7240" w:rsidDel="00034537" w:rsidRDefault="00EC4CFF" w:rsidP="009F3348">
            <w:pPr>
              <w:pStyle w:val="TableNormal0"/>
              <w:jc w:val="center"/>
              <w:rPr>
                <w:del w:id="392" w:author="Dmitry Kaptsenel" w:date="2011-10-23T14:33:00Z"/>
              </w:rPr>
            </w:pPr>
            <w:del w:id="393" w:author="Dmitry Kaptsenel" w:date="2011-10-23T14:33:00Z">
              <w:r w:rsidDel="00034537">
                <w:delText>#</w:delText>
              </w:r>
            </w:del>
          </w:p>
        </w:tc>
        <w:tc>
          <w:tcPr>
            <w:tcW w:w="1513" w:type="pct"/>
            <w:shd w:val="clear" w:color="auto" w:fill="FFFF99"/>
            <w:vAlign w:val="center"/>
          </w:tcPr>
          <w:p w:rsidR="00EC4CFF" w:rsidRPr="003C7240" w:rsidDel="00034537" w:rsidRDefault="00EC4CFF" w:rsidP="009F3348">
            <w:pPr>
              <w:pStyle w:val="TableNormal0"/>
              <w:jc w:val="center"/>
              <w:rPr>
                <w:del w:id="394" w:author="Dmitry Kaptsenel" w:date="2011-10-23T14:33:00Z"/>
              </w:rPr>
            </w:pPr>
            <w:del w:id="395" w:author="Dmitry Kaptsenel" w:date="2011-10-23T14:33:00Z">
              <w:r w:rsidDel="00034537">
                <w:delText>Limitation</w:delText>
              </w:r>
            </w:del>
          </w:p>
        </w:tc>
        <w:tc>
          <w:tcPr>
            <w:tcW w:w="2230" w:type="pct"/>
            <w:shd w:val="clear" w:color="auto" w:fill="FFFF99"/>
          </w:tcPr>
          <w:p w:rsidR="00EC4CFF" w:rsidRPr="003C7240" w:rsidDel="00034537" w:rsidRDefault="00EC4CFF" w:rsidP="009F3348">
            <w:pPr>
              <w:pStyle w:val="TableNormal0"/>
              <w:jc w:val="center"/>
              <w:rPr>
                <w:del w:id="396" w:author="Dmitry Kaptsenel" w:date="2011-10-23T14:33:00Z"/>
              </w:rPr>
            </w:pPr>
            <w:del w:id="397" w:author="Dmitry Kaptsenel" w:date="2011-10-23T14:33:00Z">
              <w:r w:rsidDel="00034537">
                <w:delText>Reason</w:delText>
              </w:r>
            </w:del>
          </w:p>
        </w:tc>
        <w:tc>
          <w:tcPr>
            <w:tcW w:w="1101" w:type="pct"/>
            <w:shd w:val="clear" w:color="auto" w:fill="FFFF99"/>
          </w:tcPr>
          <w:p w:rsidR="00EC4CFF" w:rsidDel="00034537" w:rsidRDefault="00EC4CFF" w:rsidP="009F3348">
            <w:pPr>
              <w:pStyle w:val="TableNormal0"/>
              <w:jc w:val="center"/>
              <w:rPr>
                <w:del w:id="398" w:author="Dmitry Kaptsenel" w:date="2011-10-23T14:33:00Z"/>
              </w:rPr>
            </w:pPr>
            <w:del w:id="399" w:author="Dmitry Kaptsenel" w:date="2011-10-23T14:33:00Z">
              <w:r w:rsidDel="00034537">
                <w:delText>Workaround</w:delText>
              </w:r>
            </w:del>
          </w:p>
        </w:tc>
      </w:tr>
      <w:tr w:rsidR="00EC4CFF" w:rsidRPr="003963E1" w:rsidDel="00034537" w:rsidTr="009F3348">
        <w:trPr>
          <w:del w:id="400" w:author="Dmitry Kaptsenel" w:date="2011-10-23T14:33:00Z"/>
        </w:trPr>
        <w:tc>
          <w:tcPr>
            <w:tcW w:w="156" w:type="pct"/>
            <w:vAlign w:val="center"/>
          </w:tcPr>
          <w:p w:rsidR="00EC4CFF" w:rsidRPr="003963E1" w:rsidDel="00034537" w:rsidRDefault="00EC4CFF" w:rsidP="009F3348">
            <w:pPr>
              <w:pStyle w:val="TableNormal0"/>
              <w:jc w:val="center"/>
              <w:rPr>
                <w:del w:id="401" w:author="Dmitry Kaptsenel" w:date="2011-10-23T14:33:00Z"/>
                <w:sz w:val="18"/>
                <w:szCs w:val="18"/>
              </w:rPr>
            </w:pPr>
          </w:p>
        </w:tc>
        <w:tc>
          <w:tcPr>
            <w:tcW w:w="1513" w:type="pct"/>
            <w:vAlign w:val="center"/>
          </w:tcPr>
          <w:p w:rsidR="00EC4CFF" w:rsidRPr="001B7577" w:rsidDel="00034537" w:rsidRDefault="00EC4CFF" w:rsidP="009F3348">
            <w:pPr>
              <w:pStyle w:val="TableNormal0"/>
              <w:rPr>
                <w:del w:id="402" w:author="Dmitry Kaptsenel" w:date="2011-10-23T14:33:00Z"/>
                <w:sz w:val="18"/>
                <w:szCs w:val="18"/>
              </w:rPr>
            </w:pPr>
          </w:p>
        </w:tc>
        <w:tc>
          <w:tcPr>
            <w:tcW w:w="2230" w:type="pct"/>
          </w:tcPr>
          <w:p w:rsidR="00EC4CFF" w:rsidRPr="003963E1" w:rsidDel="00034537" w:rsidRDefault="00EC4CFF" w:rsidP="00CD5408">
            <w:pPr>
              <w:pStyle w:val="TableNormal0"/>
              <w:rPr>
                <w:del w:id="403" w:author="Dmitry Kaptsenel" w:date="2011-10-23T14:33:00Z"/>
                <w:sz w:val="18"/>
                <w:szCs w:val="18"/>
              </w:rPr>
            </w:pPr>
          </w:p>
        </w:tc>
        <w:tc>
          <w:tcPr>
            <w:tcW w:w="1101" w:type="pct"/>
          </w:tcPr>
          <w:p w:rsidR="00EC4CFF" w:rsidRPr="003963E1" w:rsidDel="00034537" w:rsidRDefault="00EC4CFF" w:rsidP="009F3348">
            <w:pPr>
              <w:pStyle w:val="TableNormal0"/>
              <w:rPr>
                <w:del w:id="404" w:author="Dmitry Kaptsenel" w:date="2011-10-23T14:33:00Z"/>
                <w:sz w:val="18"/>
                <w:szCs w:val="18"/>
              </w:rPr>
            </w:pPr>
          </w:p>
        </w:tc>
      </w:tr>
      <w:tr w:rsidR="00EC4CFF" w:rsidRPr="003963E1" w:rsidDel="00034537" w:rsidTr="009F3348">
        <w:trPr>
          <w:del w:id="405" w:author="Dmitry Kaptsenel" w:date="2011-10-23T14:33:00Z"/>
        </w:trPr>
        <w:tc>
          <w:tcPr>
            <w:tcW w:w="156" w:type="pct"/>
            <w:vAlign w:val="center"/>
          </w:tcPr>
          <w:p w:rsidR="00EC4CFF" w:rsidRPr="003963E1" w:rsidDel="00034537" w:rsidRDefault="00EC4CFF" w:rsidP="009F3348">
            <w:pPr>
              <w:pStyle w:val="TableNormal0"/>
              <w:jc w:val="center"/>
              <w:rPr>
                <w:del w:id="406" w:author="Dmitry Kaptsenel" w:date="2011-10-23T14:33:00Z"/>
                <w:rFonts w:ascii="Calibri" w:hAnsi="Calibri"/>
                <w:sz w:val="18"/>
                <w:szCs w:val="18"/>
              </w:rPr>
            </w:pPr>
          </w:p>
        </w:tc>
        <w:tc>
          <w:tcPr>
            <w:tcW w:w="1513" w:type="pct"/>
            <w:vAlign w:val="center"/>
          </w:tcPr>
          <w:p w:rsidR="00EC4CFF" w:rsidRPr="003963E1" w:rsidDel="00034537" w:rsidRDefault="00EC4CFF" w:rsidP="009F3348">
            <w:pPr>
              <w:pStyle w:val="TableNormal0"/>
              <w:rPr>
                <w:del w:id="407" w:author="Dmitry Kaptsenel" w:date="2011-10-23T14:33:00Z"/>
                <w:rFonts w:ascii="Calibri" w:hAnsi="Calibri"/>
                <w:sz w:val="18"/>
                <w:szCs w:val="18"/>
              </w:rPr>
            </w:pPr>
          </w:p>
        </w:tc>
        <w:tc>
          <w:tcPr>
            <w:tcW w:w="2230" w:type="pct"/>
          </w:tcPr>
          <w:p w:rsidR="00EC4CFF" w:rsidRPr="003963E1" w:rsidDel="00034537" w:rsidRDefault="00EC4CFF" w:rsidP="009F3348">
            <w:pPr>
              <w:pStyle w:val="TableNormal0"/>
              <w:rPr>
                <w:del w:id="408" w:author="Dmitry Kaptsenel" w:date="2011-10-23T14:33:00Z"/>
                <w:rFonts w:ascii="Calibri" w:hAnsi="Calibri"/>
                <w:sz w:val="18"/>
                <w:szCs w:val="18"/>
              </w:rPr>
            </w:pPr>
          </w:p>
        </w:tc>
        <w:tc>
          <w:tcPr>
            <w:tcW w:w="1101" w:type="pct"/>
          </w:tcPr>
          <w:p w:rsidR="00EC4CFF" w:rsidRPr="003963E1" w:rsidDel="00034537" w:rsidRDefault="00EC4CFF" w:rsidP="009F3348">
            <w:pPr>
              <w:pStyle w:val="TableNormal0"/>
              <w:rPr>
                <w:del w:id="409" w:author="Dmitry Kaptsenel" w:date="2011-10-23T14:33:00Z"/>
                <w:rFonts w:ascii="Calibri" w:hAnsi="Calibri"/>
                <w:sz w:val="18"/>
                <w:szCs w:val="18"/>
              </w:rPr>
            </w:pPr>
          </w:p>
        </w:tc>
      </w:tr>
    </w:tbl>
    <w:p w:rsidR="00EC4CFF" w:rsidRPr="00517F82" w:rsidRDefault="00EC4CFF" w:rsidP="00EC4CFF"/>
    <w:p w:rsidR="005E222E" w:rsidRDefault="005E222E" w:rsidP="005E222E">
      <w:pPr>
        <w:pStyle w:val="Heading1"/>
      </w:pPr>
      <w:bookmarkStart w:id="410" w:name="_Ref217034273"/>
      <w:bookmarkStart w:id="411" w:name="_Ref217034327"/>
      <w:bookmarkStart w:id="412" w:name="_Toc220316019"/>
      <w:bookmarkStart w:id="413" w:name="_Toc307732535"/>
      <w:r>
        <w:lastRenderedPageBreak/>
        <w:t>MIC OpenCL Device Agent Functional Specification</w:t>
      </w:r>
      <w:bookmarkEnd w:id="410"/>
      <w:bookmarkEnd w:id="411"/>
      <w:bookmarkEnd w:id="412"/>
      <w:bookmarkEnd w:id="413"/>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414" w:name="_Toc220316020"/>
      <w:bookmarkStart w:id="415" w:name="_Toc307732536"/>
      <w:r>
        <w:t>OpenCL Device Agent Overview</w:t>
      </w:r>
      <w:r w:rsidR="005E222E">
        <w:t>.</w:t>
      </w:r>
      <w:bookmarkEnd w:id="414"/>
      <w:bookmarkEnd w:id="415"/>
    </w:p>
    <w:p w:rsidR="005E222E" w:rsidRDefault="00E64ECB">
      <w:pPr>
        <w:keepNext/>
      </w:pPr>
      <w:r>
        <w:t xml:space="preserve">OpenCL Device Agent </w:t>
      </w:r>
      <w:r w:rsidR="001A40D3">
        <w:t xml:space="preserve">is a SW component that allows </w:t>
      </w:r>
      <w:ins w:id="416" w:author="Dmitry Kaptsenel" w:date="2011-10-23T14:35:00Z">
        <w:r w:rsidR="00BC265E">
          <w:t xml:space="preserve">the </w:t>
        </w:r>
      </w:ins>
      <w:r w:rsidR="001A40D3">
        <w:t xml:space="preserve">OpenCL Runtime to access and manage specific device resources. </w:t>
      </w:r>
      <w:ins w:id="417" w:author="Dmitry Kaptsenel" w:date="2011-10-23T14:35:00Z">
        <w:r w:rsidR="00BC265E">
          <w:t xml:space="preserve">The </w:t>
        </w:r>
      </w:ins>
      <w:r w:rsidR="00403C3D" w:rsidRPr="00403C3D">
        <w:t xml:space="preserve">OpenCL Device Agent </w:t>
      </w:r>
      <w:r>
        <w:t xml:space="preserve">must provide set of interfaces/services to the OpenCL Runtime developer as part of </w:t>
      </w:r>
      <w:del w:id="418" w:author="Dmitry Kaptsenel" w:date="2011-10-23T14:35:00Z">
        <w:r w:rsidDel="00BC265E">
          <w:delText xml:space="preserve">the </w:delText>
        </w:r>
      </w:del>
      <w:ins w:id="419" w:author="Dmitry Kaptsenel" w:date="2011-10-23T14:35:00Z">
        <w:r w:rsidR="00BC265E">
          <w:t xml:space="preserve">an </w:t>
        </w:r>
      </w:ins>
      <w:r>
        <w:t>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ins w:id="420"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21"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rsidR="003F16C9">
        <w:t>)</w:t>
      </w:r>
      <w:r>
        <w:t>:</w:t>
      </w:r>
    </w:p>
    <w:p w:rsidR="00804B96" w:rsidRDefault="00804B96">
      <w:pPr>
        <w:pStyle w:val="ListParagraph"/>
        <w:keepNext/>
        <w:numPr>
          <w:ilvl w:val="0"/>
          <w:numId w:val="67"/>
        </w:numPr>
        <w:spacing w:before="0" w:beforeAutospacing="0"/>
        <w:ind w:left="714" w:hanging="357"/>
      </w:pPr>
      <w:r w:rsidRPr="00A94F50">
        <w:rPr>
          <w:i/>
          <w:iCs/>
        </w:rPr>
        <w:t>Device</w:t>
      </w:r>
      <w:r>
        <w:t xml:space="preserve"> –</w:t>
      </w:r>
      <w:del w:id="422" w:author="Dmitry Kaptsenel" w:date="2011-10-23T14:37:00Z">
        <w:r w:rsidDel="00940E31">
          <w:delText xml:space="preserve"> specific </w:delText>
        </w:r>
      </w:del>
      <w:ins w:id="423" w:author="Dmitry Kaptsenel" w:date="2011-10-23T14:37:00Z">
        <w:r w:rsidR="00940E31">
          <w:t xml:space="preserve"> </w:t>
        </w:r>
      </w:ins>
      <w:r>
        <w:t xml:space="preserve">device representation inside Runtime. Responsible for loading/creating/removing specific Device Agent and </w:t>
      </w:r>
      <w:ins w:id="424" w:author="Dmitry Kaptsenel" w:date="2011-10-23T14:37:00Z">
        <w:r w:rsidR="00940E31">
          <w:t xml:space="preserve">serves as a proxy </w:t>
        </w:r>
      </w:ins>
      <w:del w:id="425" w:author="Dmitry Kaptsenel" w:date="2011-10-23T14:37:00Z">
        <w:r w:rsidDel="00940E31">
          <w:delText xml:space="preserve">using </w:delText>
        </w:r>
      </w:del>
      <w:r>
        <w:t xml:space="preserve">of Device Agent </w:t>
      </w:r>
      <w:ins w:id="426" w:author="Dmitry Kaptsenel" w:date="2011-10-23T14:37:00Z">
        <w:r w:rsidR="00940E31">
          <w:t xml:space="preserve">inside </w:t>
        </w:r>
      </w:ins>
      <w:ins w:id="427" w:author="Dmitry Kaptsenel" w:date="2011-10-23T14:38:00Z">
        <w:r w:rsidR="00972EAD">
          <w:t xml:space="preserve">the </w:t>
        </w:r>
      </w:ins>
      <w:ins w:id="428" w:author="Dmitry Kaptsenel" w:date="2011-10-23T14:37:00Z">
        <w:r w:rsidR="00940E31">
          <w:t>Runtime.</w:t>
        </w:r>
      </w:ins>
      <w:del w:id="429" w:author="Dmitry Kaptsenel" w:date="2011-10-23T14:37:00Z">
        <w:r w:rsidDel="00940E31">
          <w:delText>APIs.</w:delText>
        </w:r>
      </w:del>
    </w:p>
    <w:p w:rsidR="00804B96" w:rsidRDefault="00804B96">
      <w:pPr>
        <w:pStyle w:val="ListParagraph"/>
        <w:keepNext/>
        <w:numPr>
          <w:ilvl w:val="0"/>
          <w:numId w:val="67"/>
        </w:numPr>
      </w:pPr>
      <w:r w:rsidRPr="00A94F50">
        <w:rPr>
          <w:i/>
          <w:iCs/>
        </w:rPr>
        <w:t>IOCLDevLogDescriptor</w:t>
      </w:r>
      <w:r>
        <w:t xml:space="preserve"> – error logging service </w:t>
      </w:r>
      <w:del w:id="430" w:author="Dmitry Kaptsenel" w:date="2011-10-23T14:38:00Z">
        <w:r w:rsidDel="00972EAD">
          <w:delText xml:space="preserve">that can be </w:delText>
        </w:r>
      </w:del>
      <w:r>
        <w:t>used by Device Agent for logging warnings and error conditions for future bug reporting.</w:t>
      </w:r>
    </w:p>
    <w:p w:rsidR="00804B96" w:rsidRDefault="00804B96">
      <w:pPr>
        <w:pStyle w:val="ListParagraph"/>
        <w:keepNext/>
        <w:numPr>
          <w:ilvl w:val="0"/>
          <w:numId w:val="67"/>
        </w:numPr>
      </w:pPr>
      <w:r w:rsidRPr="00A94F50">
        <w:rPr>
          <w:i/>
          <w:iCs/>
        </w:rPr>
        <w:t>IOCLFrameworkCallbacks</w:t>
      </w:r>
      <w:r>
        <w:t xml:space="preserve"> – callback service provided by </w:t>
      </w:r>
      <w:ins w:id="431" w:author="Dmitry Kaptsenel" w:date="2011-10-23T14:38:00Z">
        <w:r w:rsidR="00972EAD">
          <w:t xml:space="preserve">the </w:t>
        </w:r>
      </w:ins>
      <w:r>
        <w:t>Runtime</w:t>
      </w:r>
      <w:ins w:id="432" w:author="Dmitry Kaptsenel" w:date="2011-10-23T14:38:00Z">
        <w:r w:rsidR="00972EAD">
          <w:t xml:space="preserve">. Allow </w:t>
        </w:r>
      </w:ins>
      <w:del w:id="433" w:author="Dmitry Kaptsenel" w:date="2011-10-23T14:38:00Z">
        <w:r w:rsidDel="00972EAD">
          <w:delText xml:space="preserve"> to</w:delText>
        </w:r>
      </w:del>
      <w:ins w:id="434" w:author="Dmitry Kaptsenel" w:date="2011-10-23T14:38:00Z">
        <w:r w:rsidR="00972EAD">
          <w:t>the</w:t>
        </w:r>
      </w:ins>
      <w:r>
        <w:t xml:space="preserve">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ins w:id="435"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3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w:t>
      </w:r>
      <w:del w:id="437" w:author="Dmitry Kaptsenel" w:date="2011-10-23T14:44:00Z">
        <w:r w:rsidR="007C00A6" w:rsidDel="00FC62D1">
          <w:delText>more on this</w:delText>
        </w:r>
      </w:del>
      <w:ins w:id="438" w:author="Dmitry Kaptsenel" w:date="2011-10-23T14:45:00Z">
        <w:r w:rsidR="00FC62D1">
          <w:t>details</w:t>
        </w:r>
      </w:ins>
      <w:ins w:id="439" w:author="Dmitry Kaptsenel" w:date="2011-10-23T14:44:00Z">
        <w:r w:rsidR="00FC62D1">
          <w:t xml:space="preserve"> are found</w:t>
        </w:r>
      </w:ins>
      <w:r w:rsidR="007C00A6">
        <w:t xml:space="preserve"> in the </w:t>
      </w:r>
      <w:r w:rsidR="007C00A6">
        <w:fldChar w:fldCharType="begin"/>
      </w:r>
      <w:r w:rsidR="007C00A6">
        <w:instrText xml:space="preserve"> REF _Ref298073630 \r \h </w:instrText>
      </w:r>
      <w:r w:rsidR="007C00A6">
        <w:fldChar w:fldCharType="separate"/>
      </w:r>
      <w:ins w:id="440" w:author="Dmitry Kaptsenel" w:date="2011-10-30T10:06:00Z">
        <w:r w:rsidR="00FF090F">
          <w:rPr>
            <w:rFonts w:hint="eastAsia"/>
            <w:cs/>
          </w:rPr>
          <w:t>‎</w:t>
        </w:r>
        <w:r w:rsidR="00FF090F">
          <w:t>3.2</w:t>
        </w:r>
      </w:ins>
      <w:del w:id="441" w:author="Dmitry Kaptsenel" w:date="2011-10-30T09:59:00Z">
        <w:r w:rsidR="00AD488C" w:rsidDel="00A47CB2">
          <w:rPr>
            <w:rFonts w:hint="eastAsia"/>
            <w:cs/>
          </w:rPr>
          <w:delText>‎</w:delText>
        </w:r>
        <w:r w:rsidR="00AD488C" w:rsidDel="00A47CB2">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442"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43"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FF090F">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3" o:title=""/>
          </v:shape>
          <o:OLEObject Type="Embed" ProgID="PowerPoint.Slide.12" ShapeID="_x0000_i1026" DrawAspect="Content" ObjectID="_1381474732" r:id="rId14"/>
        </w:object>
      </w:r>
    </w:p>
    <w:p w:rsidR="005E222E" w:rsidRDefault="00B47AE2" w:rsidP="00B47AE2">
      <w:pPr>
        <w:pStyle w:val="Caption"/>
        <w:rPr>
          <w:b w:val="0"/>
          <w:bCs w:val="0"/>
          <w:i/>
          <w:iCs/>
          <w:sz w:val="24"/>
          <w:szCs w:val="24"/>
        </w:rPr>
      </w:pPr>
      <w:bookmarkStart w:id="444" w:name="_Ref287862108"/>
      <w:bookmarkStart w:id="445" w:name="_Ref287862131"/>
      <w:r>
        <w:t xml:space="preserve">Figure </w:t>
      </w:r>
      <w:ins w:id="446"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3</w:t>
      </w:r>
      <w:ins w:id="44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48" w:author="Dmitry Kaptsenel" w:date="2011-10-30T10:06:00Z">
        <w:r w:rsidR="00FF090F">
          <w:rPr>
            <w:noProof/>
          </w:rPr>
          <w:t>1</w:t>
        </w:r>
      </w:ins>
      <w:ins w:id="449" w:author="Dmitry Kaptsenel" w:date="2011-10-27T12:13:00Z">
        <w:r w:rsidR="006349B1">
          <w:fldChar w:fldCharType="end"/>
        </w:r>
      </w:ins>
      <w:del w:id="45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444"/>
      <w:r>
        <w:t xml:space="preserve"> Generic OpenCL Runtime and Device Agent Relationships</w:t>
      </w:r>
      <w:bookmarkEnd w:id="445"/>
    </w:p>
    <w:bookmarkStart w:id="451" w:name="_Toc220316021"/>
    <w:p w:rsidR="008E0B06" w:rsidRDefault="008D1136" w:rsidP="008E0B06">
      <w:pPr>
        <w:keepNext/>
      </w:pPr>
      <w:r>
        <w:fldChar w:fldCharType="begin"/>
      </w:r>
      <w:r w:rsidR="00C60BF5">
        <w:instrText xml:space="preserve"> REF _Ref287867934 \h </w:instrText>
      </w:r>
      <w:r>
        <w:fldChar w:fldCharType="separate"/>
      </w:r>
      <w:ins w:id="452"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2</w:t>
        </w:r>
      </w:ins>
      <w:del w:id="453"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FF090F">
        <w:t>below</w:t>
      </w:r>
      <w:r>
        <w:fldChar w:fldCharType="end"/>
      </w:r>
      <w:r w:rsidR="008E0B06">
        <w:t xml:space="preserve"> shows the same picture as </w:t>
      </w:r>
      <w:r>
        <w:fldChar w:fldCharType="begin"/>
      </w:r>
      <w:r w:rsidR="008E0B06">
        <w:instrText xml:space="preserve"> REF _Ref287862108 \h </w:instrText>
      </w:r>
      <w:r>
        <w:fldChar w:fldCharType="separate"/>
      </w:r>
      <w:ins w:id="454"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5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FF090F">
        <w:t>above</w:t>
      </w:r>
      <w:r>
        <w:fldChar w:fldCharType="end"/>
      </w:r>
      <w:r w:rsidR="008E0B06">
        <w:t xml:space="preserve"> modified for MIC discrete device case:</w:t>
      </w:r>
    </w:p>
    <w:p w:rsidR="00C60BF5" w:rsidRDefault="00FC62D1" w:rsidP="00C60BF5">
      <w:pPr>
        <w:keepNext/>
        <w:jc w:val="center"/>
      </w:pPr>
      <w:r w:rsidRPr="00D63595">
        <w:rPr>
          <w:b/>
          <w:bCs/>
          <w:i/>
          <w:iCs/>
          <w:sz w:val="24"/>
          <w:szCs w:val="24"/>
        </w:rPr>
        <w:object w:dxaOrig="7142" w:dyaOrig="5364">
          <v:shape id="_x0000_i1027" type="#_x0000_t75" style="width:452.65pt;height:323.7pt" o:ole="">
            <v:imagedata r:id="rId15" o:title=""/>
          </v:shape>
          <o:OLEObject Type="Embed" ProgID="PowerPoint.Slide.12" ShapeID="_x0000_i1027" DrawAspect="Content" ObjectID="_1381474733" r:id="rId16"/>
        </w:object>
      </w:r>
    </w:p>
    <w:p w:rsidR="008E0B06" w:rsidRDefault="00C60BF5" w:rsidP="00C60BF5">
      <w:pPr>
        <w:pStyle w:val="Caption"/>
      </w:pPr>
      <w:bookmarkStart w:id="456" w:name="_Ref287867934"/>
      <w:bookmarkStart w:id="457" w:name="_Ref287867941"/>
      <w:r>
        <w:t xml:space="preserve">Figure </w:t>
      </w:r>
      <w:ins w:id="458"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3</w:t>
      </w:r>
      <w:ins w:id="45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60" w:author="Dmitry Kaptsenel" w:date="2011-10-30T10:06:00Z">
        <w:r w:rsidR="00FF090F">
          <w:rPr>
            <w:noProof/>
          </w:rPr>
          <w:t>2</w:t>
        </w:r>
      </w:ins>
      <w:ins w:id="461" w:author="Dmitry Kaptsenel" w:date="2011-10-27T12:13:00Z">
        <w:r w:rsidR="006349B1">
          <w:fldChar w:fldCharType="end"/>
        </w:r>
      </w:ins>
      <w:del w:id="46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456"/>
      <w:r>
        <w:t xml:space="preserve"> </w:t>
      </w:r>
      <w:r w:rsidRPr="00FD0919">
        <w:t xml:space="preserve">OpenCL Runtime and </w:t>
      </w:r>
      <w:r>
        <w:t xml:space="preserve">MIC </w:t>
      </w:r>
      <w:r w:rsidRPr="00FD0919">
        <w:t>Device Agent Relationships</w:t>
      </w:r>
      <w:bookmarkEnd w:id="457"/>
      <w:r w:rsidR="00447166">
        <w:t>.</w:t>
      </w:r>
      <w:r w:rsidR="00447166">
        <w:br/>
        <w:t>Arrows across PCI bus show logical connections between major host- and device-resident components</w:t>
      </w:r>
    </w:p>
    <w:p w:rsidR="005E222E" w:rsidRDefault="005E222E" w:rsidP="00BA3BB2">
      <w:pPr>
        <w:pStyle w:val="Heading2"/>
      </w:pPr>
      <w:bookmarkStart w:id="463" w:name="_Ref298073630"/>
      <w:bookmarkStart w:id="464" w:name="_Toc307732537"/>
      <w:r>
        <w:lastRenderedPageBreak/>
        <w:t xml:space="preserve">Functionality Provided by </w:t>
      </w:r>
      <w:bookmarkEnd w:id="451"/>
      <w:r w:rsidR="00BA3BB2">
        <w:t>MIC OpenCL Device Agent</w:t>
      </w:r>
      <w:bookmarkEnd w:id="463"/>
      <w:bookmarkEnd w:id="4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pPr>
              <w:pStyle w:val="TableNormal0"/>
              <w:rPr>
                <w:color w:val="000000"/>
                <w:szCs w:val="18"/>
                <w:lang w:bidi="ar-SA"/>
              </w:rPr>
              <w:pPrChange w:id="465" w:author="Dmitry Kaptsenel" w:date="2011-10-23T14:45:00Z">
                <w:pPr>
                  <w:pStyle w:val="TableNormal0"/>
                  <w:ind w:left="360" w:firstLine="210"/>
                </w:pPr>
              </w:pPrChange>
            </w:pPr>
            <w:r>
              <w:t>Allow</w:t>
            </w:r>
            <w:r w:rsidR="00CE03D6">
              <w:t xml:space="preserve"> OpenCL Runtime to query appropriate MIC device </w:t>
            </w:r>
            <w:del w:id="466" w:author="Dmitry Kaptsenel" w:date="2011-10-23T14:45:00Z">
              <w:r w:rsidR="00CE03D6" w:rsidDel="00E51E3A">
                <w:delText xml:space="preserve">static or dynamic </w:delText>
              </w:r>
            </w:del>
            <w:r w:rsidR="00CE03D6">
              <w:t>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pPr>
              <w:pStyle w:val="TableNormal0"/>
              <w:rPr>
                <w:b/>
                <w:noProof/>
                <w:color w:val="0000FF"/>
                <w:sz w:val="28"/>
                <w:lang w:bidi="ar-SA"/>
              </w:rPr>
              <w:pPrChange w:id="467" w:author="Dmitry Kaptsenel" w:date="2011-10-23T14:46:00Z">
                <w:pPr>
                  <w:pStyle w:val="TableNormal0"/>
                  <w:pBdr>
                    <w:bottom w:val="single" w:sz="4" w:space="1" w:color="auto"/>
                  </w:pBdr>
                  <w:ind w:left="2880" w:right="720"/>
                </w:pPr>
              </w:pPrChange>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w:t>
            </w:r>
            <w:del w:id="468" w:author="Dmitry Kaptsenel" w:date="2011-10-23T14:46:00Z">
              <w:r w:rsidR="00383577" w:rsidDel="007B2179">
                <w:delText xml:space="preserve">honor </w:delText>
              </w:r>
            </w:del>
            <w:ins w:id="469" w:author="Dmitry Kaptsenel" w:date="2011-10-23T14:46:00Z">
              <w:r w:rsidR="007B2179">
                <w:t xml:space="preserve">keep the </w:t>
              </w:r>
            </w:ins>
            <w:r w:rsidR="00383577">
              <w:t>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 xml:space="preserve">Create/Delete/Map/Unmap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r>
              <w:rPr>
                <w:b/>
                <w:bCs/>
              </w:rPr>
              <w:t xml:space="preserve">printf() </w:t>
            </w:r>
            <w:r w:rsidR="00F55B0F">
              <w:rPr>
                <w:b/>
                <w:bCs/>
              </w:rPr>
              <w:t xml:space="preserve">usage in OpenCL C programs </w:t>
            </w:r>
          </w:p>
        </w:tc>
        <w:tc>
          <w:tcPr>
            <w:tcW w:w="7121" w:type="dxa"/>
          </w:tcPr>
          <w:p w:rsidR="005E222E" w:rsidRDefault="00F55B0F" w:rsidP="007E50B2">
            <w:pPr>
              <w:pStyle w:val="TableNormal0"/>
            </w:pPr>
            <w:r>
              <w:t>Gather printf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bookmarkStart w:id="470" w:name="_Ref307479382"/>
            <w:r w:rsidRPr="00A94F50">
              <w:rPr>
                <w:b/>
                <w:bCs/>
              </w:rPr>
              <w:t>Device Fission</w:t>
            </w:r>
            <w:bookmarkEnd w:id="470"/>
            <w:r w:rsidRPr="00A94F50">
              <w:rPr>
                <w:b/>
                <w:bCs/>
              </w:rPr>
              <w:t xml:space="preserve"> </w:t>
            </w:r>
          </w:p>
        </w:tc>
        <w:tc>
          <w:tcPr>
            <w:tcW w:w="7121" w:type="dxa"/>
          </w:tcPr>
          <w:p w:rsidR="00A94019" w:rsidRDefault="00D3357F">
            <w:pPr>
              <w:pStyle w:val="TableNormal0"/>
              <w:rPr>
                <w:b/>
                <w:noProof/>
                <w:color w:val="0000FF"/>
                <w:sz w:val="28"/>
                <w:highlight w:val="yellow"/>
                <w:lang w:bidi="ar-SA"/>
              </w:rPr>
              <w:pPrChange w:id="471" w:author="Dmitry Kaptsenel" w:date="2011-10-23T14:48:00Z">
                <w:pPr>
                  <w:pStyle w:val="TableNormal0"/>
                  <w:pBdr>
                    <w:bottom w:val="single" w:sz="4" w:space="1" w:color="auto"/>
                  </w:pBdr>
                  <w:ind w:left="2880" w:right="720"/>
                </w:pPr>
              </w:pPrChange>
            </w:pPr>
            <w:del w:id="472" w:author="Dmitry Kaptsenel" w:date="2011-10-23T14:47:00Z">
              <w:r w:rsidDel="000672AF">
                <w:delText xml:space="preserve">Provide </w:delText>
              </w:r>
            </w:del>
            <w:ins w:id="473" w:author="Dmitry Kaptsenel" w:date="2011-10-23T14:47:00Z">
              <w:r w:rsidR="000672AF">
                <w:t xml:space="preserve">Support </w:t>
              </w:r>
            </w:ins>
            <w:r>
              <w:t xml:space="preserve">OpenCL Device </w:t>
            </w:r>
            <w:del w:id="474" w:author="Dmitry Kaptsenel" w:date="2011-10-23T14:47:00Z">
              <w:r w:rsidDel="000672AF">
                <w:delText>splittin</w:delText>
              </w:r>
            </w:del>
            <w:del w:id="475" w:author="Dmitry Kaptsenel" w:date="2011-10-23T14:48:00Z">
              <w:r w:rsidDel="000672AF">
                <w:delText>g (</w:delText>
              </w:r>
            </w:del>
            <w:r>
              <w:t>fission</w:t>
            </w:r>
            <w:del w:id="476" w:author="Dmitry Kaptsenel" w:date="2011-10-23T14:48:00Z">
              <w:r w:rsidDel="000672AF">
                <w:delText>)</w:delText>
              </w:r>
            </w:del>
            <w:ins w:id="477" w:author="Dmitry Kaptsenel" w:date="2011-10-23T14:48:00Z">
              <w:r w:rsidR="000672AF">
                <w:t>ing.</w:t>
              </w:r>
            </w:ins>
            <w:r>
              <w:t xml:space="preserve"> </w:t>
            </w:r>
            <w:del w:id="478" w:author="Dmitry Kaptsenel" w:date="2011-10-23T14:48:00Z">
              <w:r w:rsidDel="000672AF">
                <w:delText>support at the same level as CPU OpenCL device except features not supported by MIC HW (NUMA)</w:delText>
              </w:r>
            </w:del>
          </w:p>
        </w:tc>
      </w:tr>
    </w:tbl>
    <w:p w:rsidR="004F5E06" w:rsidRDefault="00FE730F">
      <w:pPr>
        <w:pStyle w:val="Heading2"/>
        <w:pageBreakBefore/>
      </w:pPr>
      <w:bookmarkStart w:id="479" w:name="_Toc307732538"/>
      <w:r>
        <w:lastRenderedPageBreak/>
        <w:t>High Level MIC Device Agent Structure</w:t>
      </w:r>
      <w:bookmarkEnd w:id="479"/>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pPr>
              <w:pStyle w:val="ListParagraph"/>
              <w:rPr>
                <w:color w:val="000000"/>
                <w:szCs w:val="18"/>
                <w:lang w:bidi="ar-SA"/>
              </w:rPr>
            </w:pPr>
            <w:r>
              <w:t>Represent</w:t>
            </w:r>
            <w:del w:id="480" w:author="Dmitry Kaptsenel" w:date="2011-10-23T14:50:00Z">
              <w:r w:rsidDel="007E02E7">
                <w:delText>s</w:delText>
              </w:r>
            </w:del>
            <w:r>
              <w:t xml:space="preserve"> MIC Device for the OpenCL Runtime</w:t>
            </w:r>
          </w:p>
          <w:p w:rsidR="000840E8" w:rsidRDefault="000840E8">
            <w:pPr>
              <w:pStyle w:val="ListParagraph"/>
              <w:rPr>
                <w:color w:val="000000"/>
                <w:szCs w:val="18"/>
                <w:lang w:bidi="ar-SA"/>
              </w:rPr>
            </w:pPr>
            <w:r>
              <w:t>Communicate</w:t>
            </w:r>
            <w:del w:id="481" w:author="Dmitry Kaptsenel" w:date="2011-10-23T14:50:00Z">
              <w:r w:rsidDel="007E02E7">
                <w:delText>s</w:delText>
              </w:r>
            </w:del>
            <w:r>
              <w:t xml:space="preserve"> with MIC </w:t>
            </w:r>
            <w:r w:rsidR="00B946B0">
              <w:t xml:space="preserve">Device </w:t>
            </w:r>
            <w:r>
              <w:t>Backend Host part</w:t>
            </w:r>
          </w:p>
          <w:p w:rsidR="000840E8" w:rsidRDefault="000840E8">
            <w:pPr>
              <w:pStyle w:val="ListParagraph"/>
              <w:rPr>
                <w:color w:val="000000"/>
                <w:szCs w:val="18"/>
                <w:lang w:bidi="ar-SA"/>
              </w:rPr>
            </w:pPr>
            <w:r>
              <w:t>Allocate</w:t>
            </w:r>
            <w:del w:id="482" w:author="Dmitry Kaptsenel" w:date="2011-10-23T14:50:00Z">
              <w:r w:rsidDel="007E02E7">
                <w:delText>s</w:delText>
              </w:r>
            </w:del>
            <w:ins w:id="483" w:author="Dmitry Kaptsenel" w:date="2011-10-23T14:49:00Z">
              <w:r w:rsidR="007E02E7">
                <w:t xml:space="preserve"> and </w:t>
              </w:r>
            </w:ins>
            <w:del w:id="484" w:author="Dmitry Kaptsenel" w:date="2011-10-23T14:49:00Z">
              <w:r w:rsidDel="007E02E7">
                <w:delText>/</w:delText>
              </w:r>
            </w:del>
            <w:ins w:id="485" w:author="Dmitry Kaptsenel" w:date="2011-10-23T14:49:00Z">
              <w:r w:rsidR="007E02E7">
                <w:t>m</w:t>
              </w:r>
            </w:ins>
            <w:del w:id="486" w:author="Dmitry Kaptsenel" w:date="2011-10-23T14:49:00Z">
              <w:r w:rsidDel="007E02E7">
                <w:delText>M</w:delText>
              </w:r>
            </w:del>
            <w:r>
              <w:t>anage</w:t>
            </w:r>
            <w:del w:id="487" w:author="Dmitry Kaptsenel" w:date="2011-10-23T14:50:00Z">
              <w:r w:rsidDel="007E02E7">
                <w:delText>s</w:delText>
              </w:r>
            </w:del>
            <w:r>
              <w:t xml:space="preserve"> </w:t>
            </w:r>
            <w:r w:rsidR="00353D80">
              <w:t xml:space="preserve">OpenCL </w:t>
            </w:r>
            <w:r>
              <w:t>Buffers on MIC Device</w:t>
            </w:r>
          </w:p>
          <w:p w:rsidR="000840E8" w:rsidRDefault="000840E8">
            <w:pPr>
              <w:pStyle w:val="ListParagraph"/>
              <w:rPr>
                <w:color w:val="000000"/>
                <w:szCs w:val="18"/>
                <w:lang w:bidi="ar-SA"/>
              </w:rPr>
            </w:pPr>
            <w:r>
              <w:t>Ma</w:t>
            </w:r>
            <w:ins w:id="488" w:author="Dmitry Kaptsenel" w:date="2011-10-23T14:49:00Z">
              <w:r w:rsidR="007E02E7">
                <w:t>intain</w:t>
              </w:r>
            </w:ins>
            <w:del w:id="489" w:author="Dmitry Kaptsenel" w:date="2011-10-23T14:49:00Z">
              <w:r w:rsidDel="007E02E7">
                <w:delText>nages</w:delText>
              </w:r>
            </w:del>
            <w:r>
              <w:t xml:space="preserve"> device-specific command queues</w:t>
            </w:r>
            <w:r w:rsidR="00353D80">
              <w:t xml:space="preserve"> (</w:t>
            </w:r>
            <w:r w:rsidR="00353D80" w:rsidRPr="00A94F50">
              <w:rPr>
                <w:i/>
                <w:iCs/>
              </w:rPr>
              <w:t>Command Lists</w:t>
            </w:r>
            <w:r w:rsidR="00353D80">
              <w:t xml:space="preserve">) </w:t>
            </w:r>
          </w:p>
          <w:p w:rsidR="000840E8" w:rsidRDefault="000840E8">
            <w:pPr>
              <w:pStyle w:val="ListParagraph"/>
              <w:rPr>
                <w:color w:val="000000"/>
                <w:szCs w:val="18"/>
                <w:lang w:bidi="ar-SA"/>
              </w:rPr>
            </w:pPr>
            <w:r>
              <w:t>Notif</w:t>
            </w:r>
            <w:ins w:id="490" w:author="Dmitry Kaptsenel" w:date="2011-10-23T14:50:00Z">
              <w:r w:rsidR="007E02E7">
                <w:t>y</w:t>
              </w:r>
            </w:ins>
            <w:del w:id="491" w:author="Dmitry Kaptsenel" w:date="2011-10-23T14:50:00Z">
              <w:r w:rsidDel="007E02E7">
                <w:delText>ies</w:delText>
              </w:r>
            </w:del>
            <w:r>
              <w:t xml:space="preserve"> OpenCL Runtime when commands finish execution</w:t>
            </w:r>
          </w:p>
          <w:p w:rsidR="000840E8" w:rsidRDefault="00A56AF2">
            <w:pPr>
              <w:pStyle w:val="ListParagraph"/>
              <w:rPr>
                <w:color w:val="000000"/>
                <w:szCs w:val="18"/>
                <w:lang w:bidi="ar-SA"/>
              </w:rPr>
            </w:pPr>
            <w:r>
              <w:t>Provide</w:t>
            </w:r>
            <w:del w:id="492" w:author="Dmitry Kaptsenel" w:date="2011-10-23T14:50:00Z">
              <w:r w:rsidDel="007E02E7">
                <w:delText>s</w:delText>
              </w:r>
            </w:del>
            <w:r>
              <w:t xml:space="preserve"> OpenCL Runtime with all required device info</w:t>
            </w:r>
          </w:p>
          <w:p w:rsidR="005D5074" w:rsidRDefault="005D5074">
            <w:pPr>
              <w:pStyle w:val="ListParagraph"/>
              <w:rPr>
                <w:color w:val="000000"/>
                <w:szCs w:val="18"/>
                <w:lang w:bidi="ar-SA"/>
              </w:rPr>
            </w:pPr>
            <w:r>
              <w:t>Launch</w:t>
            </w:r>
            <w:del w:id="493" w:author="Dmitry Kaptsenel" w:date="2011-10-23T14:50:00Z">
              <w:r w:rsidDel="007E02E7">
                <w:delText>es</w:delText>
              </w:r>
            </w:del>
            <w:r>
              <w:t xml:space="preserve"> and manage</w:t>
            </w:r>
            <w:del w:id="494" w:author="Dmitry Kaptsenel" w:date="2011-10-23T14:50:00Z">
              <w:r w:rsidDel="007E02E7">
                <w:delText>s</w:delText>
              </w:r>
            </w:del>
            <w:r>
              <w:t xml:space="preserve">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pPr>
              <w:pStyle w:val="ListParagraph"/>
              <w:rPr>
                <w:b/>
                <w:noProof/>
                <w:color w:val="0000FF"/>
                <w:sz w:val="28"/>
                <w:lang w:bidi="ar-SA"/>
              </w:rPr>
              <w:pPrChange w:id="495" w:author="Dmitry Kaptsenel" w:date="2011-10-23T14:50:00Z">
                <w:pPr>
                  <w:pStyle w:val="ListParagraph"/>
                  <w:pBdr>
                    <w:bottom w:val="single" w:sz="4" w:space="1" w:color="auto"/>
                  </w:pBdr>
                  <w:ind w:right="720"/>
                </w:pPr>
              </w:pPrChange>
            </w:pPr>
            <w:r>
              <w:t>Load</w:t>
            </w:r>
            <w:del w:id="496" w:author="Dmitry Kaptsenel" w:date="2011-10-23T14:50:00Z">
              <w:r w:rsidDel="00310852">
                <w:delText>s</w:delText>
              </w:r>
            </w:del>
            <w:r>
              <w:t xml:space="preserve"> and communicate</w:t>
            </w:r>
            <w:del w:id="497" w:author="Dmitry Kaptsenel" w:date="2011-10-23T14:50:00Z">
              <w:r w:rsidDel="00310852">
                <w:delText>s</w:delText>
              </w:r>
            </w:del>
            <w:r>
              <w:t xml:space="preserve"> with MIC Device Backend </w:t>
            </w:r>
            <w:del w:id="498" w:author="Dmitry Kaptsenel" w:date="2011-10-23T14:50:00Z">
              <w:r w:rsidDel="00310852">
                <w:delText>D</w:delText>
              </w:r>
            </w:del>
            <w:ins w:id="499" w:author="Dmitry Kaptsenel" w:date="2011-10-23T14:50:00Z">
              <w:r w:rsidR="00310852">
                <w:t>d</w:t>
              </w:r>
            </w:ins>
            <w:r>
              <w:t>evice part</w:t>
            </w:r>
            <w:r w:rsidR="00215AEF">
              <w:t xml:space="preserve"> (LLVM Kernel Execution Service)</w:t>
            </w:r>
          </w:p>
          <w:p w:rsidR="003055FB" w:rsidRDefault="003055FB">
            <w:pPr>
              <w:pStyle w:val="ListParagraph"/>
              <w:rPr>
                <w:b/>
                <w:noProof/>
                <w:color w:val="0000FF"/>
                <w:sz w:val="28"/>
                <w:lang w:bidi="ar-SA"/>
              </w:rPr>
              <w:pPrChange w:id="500" w:author="Dmitry Kaptsenel" w:date="2011-10-23T14:51:00Z">
                <w:pPr>
                  <w:pStyle w:val="ListParagraph"/>
                  <w:pBdr>
                    <w:bottom w:val="single" w:sz="4" w:space="1" w:color="auto"/>
                  </w:pBdr>
                  <w:ind w:right="720"/>
                </w:pPr>
              </w:pPrChange>
            </w:pPr>
            <w:del w:id="501" w:author="Dmitry Kaptsenel" w:date="2011-10-23T14:51:00Z">
              <w:r w:rsidDel="00F42F0F">
                <w:delText xml:space="preserve">Communicates execution requests to the device side </w:delText>
              </w:r>
              <w:r w:rsidR="00F55ED0" w:rsidDel="00F42F0F">
                <w:delText>parallel execution service (</w:delText>
              </w:r>
              <w:r w:rsidRPr="00A94F50" w:rsidDel="00F42F0F">
                <w:rPr>
                  <w:i/>
                  <w:iCs/>
                </w:rPr>
                <w:delText xml:space="preserve">TBB </w:delText>
              </w:r>
              <w:r w:rsidR="00DD3178" w:rsidRPr="00A94F50" w:rsidDel="00F42F0F">
                <w:rPr>
                  <w:i/>
                  <w:iCs/>
                </w:rPr>
                <w:delText>Executer</w:delText>
              </w:r>
              <w:r w:rsidR="00F55ED0" w:rsidDel="00F42F0F">
                <w:delText>)</w:delText>
              </w:r>
            </w:del>
            <w:ins w:id="502" w:author="Dmitry Kaptsenel" w:date="2011-10-23T14:51:00Z">
              <w:r w:rsidR="00F42F0F">
                <w:t>Launch parallel execution of kernels and tasks.</w:t>
              </w:r>
            </w:ins>
          </w:p>
          <w:p w:rsidR="003055FB" w:rsidRDefault="003055FB">
            <w:pPr>
              <w:pStyle w:val="ListParagraph"/>
              <w:rPr>
                <w:b/>
                <w:noProof/>
                <w:color w:val="0000FF"/>
                <w:sz w:val="28"/>
                <w:lang w:bidi="ar-SA"/>
              </w:rPr>
              <w:pPrChange w:id="503" w:author="Dmitry Kaptsenel" w:date="2011-10-23T14:52:00Z">
                <w:pPr>
                  <w:pStyle w:val="ListParagraph"/>
                  <w:pBdr>
                    <w:bottom w:val="single" w:sz="4" w:space="1" w:color="auto"/>
                  </w:pBdr>
                  <w:ind w:right="720"/>
                </w:pPr>
              </w:pPrChange>
            </w:pPr>
            <w:r>
              <w:t>Notif</w:t>
            </w:r>
            <w:ins w:id="504" w:author="Dmitry Kaptsenel" w:date="2011-10-23T14:52:00Z">
              <w:r w:rsidR="00F42F0F">
                <w:t>y</w:t>
              </w:r>
            </w:ins>
            <w:del w:id="505" w:author="Dmitry Kaptsenel" w:date="2011-10-23T14:52:00Z">
              <w:r w:rsidDel="00F42F0F">
                <w:delText>ies</w:delText>
              </w:r>
            </w:del>
            <w:r>
              <w:t xml:space="preserve"> MIC Device Agent Host part about </w:t>
            </w:r>
            <w:del w:id="506" w:author="Dmitry Kaptsenel" w:date="2011-10-23T14:52:00Z">
              <w:r w:rsidDel="00F42F0F">
                <w:delText xml:space="preserve">required </w:delText>
              </w:r>
            </w:del>
            <w:ins w:id="507" w:author="Dmitry Kaptsenel" w:date="2011-10-23T14:52:00Z">
              <w:r w:rsidR="00F42F0F">
                <w:t xml:space="preserve">runtime </w:t>
              </w:r>
            </w:ins>
            <w:r>
              <w:t xml:space="preserve">events </w:t>
            </w:r>
          </w:p>
          <w:p w:rsidR="003055FB" w:rsidRDefault="005B5D84">
            <w:pPr>
              <w:pStyle w:val="ListParagraph"/>
              <w:rPr>
                <w:b/>
                <w:noProof/>
                <w:color w:val="0000FF"/>
                <w:sz w:val="28"/>
                <w:lang w:bidi="ar-SA"/>
              </w:rPr>
              <w:pPrChange w:id="508" w:author="Dmitry Kaptsenel" w:date="2011-10-23T14:52:00Z">
                <w:pPr>
                  <w:pStyle w:val="ListParagraph"/>
                  <w:pBdr>
                    <w:bottom w:val="single" w:sz="4" w:space="1" w:color="auto"/>
                  </w:pBdr>
                  <w:ind w:right="720"/>
                </w:pPr>
              </w:pPrChange>
            </w:pPr>
            <w:r>
              <w:t>Gather</w:t>
            </w:r>
            <w:del w:id="509" w:author="Dmitry Kaptsenel" w:date="2011-10-23T14:52:00Z">
              <w:r w:rsidDel="00F42F0F">
                <w:delText>s</w:delText>
              </w:r>
            </w:del>
            <w:r>
              <w:t xml:space="preserve"> and transfer</w:t>
            </w:r>
            <w:del w:id="510" w:author="Dmitry Kaptsenel" w:date="2011-10-23T14:52:00Z">
              <w:r w:rsidDel="00F42F0F">
                <w:delText>s</w:delText>
              </w:r>
            </w:del>
            <w:r>
              <w:t xml:space="preserve"> </w:t>
            </w:r>
            <w:r w:rsidR="001A60C9">
              <w:t xml:space="preserve">generated non-buffer data (printf(), </w:t>
            </w:r>
            <w:r>
              <w:t xml:space="preserve">performance </w:t>
            </w:r>
            <w:r w:rsidR="001A60C9">
              <w:t>counters) to the MIC Device Agent Host part.</w:t>
            </w:r>
          </w:p>
          <w:p w:rsidR="001A60C9" w:rsidRDefault="001A60C9" w:rsidP="00E5649C">
            <w:pPr>
              <w:pStyle w:val="ListParagraph"/>
            </w:pPr>
            <w:r>
              <w:t xml:space="preserve">Provide </w:t>
            </w:r>
            <w:ins w:id="511" w:author="Dmitry Kaptsenel" w:date="2011-10-23T14:52:00Z">
              <w:r w:rsidR="00F42F0F">
                <w:t xml:space="preserve">device </w:t>
              </w:r>
            </w:ins>
            <w:r>
              <w:t xml:space="preserve">information services for the MIC Device Agent Host part </w:t>
            </w:r>
          </w:p>
        </w:tc>
      </w:tr>
      <w:tr w:rsidR="008235CC" w:rsidTr="001A60C9">
        <w:tc>
          <w:tcPr>
            <w:tcW w:w="2718" w:type="dxa"/>
          </w:tcPr>
          <w:p w:rsidR="008235CC" w:rsidRPr="00A94F50" w:rsidRDefault="001E70BE" w:rsidP="00A94F50">
            <w:pPr>
              <w:jc w:val="left"/>
              <w:rPr>
                <w:i/>
                <w:iCs/>
              </w:rPr>
            </w:pPr>
            <w:r>
              <w:fldChar w:fldCharType="begin"/>
            </w:r>
            <w:r>
              <w:instrText xml:space="preserve"> HYPERLINK \l "COI" </w:instrText>
            </w:r>
            <w:ins w:id="512" w:author="Dmitry Kaptsenel" w:date="2011-10-30T09:59:00Z"/>
            <w:r>
              <w:fldChar w:fldCharType="separate"/>
            </w:r>
            <w:r w:rsidR="008235CC" w:rsidRPr="003F68D1">
              <w:rPr>
                <w:rStyle w:val="Hyperlink"/>
                <w:rFonts w:asciiTheme="minorHAnsi" w:hAnsiTheme="minorHAnsi" w:cs="Arial"/>
                <w:b/>
                <w:bCs/>
              </w:rPr>
              <w:t>Coprocessor Offload Infrastructure</w:t>
            </w:r>
            <w:r>
              <w:rPr>
                <w:rStyle w:val="Hyperlink"/>
                <w:rFonts w:asciiTheme="minorHAnsi" w:hAnsiTheme="minorHAnsi" w:cs="Arial"/>
                <w:b/>
                <w:bCs/>
              </w:rPr>
              <w:fldChar w:fldCharType="end"/>
            </w:r>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ins w:id="513" w:author="Dmitry Kaptsenel" w:date="2011-10-30T10:06:00Z">
              <w:r w:rsidR="00FF090F">
                <w:rPr>
                  <w:rFonts w:hint="eastAsia"/>
                  <w:i/>
                  <w:iCs/>
                  <w:cs/>
                </w:rPr>
                <w:t>‎</w:t>
              </w:r>
              <w:r w:rsidR="00FF090F">
                <w:rPr>
                  <w:i/>
                  <w:iCs/>
                </w:rPr>
                <w:t>4.2</w:t>
              </w:r>
            </w:ins>
            <w:del w:id="514" w:author="Dmitry Kaptsenel" w:date="2011-10-30T09:59:00Z">
              <w:r w:rsidR="00AD488C" w:rsidDel="00A47CB2">
                <w:rPr>
                  <w:rFonts w:hint="eastAsia"/>
                  <w:i/>
                  <w:iCs/>
                  <w:cs/>
                </w:rPr>
                <w:delText>‎</w:delText>
              </w:r>
              <w:r w:rsidR="00AD488C" w:rsidDel="00A47CB2">
                <w:rPr>
                  <w:i/>
                  <w:iCs/>
                </w:rPr>
                <w:delText>4.2</w:delText>
              </w:r>
            </w:del>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read/write/map/unmap buffers</w:t>
            </w:r>
            <w:r w:rsidR="00D4327E">
              <w:t xml:space="preserve"> </w:t>
            </w:r>
            <w:r w:rsidR="00CA6DC7">
              <w:t>across multiple</w:t>
            </w:r>
            <w:r>
              <w:t xml:space="preserve"> MIC devic</w:t>
            </w:r>
            <w:r w:rsidR="00CA6DC7">
              <w:t>es.</w:t>
            </w:r>
          </w:p>
          <w:p w:rsidR="008235CC" w:rsidRDefault="008235CC" w:rsidP="001810D6">
            <w:pPr>
              <w:pStyle w:val="ListParagraph"/>
              <w:rPr>
                <w:b/>
                <w:noProof/>
                <w:color w:val="0000FF"/>
                <w:sz w:val="28"/>
                <w:lang w:bidi="ar-SA"/>
              </w:rPr>
            </w:pPr>
            <w:r>
              <w:t>Allow</w:t>
            </w:r>
            <w:del w:id="515" w:author="Dmitry Kaptsenel" w:date="2011-10-23T14:54:00Z">
              <w:r w:rsidDel="001810D6">
                <w:delText>s</w:delText>
              </w:r>
            </w:del>
            <w:r>
              <w:t xml:space="preserve"> </w:t>
            </w:r>
            <w:r w:rsidR="002E73AC">
              <w:t xml:space="preserve">asynchronous </w:t>
            </w:r>
            <w:r>
              <w:t xml:space="preserve">pipelined invocation of </w:t>
            </w:r>
            <w:r w:rsidR="002E73AC">
              <w:t xml:space="preserve">user </w:t>
            </w:r>
            <w:r>
              <w:t xml:space="preserve">functions on the </w:t>
            </w:r>
            <w:ins w:id="516" w:author="Dmitry Kaptsenel" w:date="2011-10-23T14:53:00Z">
              <w:r w:rsidR="001810D6">
                <w:t>d</w:t>
              </w:r>
            </w:ins>
            <w:del w:id="517" w:author="Dmitry Kaptsenel" w:date="2011-10-23T14:53:00Z">
              <w:r w:rsidDel="001810D6">
                <w:delText>D</w:delText>
              </w:r>
            </w:del>
            <w:r>
              <w:t xml:space="preserve">evice side from </w:t>
            </w:r>
            <w:ins w:id="518" w:author="Dmitry Kaptsenel" w:date="2011-10-23T14:54:00Z">
              <w:r w:rsidR="001810D6">
                <w:t>h</w:t>
              </w:r>
            </w:ins>
            <w:del w:id="519" w:author="Dmitry Kaptsenel" w:date="2011-10-23T14:54:00Z">
              <w:r w:rsidDel="001810D6">
                <w:delText>H</w:delText>
              </w:r>
            </w:del>
            <w:r>
              <w:t>ost side and vice versa.</w:t>
            </w:r>
          </w:p>
          <w:p w:rsidR="008235CC" w:rsidRDefault="008235CC" w:rsidP="001810D6">
            <w:pPr>
              <w:pStyle w:val="ListParagraph"/>
            </w:pPr>
            <w:r>
              <w:t>Load</w:t>
            </w:r>
            <w:del w:id="520" w:author="Dmitry Kaptsenel" w:date="2011-10-23T14:54:00Z">
              <w:r w:rsidDel="001810D6">
                <w:delText>s</w:delText>
              </w:r>
            </w:del>
            <w:r>
              <w:t xml:space="preserve"> and launch</w:t>
            </w:r>
            <w:del w:id="521" w:author="Dmitry Kaptsenel" w:date="2011-10-23T14:54:00Z">
              <w:r w:rsidDel="001810D6">
                <w:delText>es</w:delText>
              </w:r>
            </w:del>
            <w:r>
              <w:t xml:space="preserve"> executables/</w:t>
            </w:r>
            <w:r w:rsidR="002E73AC">
              <w:t>shared libraries</w:t>
            </w:r>
            <w:r>
              <w:t xml:space="preserve"> on the device side</w:t>
            </w:r>
          </w:p>
          <w:p w:rsidR="008235CC" w:rsidRDefault="008235CC" w:rsidP="001810D6">
            <w:pPr>
              <w:pStyle w:val="ListParagraph"/>
              <w:rPr>
                <w:b/>
                <w:noProof/>
                <w:color w:val="0000FF"/>
                <w:sz w:val="28"/>
                <w:lang w:bidi="ar-SA"/>
              </w:rPr>
            </w:pPr>
            <w:r>
              <w:t>Provide</w:t>
            </w:r>
            <w:del w:id="522" w:author="Dmitry Kaptsenel" w:date="2011-10-23T14:54:00Z">
              <w:r w:rsidDel="001810D6">
                <w:delText>s</w:delText>
              </w:r>
            </w:del>
            <w:r>
              <w:t xml:space="preserve">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523" w:name="_Toc307732539"/>
      <w:r>
        <w:t xml:space="preserve">Communication with </w:t>
      </w:r>
      <w:r w:rsidR="00B946B0">
        <w:t xml:space="preserve">MIC </w:t>
      </w:r>
      <w:r w:rsidR="00C600E4">
        <w:t xml:space="preserve">Device </w:t>
      </w:r>
      <w:r>
        <w:t>Backend</w:t>
      </w:r>
      <w:bookmarkEnd w:id="523"/>
    </w:p>
    <w:p w:rsidR="000E2AB2" w:rsidRDefault="000E2AB2">
      <w:r>
        <w:t xml:space="preserve">MIC </w:t>
      </w:r>
      <w:r w:rsidR="00B946B0">
        <w:t xml:space="preserve">Device </w:t>
      </w:r>
      <w:r>
        <w:t>Backend is a component responsible for the following activities:</w:t>
      </w:r>
    </w:p>
    <w:p w:rsidR="00357F4C" w:rsidRDefault="000E2AB2" w:rsidP="00A039DA">
      <w:pPr>
        <w:pStyle w:val="ListParagraph"/>
        <w:spacing w:before="0" w:beforeAutospacing="0"/>
        <w:ind w:left="714" w:hanging="357"/>
      </w:pPr>
      <w:r>
        <w:t xml:space="preserve">Compile OpenCL C programs from intermediate representation generated by OpenCL Runtime Compiler </w:t>
      </w:r>
      <w:r w:rsidRPr="002A0090">
        <w:t>Frontend</w:t>
      </w:r>
      <w:r>
        <w:t xml:space="preserve"> to device-specific binary.</w:t>
      </w:r>
    </w:p>
    <w:p w:rsidR="000E2AB2" w:rsidRDefault="00B0727C" w:rsidP="00296EBF">
      <w:pPr>
        <w:pStyle w:val="ListParagraph"/>
      </w:pPr>
      <w:r>
        <w:t>Serializ</w:t>
      </w:r>
      <w:r w:rsidR="00147575">
        <w:t>e</w:t>
      </w:r>
      <w:r w:rsidR="000E2AB2">
        <w:t xml:space="preserve"> and reload compiled device-specific binaries</w:t>
      </w:r>
      <w:r>
        <w:t xml:space="preserve"> to allow OpenCL user to save and reuse </w:t>
      </w:r>
      <w:del w:id="524" w:author="Dmitry Kaptsenel" w:date="2011-10-23T14:55:00Z">
        <w:r w:rsidDel="00296EBF">
          <w:delText xml:space="preserve">once </w:delText>
        </w:r>
      </w:del>
      <w:ins w:id="525" w:author="Dmitry Kaptsenel" w:date="2011-10-23T14:56:00Z">
        <w:r w:rsidR="00296EBF">
          <w:t>pre</w:t>
        </w:r>
      </w:ins>
      <w:r>
        <w:t>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rsidP="00F46265">
      <w:pPr>
        <w:pStyle w:val="ListParagraph"/>
      </w:pPr>
      <w:r>
        <w:t>Execute compiled kernels on device</w:t>
      </w:r>
      <w:r w:rsidR="00F81A6A">
        <w:t xml:space="preserve"> </w:t>
      </w:r>
      <w:r>
        <w:t xml:space="preserve">with provided arguments </w:t>
      </w:r>
      <w:del w:id="526" w:author="Dmitry Kaptsenel" w:date="2011-10-23T14:57:00Z">
        <w:r w:rsidR="00955BA0" w:rsidDel="00F46265">
          <w:delText>on an OpenCL workgroup (WG) granularity</w:delText>
        </w:r>
        <w:r w:rsidR="003D0E62" w:rsidDel="00F46265">
          <w:delText xml:space="preserve"> – each compiled binary invocation corresponds to a whole WG execution</w:delText>
        </w:r>
      </w:del>
      <w:ins w:id="527" w:author="Dmitry Kaptsenel" w:date="2011-10-23T14:57:00Z">
        <w:r w:rsidR="00F46265">
          <w:t xml:space="preserve">according to the </w:t>
        </w:r>
      </w:ins>
      <w:ins w:id="528" w:author="Dmitry Kaptsenel" w:date="2011-10-23T14:59:00Z">
        <w:r w:rsidR="00F46265">
          <w:t>[</w:t>
        </w:r>
      </w:ins>
      <w:ins w:id="529" w:author="Dmitry Kaptsenel" w:date="2011-10-23T15:02:00Z">
        <w:r w:rsidR="00F46265" w:rsidRPr="00F46265">
          <w:rPr>
            <w:i/>
            <w:iCs/>
          </w:rPr>
          <w:fldChar w:fldCharType="begin"/>
        </w:r>
        <w:r w:rsidR="00F46265" w:rsidRPr="00F46265">
          <w:rPr>
            <w:i/>
            <w:iCs/>
          </w:rPr>
          <w:instrText xml:space="preserve"> REF OpenCL_spec1_1 \h </w:instrText>
        </w:r>
      </w:ins>
      <w:r w:rsidR="00F46265">
        <w:rPr>
          <w:i/>
          <w:iCs/>
        </w:rPr>
        <w:instrText xml:space="preserve"> \* MERGEFORMAT </w:instrText>
      </w:r>
      <w:r w:rsidR="00F46265" w:rsidRPr="00F46265">
        <w:rPr>
          <w:i/>
          <w:iCs/>
        </w:rPr>
      </w:r>
      <w:r w:rsidR="00F46265" w:rsidRPr="00F46265">
        <w:rPr>
          <w:i/>
          <w:iCs/>
        </w:rPr>
        <w:fldChar w:fldCharType="separate"/>
      </w:r>
      <w:ins w:id="530" w:author="Dmitry Kaptsenel" w:date="2011-10-30T10:06:00Z">
        <w:r w:rsidR="00FF090F" w:rsidRPr="00FF090F">
          <w:rPr>
            <w:rFonts w:ascii="Calibri" w:hAnsi="Calibri"/>
            <w:i/>
            <w:iCs/>
            <w:sz w:val="18"/>
            <w:szCs w:val="18"/>
          </w:rPr>
          <w:t>OpenCL specification ver 1.2</w:t>
        </w:r>
      </w:ins>
      <w:ins w:id="531" w:author="Dmitry Kaptsenel" w:date="2011-10-23T15:02:00Z">
        <w:r w:rsidR="00F46265" w:rsidRPr="00F46265">
          <w:rPr>
            <w:i/>
            <w:iCs/>
          </w:rPr>
          <w:fldChar w:fldCharType="end"/>
        </w:r>
      </w:ins>
      <w:ins w:id="532" w:author="Dmitry Kaptsenel" w:date="2011-10-23T14:59:00Z">
        <w:r w:rsidR="00F46265">
          <w:t>]</w:t>
        </w:r>
      </w:ins>
      <w:r w:rsidR="003D0E62">
        <w:t>.</w:t>
      </w:r>
    </w:p>
    <w:p w:rsidR="00442881" w:rsidRDefault="00531B29" w:rsidP="00094998">
      <w:r>
        <w:t xml:space="preserve">MIC </w:t>
      </w:r>
      <w:r w:rsidR="00B946B0">
        <w:t xml:space="preserve">Device </w:t>
      </w:r>
      <w:r>
        <w:t xml:space="preserve">Backend is </w:t>
      </w:r>
      <w:del w:id="533" w:author="Dmitry Kaptsenel" w:date="2011-10-23T15:04:00Z">
        <w:r w:rsidDel="008957C5">
          <w:delText xml:space="preserve">supplied </w:delText>
        </w:r>
      </w:del>
      <w:ins w:id="534" w:author="Dmitry Kaptsenel" w:date="2011-10-23T15:04:00Z">
        <w:r w:rsidR="008957C5">
          <w:t xml:space="preserve">implemented </w:t>
        </w:r>
      </w:ins>
      <w:r>
        <w:t xml:space="preserve">as </w:t>
      </w:r>
      <w:del w:id="535" w:author="Dmitry Kaptsenel" w:date="2011-10-23T15:04:00Z">
        <w:r w:rsidDel="008957C5">
          <w:delText xml:space="preserve">2 </w:delText>
        </w:r>
      </w:del>
      <w:ins w:id="536" w:author="Dmitry Kaptsenel" w:date="2011-10-23T15:04:00Z">
        <w:r w:rsidR="008957C5">
          <w:t xml:space="preserve">two </w:t>
        </w:r>
      </w:ins>
      <w:r>
        <w:t xml:space="preserve">distinct binaries: host-side </w:t>
      </w:r>
      <w:r w:rsidR="00CD462C">
        <w:t xml:space="preserve">shared </w:t>
      </w:r>
      <w:r w:rsidR="00D05627">
        <w:t xml:space="preserve">library </w:t>
      </w:r>
      <w:r>
        <w:t xml:space="preserve">that is responsible for compilation/optimization and device-side </w:t>
      </w:r>
      <w:r w:rsidR="00CD462C">
        <w:t>shared</w:t>
      </w:r>
      <w:r>
        <w:t xml:space="preserve">/static library responsible for </w:t>
      </w:r>
      <w:del w:id="537" w:author="Dmitry Kaptsenel" w:date="2011-10-23T15:04:00Z">
        <w:r w:rsidDel="008957C5">
          <w:delText xml:space="preserve">binary </w:delText>
        </w:r>
      </w:del>
      <w:ins w:id="538" w:author="Dmitry Kaptsenel" w:date="2011-10-23T15:04:00Z">
        <w:r w:rsidR="008957C5">
          <w:t>compiled kern</w:t>
        </w:r>
      </w:ins>
      <w:ins w:id="539" w:author="Dmitry Kaptsenel" w:date="2011-10-23T15:05:00Z">
        <w:r w:rsidR="008957C5">
          <w:t>e</w:t>
        </w:r>
      </w:ins>
      <w:ins w:id="540" w:author="Dmitry Kaptsenel" w:date="2011-10-23T15:04:00Z">
        <w:r w:rsidR="008957C5">
          <w:t xml:space="preserve">ls </w:t>
        </w:r>
      </w:ins>
      <w:r>
        <w:t xml:space="preserve">execution. </w:t>
      </w:r>
      <w:del w:id="541" w:author="Dmitry Kaptsenel" w:date="2011-10-23T15:05:00Z">
        <w:r w:rsidDel="00094998">
          <w:delText xml:space="preserve">Device side part </w:delText>
        </w:r>
        <w:r w:rsidDel="008957C5">
          <w:delText xml:space="preserve">should </w:delText>
        </w:r>
        <w:r w:rsidDel="00094998">
          <w:delText>support multithreaded execution of the binary with provided arguments.</w:delText>
        </w:r>
      </w:del>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542" w:author="Dmitry Kaptsenel" w:date="2011-10-30T10:06:00Z">
        <w:r w:rsidR="00FF090F">
          <w:rPr>
            <w:rFonts w:hint="eastAsia"/>
            <w:cs/>
          </w:rPr>
          <w:t>‎</w:t>
        </w:r>
        <w:r w:rsidR="00FF090F">
          <w:t>4.11.1</w:t>
        </w:r>
      </w:ins>
      <w:del w:id="543" w:author="Dmitry Kaptsenel" w:date="2011-10-30T09:59:00Z">
        <w:r w:rsidR="00AD488C" w:rsidDel="00A47CB2">
          <w:rPr>
            <w:rFonts w:hint="eastAsia"/>
            <w:cs/>
          </w:rPr>
          <w:delText>‎</w:delText>
        </w:r>
        <w:r w:rsidR="00AD488C" w:rsidDel="00A47CB2">
          <w:delText>4.11.1</w:delText>
        </w:r>
      </w:del>
      <w:r w:rsidR="00D3391F">
        <w:fldChar w:fldCharType="end"/>
      </w:r>
      <w:r w:rsidR="00D3391F">
        <w:t xml:space="preserve"> for more info)</w:t>
      </w:r>
      <w:r>
        <w:t>:</w:t>
      </w:r>
    </w:p>
    <w:p w:rsidR="003E389A" w:rsidRDefault="00442881" w:rsidP="00A039DA">
      <w:pPr>
        <w:pStyle w:val="ListParagraph"/>
        <w:spacing w:before="0" w:beforeAutospacing="0"/>
        <w:ind w:left="714" w:hanging="357"/>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 xml:space="preserve">art to maintain kernels execution </w:t>
      </w:r>
      <w:r w:rsidRPr="00CA4A08">
        <w:rPr>
          <w:i/>
          <w:iCs/>
        </w:rPr>
        <w:t>environment</w:t>
      </w:r>
      <w:r>
        <w:t>.</w:t>
      </w:r>
    </w:p>
    <w:p w:rsidR="00A94019" w:rsidRDefault="00AB0350">
      <w:pPr>
        <w:pStyle w:val="IndentedNote"/>
      </w:pPr>
      <w:r w:rsidRPr="00AB0350">
        <w:rPr>
          <w:b/>
          <w:bCs/>
          <w:i/>
          <w:iCs/>
        </w:rPr>
        <w:lastRenderedPageBreak/>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544" w:name="_Toc292287671"/>
      <w:bookmarkStart w:id="545" w:name="_Toc292287672"/>
      <w:bookmarkStart w:id="546" w:name="_Toc292287673"/>
      <w:bookmarkStart w:id="547" w:name="_Toc292287674"/>
      <w:bookmarkStart w:id="548" w:name="_Toc292287675"/>
      <w:bookmarkStart w:id="549" w:name="_Ref289783352"/>
      <w:bookmarkStart w:id="550" w:name="_Ref289783378"/>
      <w:bookmarkStart w:id="551" w:name="_Toc307732540"/>
      <w:bookmarkEnd w:id="544"/>
      <w:bookmarkEnd w:id="545"/>
      <w:bookmarkEnd w:id="546"/>
      <w:bookmarkEnd w:id="547"/>
      <w:bookmarkEnd w:id="548"/>
      <w:r>
        <w:lastRenderedPageBreak/>
        <w:t>MIC OpenCL Device Agent Design</w:t>
      </w:r>
      <w:bookmarkEnd w:id="549"/>
      <w:bookmarkEnd w:id="550"/>
      <w:bookmarkEnd w:id="551"/>
      <w:r>
        <w:t xml:space="preserve"> </w:t>
      </w:r>
    </w:p>
    <w:p w:rsidR="00246510" w:rsidRDefault="00246510" w:rsidP="00CC1554">
      <w:pPr>
        <w:keepNext/>
      </w:pPr>
      <w:r>
        <w:t>This section provides high level design of the MIC Device Agent</w:t>
      </w:r>
    </w:p>
    <w:p w:rsidR="00C75973" w:rsidRDefault="00C75973" w:rsidP="00C75973">
      <w:pPr>
        <w:pStyle w:val="Heading2"/>
      </w:pPr>
      <w:bookmarkStart w:id="552" w:name="_Toc307732541"/>
      <w:r>
        <w:t>Basic Design Principles</w:t>
      </w:r>
      <w:bookmarkEnd w:id="552"/>
    </w:p>
    <w:p w:rsidR="00C75973" w:rsidRDefault="00B9181D" w:rsidP="00AA2039">
      <w:pPr>
        <w:keepNext/>
      </w:pPr>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rPr>
            </w:pPr>
            <w:r>
              <w:rPr>
                <w:b/>
                <w:bCs/>
                <w:i/>
                <w:iCs/>
              </w:rPr>
              <w:t>Device B</w:t>
            </w:r>
            <w:r w:rsidR="00BB3762">
              <w:rPr>
                <w:b/>
                <w:bCs/>
                <w:i/>
                <w:iCs/>
              </w:rPr>
              <w:t>uffers</w:t>
            </w:r>
          </w:p>
        </w:tc>
        <w:tc>
          <w:tcPr>
            <w:tcW w:w="6138" w:type="dxa"/>
          </w:tcPr>
          <w:p w:rsidR="00812846" w:rsidRDefault="00812846" w:rsidP="00AA2039">
            <w:pPr>
              <w:pStyle w:val="TableNormal0"/>
              <w:keepNext/>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AA2039">
              <w:instrText xml:space="preserve"> \* MERGEFORMAT </w:instrText>
            </w:r>
            <w:r w:rsidR="00BB3762">
              <w:fldChar w:fldCharType="separate"/>
            </w:r>
            <w:ins w:id="553" w:author="Dmitry Kaptsenel" w:date="2011-10-30T10:06:00Z">
              <w:r w:rsidR="00FF090F">
                <w:rPr>
                  <w:rFonts w:hint="eastAsia"/>
                  <w:cs/>
                </w:rPr>
                <w:t>‎</w:t>
              </w:r>
              <w:r w:rsidR="00FF090F">
                <w:t>4.2</w:t>
              </w:r>
            </w:ins>
            <w:del w:id="554" w:author="Dmitry Kaptsenel" w:date="2011-10-30T09:59:00Z">
              <w:r w:rsidR="00AD488C" w:rsidDel="00A47CB2">
                <w:rPr>
                  <w:rFonts w:hint="eastAsia"/>
                  <w:cs/>
                </w:rPr>
                <w:delText>‎</w:delText>
              </w:r>
              <w:r w:rsidR="00AD488C" w:rsidDel="00A47CB2">
                <w:delText>4.2</w:delText>
              </w:r>
            </w:del>
            <w:r w:rsidR="00BB3762">
              <w:fldChar w:fldCharType="end"/>
            </w:r>
            <w:r w:rsidR="00BB3762">
              <w:t>)</w:t>
            </w:r>
            <w:r>
              <w:t xml:space="preserve"> buffers infrastructure</w:t>
            </w:r>
            <w:r w:rsidR="00975B16">
              <w:t>. Implement OpenCL buffers as wrappers on top of COIBuffers.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AA2039">
            <w:pPr>
              <w:pStyle w:val="TableNormal0"/>
              <w:keepNext/>
              <w:spacing w:before="0"/>
              <w:rPr>
                <w:b/>
                <w:noProof/>
                <w:color w:val="0000FF"/>
                <w:sz w:val="28"/>
                <w:lang w:bidi="ar-SA"/>
              </w:rPr>
            </w:pPr>
            <w:r>
              <w:t xml:space="preserve">Reuse COI pipelines infrastructure. Implement OpenCL </w:t>
            </w:r>
            <w:r w:rsidR="00F909FA">
              <w:t xml:space="preserve">command </w:t>
            </w:r>
            <w:r>
              <w:t>queues as COIPipelines with OpenCL kernels wrapped with COI RunFunctions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AA2039">
            <w:pPr>
              <w:pStyle w:val="TableNormal0"/>
              <w:keepNext/>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7B540B" w:rsidP="00AA2039">
            <w:pPr>
              <w:pStyle w:val="TableNormal0"/>
              <w:keepNext/>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A2039">
            <w:pPr>
              <w:pStyle w:val="TableNormal0"/>
              <w:keepNext/>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AA2039">
            <w:pPr>
              <w:pStyle w:val="ListParagraph"/>
              <w:keepNext/>
              <w:numPr>
                <w:ilvl w:val="0"/>
                <w:numId w:val="15"/>
              </w:numPr>
            </w:pPr>
          </w:p>
        </w:tc>
        <w:tc>
          <w:tcPr>
            <w:tcW w:w="3780" w:type="dxa"/>
          </w:tcPr>
          <w:p w:rsidR="00CE1F01" w:rsidRPr="00E729A3" w:rsidRDefault="00CE1F01" w:rsidP="00AA2039">
            <w:pPr>
              <w:pStyle w:val="TableNormal0"/>
              <w:keepNext/>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AA2039">
            <w:pPr>
              <w:pStyle w:val="TableNormal0"/>
              <w:keepNext/>
              <w:numPr>
                <w:ilvl w:val="0"/>
                <w:numId w:val="16"/>
              </w:numPr>
              <w:spacing w:before="0" w:after="100" w:afterAutospacing="1"/>
            </w:pPr>
            <w:r>
              <w:t xml:space="preserve">Use COI buffers to transfer </w:t>
            </w:r>
            <w:r w:rsidR="00921F34">
              <w:t>serialized/</w:t>
            </w:r>
            <w:r>
              <w:t xml:space="preserve">marshaled OpenCL </w:t>
            </w:r>
            <w:ins w:id="555" w:author="Dmitry Kaptsenel" w:date="2011-10-23T15:11:00Z">
              <w:r w:rsidR="001545F1">
                <w:t xml:space="preserve">kernel </w:t>
              </w:r>
            </w:ins>
            <w:r>
              <w:t>programs</w:t>
            </w:r>
            <w:del w:id="556" w:author="Dmitry Kaptsenel" w:date="2011-10-23T15:11:00Z">
              <w:r w:rsidDel="001545F1">
                <w:delText>/kernels</w:delText>
              </w:r>
            </w:del>
            <w:r>
              <w:t xml:space="preserve"> to </w:t>
            </w:r>
            <w:ins w:id="557" w:author="Dmitry Kaptsenel" w:date="2011-10-23T15:11:00Z">
              <w:r w:rsidR="001545F1">
                <w:t xml:space="preserve">the </w:t>
              </w:r>
            </w:ins>
            <w:r>
              <w:t>device</w:t>
            </w:r>
            <w:ins w:id="558" w:author="Dmitry Kaptsenel" w:date="2011-10-23T15:11:00Z">
              <w:r w:rsidR="001545F1">
                <w:t xml:space="preserve"> side</w:t>
              </w:r>
            </w:ins>
          </w:p>
          <w:p w:rsidR="00CE1F01" w:rsidRDefault="00CE1F01" w:rsidP="00AA2039">
            <w:pPr>
              <w:pStyle w:val="TableNormal0"/>
              <w:keepNext/>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r>
              <w:t xml:space="preserve">unmarshal OpenCL programs/kernels on </w:t>
            </w:r>
            <w:ins w:id="559" w:author="Dmitry Kaptsenel" w:date="2011-10-23T15:11:00Z">
              <w:r w:rsidR="001545F1">
                <w:t xml:space="preserve">the </w:t>
              </w:r>
            </w:ins>
            <w:r>
              <w:t>device</w:t>
            </w:r>
          </w:p>
          <w:p w:rsidR="00CE1F01" w:rsidRPr="00843262" w:rsidRDefault="00CE1F01" w:rsidP="00AA2039">
            <w:pPr>
              <w:pStyle w:val="TableNormal0"/>
              <w:keepNext/>
              <w:numPr>
                <w:ilvl w:val="0"/>
                <w:numId w:val="16"/>
              </w:numPr>
              <w:spacing w:before="0" w:after="100" w:afterAutospacing="1"/>
              <w:rPr>
                <w:ins w:id="560" w:author="Dmitry Kaptsenel" w:date="2011-10-23T15:13:00Z"/>
                <w:b/>
                <w:noProof/>
                <w:color w:val="0000FF"/>
                <w:sz w:val="28"/>
                <w:lang w:bidi="ar-SA"/>
              </w:rPr>
            </w:pPr>
            <w:r>
              <w:t xml:space="preserve">Use </w:t>
            </w:r>
            <w:r w:rsidR="00246B38">
              <w:t>external tasking system (</w:t>
            </w:r>
            <w:ins w:id="561" w:author="Dmitry Kaptsenel" w:date="2011-10-30T10:01:00Z">
              <w:r w:rsidR="00E72FD2">
                <w:t xml:space="preserve">see paragraph </w:t>
              </w:r>
              <w:r w:rsidR="00E72FD2">
                <w:fldChar w:fldCharType="begin"/>
              </w:r>
              <w:r w:rsidR="00E72FD2">
                <w:instrText xml:space="preserve"> REF _Ref307732226 \r \h </w:instrText>
              </w:r>
            </w:ins>
            <w:r w:rsidR="00E72FD2">
              <w:fldChar w:fldCharType="separate"/>
            </w:r>
            <w:ins w:id="562" w:author="Dmitry Kaptsenel" w:date="2011-10-30T10:06:00Z">
              <w:r w:rsidR="00FF090F">
                <w:rPr>
                  <w:rFonts w:hint="eastAsia"/>
                  <w:cs/>
                </w:rPr>
                <w:t>‎</w:t>
              </w:r>
              <w:r w:rsidR="00FF090F">
                <w:t>4.13</w:t>
              </w:r>
            </w:ins>
            <w:ins w:id="563" w:author="Dmitry Kaptsenel" w:date="2011-10-30T10:01:00Z">
              <w:r w:rsidR="00E72FD2">
                <w:fldChar w:fldCharType="end"/>
              </w:r>
            </w:ins>
            <w:del w:id="564" w:author="Dmitry Kaptsenel" w:date="2011-10-30T10:01:00Z">
              <w:r w:rsidDel="00E72FD2">
                <w:delText>TBB</w:delText>
              </w:r>
            </w:del>
            <w:r w:rsidR="00246B38">
              <w:t>)</w:t>
            </w:r>
            <w:r>
              <w:t xml:space="preserve"> for </w:t>
            </w:r>
            <w:r w:rsidR="00246B38">
              <w:t xml:space="preserve">load balanced </w:t>
            </w:r>
            <w:r>
              <w:t>parallel execution of OpenCL kernels on device</w:t>
            </w:r>
            <w:r w:rsidR="00246B38">
              <w:t xml:space="preserve"> under MIC Device Backend Device part supervision.</w:t>
            </w:r>
          </w:p>
          <w:p w:rsidR="00843262" w:rsidRDefault="00843262" w:rsidP="00AA2039">
            <w:pPr>
              <w:pStyle w:val="TableNormal0"/>
              <w:keepNext/>
              <w:numPr>
                <w:ilvl w:val="0"/>
                <w:numId w:val="16"/>
              </w:numPr>
              <w:spacing w:before="0" w:after="100" w:afterAutospacing="1"/>
              <w:rPr>
                <w:b/>
                <w:noProof/>
                <w:color w:val="0000FF"/>
                <w:sz w:val="28"/>
                <w:lang w:bidi="ar-SA"/>
              </w:rPr>
            </w:pPr>
            <w:ins w:id="565" w:author="Dmitry Kaptsenel" w:date="2011-10-23T15:13:00Z">
              <w:r>
                <w:t>Use the MIC Device Backend Device part as an execution engine to invoke compiled kernels with given parameters in a right environment.</w:t>
              </w:r>
            </w:ins>
          </w:p>
        </w:tc>
      </w:tr>
    </w:tbl>
    <w:p w:rsidR="00440E9C" w:rsidRDefault="00440E9C" w:rsidP="00CC1554">
      <w:pPr>
        <w:pStyle w:val="IndentedNote"/>
        <w:keepNext/>
        <w:spacing w:after="0"/>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w:t>
      </w:r>
      <w:ins w:id="566" w:author="Dmitry Kaptsenel" w:date="2011-10-23T15:16:00Z">
        <w:r w:rsidR="00680F00">
          <w:t xml:space="preserve">Hence </w:t>
        </w:r>
      </w:ins>
      <w:del w:id="567" w:author="Dmitry Kaptsenel" w:date="2011-10-23T15:16:00Z">
        <w:r w:rsidR="00A00D64" w:rsidDel="00680F00">
          <w:delText>D</w:delText>
        </w:r>
      </w:del>
      <w:ins w:id="568" w:author="Dmitry Kaptsenel" w:date="2011-10-23T15:16:00Z">
        <w:r w:rsidR="00680F00">
          <w:t>d</w:t>
        </w:r>
      </w:ins>
      <w:r w:rsidR="00A00D64">
        <w:t xml:space="preserve">evice Buffers, Command Lists etc in the above table </w:t>
      </w:r>
      <w:r w:rsidR="00A00D64" w:rsidRPr="00873B5C">
        <w:rPr>
          <w:i/>
          <w:iCs/>
        </w:rPr>
        <w:t>should not be</w:t>
      </w:r>
      <w:r w:rsidR="00A00D64">
        <w:t xml:space="preserve"> misinterpreted as OpenCL Buffers, Command Queues etc.</w:t>
      </w:r>
    </w:p>
    <w:p w:rsidR="001707ED" w:rsidRDefault="00CC1554" w:rsidP="00CC1554">
      <w:pPr>
        <w:pStyle w:val="IndentedNote"/>
        <w:keepNext/>
        <w:spacing w:after="0"/>
        <w:jc w:val="center"/>
      </w:pPr>
      <w:r w:rsidRPr="00D63595">
        <w:rPr>
          <w:b/>
          <w:bCs/>
          <w:i/>
          <w:iCs/>
          <w:sz w:val="24"/>
          <w:szCs w:val="24"/>
        </w:rPr>
        <w:object w:dxaOrig="7142" w:dyaOrig="5364">
          <v:shape id="_x0000_i1028" type="#_x0000_t75" style="width:343.7pt;height:233.55pt" o:ole="">
            <v:imagedata r:id="rId17" o:title="" croptop="1953f" cropbottom="1471f"/>
          </v:shape>
          <o:OLEObject Type="Embed" ProgID="PowerPoint.Slide.12" ShapeID="_x0000_i1028" DrawAspect="Content" ObjectID="_1381474734" r:id="rId18"/>
        </w:object>
      </w:r>
    </w:p>
    <w:p w:rsidR="002D4792" w:rsidRDefault="001707ED" w:rsidP="00CC1554">
      <w:pPr>
        <w:pStyle w:val="Caption"/>
        <w:spacing w:before="0" w:after="0"/>
      </w:pPr>
      <w:r>
        <w:t xml:space="preserve">Figure </w:t>
      </w:r>
      <w:ins w:id="56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57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571" w:author="Dmitry Kaptsenel" w:date="2011-10-30T10:06:00Z">
        <w:r w:rsidR="00FF090F">
          <w:rPr>
            <w:noProof/>
          </w:rPr>
          <w:t>1</w:t>
        </w:r>
      </w:ins>
      <w:ins w:id="572" w:author="Dmitry Kaptsenel" w:date="2011-10-27T12:13:00Z">
        <w:r w:rsidR="006349B1">
          <w:fldChar w:fldCharType="end"/>
        </w:r>
      </w:ins>
      <w:del w:id="57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r>
        <w:rPr>
          <w:noProof/>
        </w:rPr>
        <w:t xml:space="preserve"> Top level system design view</w:t>
      </w:r>
    </w:p>
    <w:p w:rsidR="00F9374A" w:rsidRDefault="00FA1009" w:rsidP="009B46BF">
      <w:pPr>
        <w:pStyle w:val="Heading2"/>
        <w:pageBreakBefore/>
      </w:pPr>
      <w:bookmarkStart w:id="574" w:name="_Ref303250331"/>
      <w:bookmarkStart w:id="575" w:name="_Ref303258158"/>
      <w:bookmarkStart w:id="576" w:name="_Toc307732542"/>
      <w:r>
        <w:lastRenderedPageBreak/>
        <w:t>Coprocessor</w:t>
      </w:r>
      <w:r w:rsidR="00F9374A">
        <w:t xml:space="preserve"> Offload Infrastructure (COI) description</w:t>
      </w:r>
      <w:bookmarkEnd w:id="574"/>
      <w:bookmarkEnd w:id="575"/>
      <w:r w:rsidR="00A4537A">
        <w:t xml:space="preserve"> in a nutshell</w:t>
      </w:r>
      <w:bookmarkEnd w:id="576"/>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D20276">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w:t>
            </w:r>
            <w:del w:id="577" w:author="Dmitry Kaptsenel" w:date="2011-10-24T10:09:00Z">
              <w:r w:rsidDel="00D20276">
                <w:delText xml:space="preserve">data </w:delText>
              </w:r>
            </w:del>
            <w:ins w:id="578" w:author="Dmitry Kaptsenel" w:date="2011-10-24T10:09:00Z">
              <w:r w:rsidR="00D20276">
                <w:t xml:space="preserve">it </w:t>
              </w:r>
            </w:ins>
            <w:r>
              <w:t>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F3B8F">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w:t>
            </w:r>
            <w:del w:id="579" w:author="Dmitry Kaptsenel" w:date="2011-10-24T10:10:00Z">
              <w:r w:rsidDel="008F3B8F">
                <w:delText>/overriding</w:delText>
              </w:r>
            </w:del>
            <w:r>
              <w:t>.</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6B5B1F">
            <w:pPr>
              <w:pStyle w:val="TableNormal0"/>
              <w:numPr>
                <w:ilvl w:val="0"/>
                <w:numId w:val="11"/>
              </w:numPr>
              <w:spacing w:before="100" w:beforeAutospacing="1" w:after="0"/>
              <w:rPr>
                <w:b/>
                <w:noProof/>
                <w:color w:val="0000FF"/>
                <w:sz w:val="28"/>
                <w:lang w:bidi="ar-SA"/>
              </w:rPr>
            </w:pPr>
            <w:r>
              <w:t xml:space="preserve">Swap </w:t>
            </w:r>
            <w:del w:id="580" w:author="Dmitry Kaptsenel" w:date="2011-10-24T10:10:00Z">
              <w:r w:rsidDel="006B5B1F">
                <w:delText>that data</w:delText>
              </w:r>
            </w:del>
            <w:ins w:id="581" w:author="Dmitry Kaptsenel" w:date="2011-10-24T10:10:00Z">
              <w:r w:rsidR="006B5B1F">
                <w:t>buffers</w:t>
              </w:r>
            </w:ins>
            <w:r>
              <w:t xml:space="preserve"> out </w:t>
            </w:r>
            <w:ins w:id="582" w:author="Dmitry Kaptsenel" w:date="2011-10-24T10:11:00Z">
              <w:r w:rsidR="006B5B1F">
                <w:t xml:space="preserve">(from device to host) </w:t>
              </w:r>
            </w:ins>
            <w:r>
              <w:t xml:space="preserve">if specific buffer is not used on </w:t>
            </w:r>
            <w:ins w:id="583" w:author="Dmitry Kaptsenel" w:date="2011-10-24T10:11:00Z">
              <w:r w:rsidR="006B5B1F">
                <w:t xml:space="preserve">the </w:t>
              </w:r>
            </w:ins>
            <w:r>
              <w:t xml:space="preserve">device </w:t>
            </w:r>
            <w:del w:id="584" w:author="Dmitry Kaptsenel" w:date="2011-10-24T10:11:00Z">
              <w:r w:rsidDel="006B5B1F">
                <w:delText xml:space="preserve">when </w:delText>
              </w:r>
            </w:del>
            <w:del w:id="585" w:author="Dmitry Kaptsenel" w:date="2011-10-24T10:12:00Z">
              <w:r w:rsidDel="006B5B1F">
                <w:delText>device</w:delText>
              </w:r>
            </w:del>
            <w:ins w:id="586" w:author="Dmitry Kaptsenel" w:date="2011-10-24T10:12:00Z">
              <w:r w:rsidR="006B5B1F">
                <w:t>that</w:t>
              </w:r>
            </w:ins>
            <w:r>
              <w:t xml:space="preserv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1C3A51" w:rsidP="001C3A51">
            <w:pPr>
              <w:pStyle w:val="TableNormal0"/>
              <w:numPr>
                <w:ilvl w:val="0"/>
                <w:numId w:val="11"/>
              </w:numPr>
              <w:spacing w:before="100" w:beforeAutospacing="1" w:after="0"/>
              <w:ind w:left="357" w:hanging="357"/>
              <w:rPr>
                <w:b/>
                <w:noProof/>
                <w:color w:val="0000FF"/>
                <w:sz w:val="28"/>
                <w:lang w:bidi="ar-SA"/>
              </w:rPr>
            </w:pPr>
            <w:ins w:id="587" w:author="Dmitry Kaptsenel" w:date="2011-10-24T10:13:00Z">
              <w:r>
                <w:t xml:space="preserve">Allow </w:t>
              </w:r>
            </w:ins>
            <w:del w:id="588" w:author="Dmitry Kaptsenel" w:date="2011-10-24T10:13:00Z">
              <w:r w:rsidR="00816389" w:rsidDel="001C3A51">
                <w:delText>M</w:delText>
              </w:r>
            </w:del>
            <w:ins w:id="589" w:author="Dmitry Kaptsenel" w:date="2011-10-24T10:13:00Z">
              <w:r>
                <w:t>m</w:t>
              </w:r>
            </w:ins>
            <w:r w:rsidR="00816389">
              <w:t>ultipl</w:t>
            </w:r>
            <w:ins w:id="590" w:author="Dmitry Kaptsenel" w:date="2011-10-24T10:12:00Z">
              <w:r w:rsidR="00E11FA3">
                <w:t>e</w:t>
              </w:r>
            </w:ins>
            <w:del w:id="591" w:author="Dmitry Kaptsenel" w:date="2011-10-24T10:12:00Z">
              <w:r w:rsidR="00816389" w:rsidDel="00E11FA3">
                <w:delText>y</w:delText>
              </w:r>
            </w:del>
            <w:r w:rsidR="00816389">
              <w:t xml:space="preserve">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Adhere buffer dependencies between functions enqueued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ins w:id="592" w:author="Dmitry Kaptsenel" w:date="2011-10-24T10:14:00Z">
              <w:r w:rsidR="00CB2609">
                <w:t>between host and device.</w:t>
              </w:r>
            </w:ins>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593" w:name="_Toc307732543"/>
      <w:r>
        <w:lastRenderedPageBreak/>
        <w:t>OpenCL Device Info support on MIC</w:t>
      </w:r>
      <w:bookmarkEnd w:id="593"/>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415866">
      <w:r>
        <w:t xml:space="preserve">OpenCL spec requires </w:t>
      </w:r>
      <w:del w:id="594" w:author="Dmitry Kaptsenel" w:date="2011-10-24T10:15:00Z">
        <w:r w:rsidDel="00415866">
          <w:delText xml:space="preserve">from </w:delText>
        </w:r>
      </w:del>
      <w:ins w:id="595" w:author="Dmitry Kaptsenel" w:date="2011-10-24T10:15:00Z">
        <w:r w:rsidR="00415866">
          <w:t xml:space="preserve">that the </w:t>
        </w:r>
      </w:ins>
      <w:r>
        <w:t xml:space="preserve">OpenCL Runtime </w:t>
      </w:r>
      <w:del w:id="596" w:author="Dmitry Kaptsenel" w:date="2011-10-24T10:15:00Z">
        <w:r w:rsidDel="00415866">
          <w:delText xml:space="preserve">to </w:delText>
        </w:r>
      </w:del>
      <w:r>
        <w:t>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D535EF">
      <w:pPr>
        <w:spacing w:after="0"/>
      </w:pPr>
      <w:r>
        <w:t xml:space="preserve">OpenCL Runtime </w:t>
      </w:r>
      <w:ins w:id="597" w:author="Dmitry Kaptsenel" w:date="2011-10-24T10:17:00Z">
        <w:r w:rsidR="00D535EF">
          <w:t xml:space="preserve">directly handles queries </w:t>
        </w:r>
      </w:ins>
      <w:del w:id="598" w:author="Dmitry Kaptsenel" w:date="2011-10-24T10:17:00Z">
        <w:r w:rsidDel="00D535EF">
          <w:delText>does not propagate to Device Agent queries t</w:delText>
        </w:r>
      </w:del>
      <w:ins w:id="599" w:author="Dmitry Kaptsenel" w:date="2011-10-24T10:17:00Z">
        <w:r w:rsidR="00D535EF">
          <w:t>t</w:t>
        </w:r>
      </w:ins>
      <w:r>
        <w:t xml:space="preserve">hat </w:t>
      </w:r>
      <w:ins w:id="600" w:author="Dmitry Kaptsenel" w:date="2011-10-24T10:17:00Z">
        <w:r w:rsidR="00D535EF">
          <w:t xml:space="preserve">are </w:t>
        </w:r>
      </w:ins>
      <w:r>
        <w:t xml:space="preserve">purely </w:t>
      </w:r>
      <w:del w:id="601" w:author="Dmitry Kaptsenel" w:date="2011-10-24T10:16:00Z">
        <w:r w:rsidDel="00415866">
          <w:delText>runtime-based</w:delText>
        </w:r>
      </w:del>
      <w:ins w:id="602" w:author="Dmitry Kaptsenel" w:date="2011-10-24T10:16:00Z">
        <w:r w:rsidR="00415866">
          <w:t>platform-related</w:t>
        </w:r>
      </w:ins>
      <w:ins w:id="603" w:author="Dmitry Kaptsenel" w:date="2011-10-24T10:17:00Z">
        <w:r w:rsidR="00D535EF">
          <w:t xml:space="preserve"> without involving Device Agents</w:t>
        </w:r>
      </w:ins>
      <w:r>
        <w:t>.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ins w:id="604"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1</w:t>
        </w:r>
      </w:ins>
      <w:del w:id="605"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FF090F">
        <w:t>below</w:t>
      </w:r>
      <w:r>
        <w:fldChar w:fldCharType="end"/>
      </w:r>
      <w:r w:rsidR="002D10D4">
        <w:t xml:space="preserve"> enlists all OpenCL Device Info types that should be supported by MIC Device Agent. The table in based on the </w:t>
      </w:r>
      <w:r w:rsidR="001E70BE">
        <w:fldChar w:fldCharType="begin"/>
      </w:r>
      <w:r w:rsidR="001E70BE">
        <w:instrText xml:space="preserve"> HYPERLINK \l "OpenCL_spec1_1" </w:instrText>
      </w:r>
      <w:ins w:id="606" w:author="Dmitry Kaptsenel" w:date="2011-10-30T09:59:00Z"/>
      <w:r w:rsidR="001E70BE">
        <w:fldChar w:fldCharType="separate"/>
      </w:r>
      <w:r w:rsidR="00333E60" w:rsidRPr="004C4AD0">
        <w:rPr>
          <w:rStyle w:val="Hyperlink"/>
          <w:rFonts w:asciiTheme="minorHAnsi" w:hAnsiTheme="minorHAnsi" w:cs="Arial"/>
        </w:rPr>
        <w:t>[</w:t>
      </w:r>
      <w:r w:rsidR="004C4AD0" w:rsidRPr="004C4AD0">
        <w:rPr>
          <w:rStyle w:val="Hyperlink"/>
          <w:rFonts w:ascii="Calibri" w:hAnsi="Calibri" w:cs="Arial"/>
          <w:sz w:val="18"/>
          <w:szCs w:val="18"/>
        </w:rPr>
        <w:t>OpenCL specification ver 1.</w:t>
      </w:r>
      <w:r w:rsidR="006B1948">
        <w:rPr>
          <w:rStyle w:val="Hyperlink"/>
          <w:rFonts w:ascii="Calibri" w:hAnsi="Calibri" w:cs="Arial"/>
          <w:sz w:val="18"/>
          <w:szCs w:val="18"/>
        </w:rPr>
        <w:t>2</w:t>
      </w:r>
      <w:r w:rsidR="00333E60" w:rsidRPr="004C4AD0">
        <w:rPr>
          <w:rStyle w:val="Hyperlink"/>
          <w:rFonts w:asciiTheme="minorHAnsi" w:hAnsiTheme="minorHAnsi" w:cs="Arial"/>
        </w:rPr>
        <w:t>]</w:t>
      </w:r>
      <w:r w:rsidR="001E70BE">
        <w:rPr>
          <w:rStyle w:val="Hyperlink"/>
          <w:rFonts w:asciiTheme="minorHAnsi" w:hAnsiTheme="minorHAnsi" w:cs="Arial"/>
        </w:rPr>
        <w:fldChar w:fldCharType="end"/>
      </w:r>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PCIe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r w:rsidRPr="00067580">
              <w:rPr>
                <w:color w:val="1F497D"/>
              </w:rPr>
              <w:t>NumThreads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dimensions in clEnqueueNDRangeKernel).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that can be specified in each dimension of the work-group to clEnqueueNDRangeKernel.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Pr="00067580" w:rsidRDefault="003B6619" w:rsidP="00DF7AA9">
            <w:pPr>
              <w:pStyle w:val="TableNormal0"/>
              <w:rPr>
                <w:color w:val="1F497D"/>
              </w:rPr>
            </w:pPr>
            <w:r>
              <w:rPr>
                <w:color w:val="1F497D"/>
              </w:rPr>
              <w:t xml:space="preserve">Same as the </w:t>
            </w:r>
            <w:r w:rsidRPr="003B6619">
              <w:rPr>
                <w:color w:val="1F497D"/>
              </w:rPr>
              <w:t>CL_DEVICE_NATIVE_VECTOR</w:t>
            </w:r>
            <w:r>
              <w:rPr>
                <w:color w:val="1F497D"/>
              </w:rPr>
              <w:t>* properties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3B6619" w:rsidP="00DF7AA9">
            <w:pPr>
              <w:pStyle w:val="TableNormal0"/>
              <w:rPr>
                <w:ins w:id="607" w:author="Dmitry Kaptsenel" w:date="2011-10-24T10:20:00Z"/>
                <w:color w:val="1F497D"/>
              </w:rPr>
            </w:pPr>
            <w:r>
              <w:rPr>
                <w:color w:val="1F497D"/>
              </w:rPr>
              <w:t>Static depends on device SKU</w:t>
            </w:r>
            <w:ins w:id="608" w:author="Dmitry Kaptsenel" w:date="2011-10-24T10:20:00Z">
              <w:r w:rsidR="00D826FB">
                <w:rPr>
                  <w:color w:val="1F497D"/>
                </w:rPr>
                <w:t>.</w:t>
              </w:r>
            </w:ins>
          </w:p>
          <w:p w:rsidR="00D826FB" w:rsidRPr="00067580" w:rsidRDefault="00D826FB" w:rsidP="00DF7AA9">
            <w:pPr>
              <w:pStyle w:val="TableNormal0"/>
              <w:rPr>
                <w:color w:val="1F497D"/>
              </w:rPr>
            </w:pPr>
            <w:ins w:id="609" w:author="Dmitry Kaptsenel" w:date="2011-10-24T10:21:00Z">
              <w:r>
                <w:rPr>
                  <w:color w:val="1F497D"/>
                </w:rPr>
                <w:t>For all KNF/KNC flavors this value will be 16*32=512</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configured clock frequency of the device in MHz.</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r w:rsidRPr="00067580">
              <w:rPr>
                <w:color w:val="1F497D"/>
              </w:rPr>
              <w:t>CoreMaximumFreq</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Default="00886708" w:rsidP="00A94F50">
            <w:pPr>
              <w:pStyle w:val="TableNormal0"/>
              <w:rPr>
                <w:ins w:id="610" w:author="Dmitry Kaptsenel" w:date="2011-10-24T10:22:00Z"/>
                <w:color w:val="1F497D"/>
              </w:rPr>
            </w:pPr>
            <w:r>
              <w:rPr>
                <w:color w:val="1F497D"/>
              </w:rPr>
              <w:t>2048 minimum</w:t>
            </w:r>
          </w:p>
          <w:p w:rsidR="00A417D5" w:rsidRPr="00067580" w:rsidRDefault="00A417D5" w:rsidP="00A94F50">
            <w:pPr>
              <w:pStyle w:val="TableNormal0"/>
              <w:rPr>
                <w:color w:val="1F497D"/>
              </w:rPr>
            </w:pPr>
            <w:ins w:id="611" w:author="Dmitry Kaptsenel" w:date="2011-10-24T10:22:00Z">
              <w:r>
                <w:rPr>
                  <w:color w:val="1F497D"/>
                </w:rPr>
                <w:t xml:space="preserve">Set it to the same </w:t>
              </w:r>
            </w:ins>
            <w:ins w:id="612" w:author="Dmitry Kaptsenel" w:date="2011-10-24T10:23:00Z">
              <w:r>
                <w:rPr>
                  <w:color w:val="1F497D"/>
                </w:rPr>
                <w:t>value as CPU device.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r w:rsidRPr="00AA631F">
              <w:rPr>
                <w:color w:val="1F497D"/>
              </w:rPr>
              <w:t>COI_ENGINE_INFO.NumTXS</w:t>
            </w:r>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94002F" w:rsidP="00DF7AA9">
            <w:pPr>
              <w:pStyle w:val="TableNormal0"/>
              <w:rPr>
                <w:ins w:id="613" w:author="Dmitry Kaptsenel" w:date="2011-10-24T10:32:00Z"/>
                <w:color w:val="1F497D"/>
              </w:rPr>
            </w:pPr>
            <w:r>
              <w:rPr>
                <w:color w:val="1F497D"/>
              </w:rPr>
              <w:t>512*8</w:t>
            </w:r>
          </w:p>
          <w:p w:rsidR="00917547" w:rsidRPr="00067580" w:rsidRDefault="00917547" w:rsidP="00DF7AA9">
            <w:pPr>
              <w:pStyle w:val="TableNormal0"/>
              <w:rPr>
                <w:color w:val="1F497D"/>
              </w:rPr>
            </w:pPr>
            <w:ins w:id="614" w:author="Dmitry Kaptsenel" w:date="2011-10-24T10:32:00Z">
              <w:r>
                <w:rPr>
                  <w:color w:val="1F497D"/>
                </w:rPr>
                <w:t>512 is a maximum alignment in KNF/KNC architecture required by some vector instruction</w:t>
              </w:r>
            </w:ins>
            <w:ins w:id="615" w:author="Dmitry Kaptsenel" w:date="2011-10-24T10:33:00Z">
              <w:r>
                <w:rPr>
                  <w:color w:val="1F497D"/>
                </w:rPr>
                <w:t>s</w:t>
              </w:r>
            </w:ins>
            <w:ins w:id="616" w:author="Dmitry Kaptsenel" w:date="2011-10-24T10:32:00Z">
              <w:r>
                <w:rPr>
                  <w:color w:val="1F497D"/>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Default="00AE657F" w:rsidP="00DF7AA9">
            <w:pPr>
              <w:pStyle w:val="TableNormal0"/>
              <w:rPr>
                <w:ins w:id="617" w:author="Dmitry Kaptsenel" w:date="2011-10-24T10:33:00Z"/>
                <w:sz w:val="18"/>
                <w:szCs w:val="18"/>
              </w:rPr>
            </w:pPr>
            <w:r w:rsidRPr="00067580">
              <w:rPr>
                <w:sz w:val="18"/>
                <w:szCs w:val="18"/>
              </w:rPr>
              <w:t>CL_DEVICE_MIN_DATA_TYPE_ALIGN_SIZE</w:t>
            </w:r>
          </w:p>
          <w:p w:rsidR="00A6323B" w:rsidRPr="00067580" w:rsidRDefault="00A6323B" w:rsidP="00DF7AA9">
            <w:pPr>
              <w:pStyle w:val="TableNormal0"/>
              <w:rPr>
                <w:rFonts w:eastAsiaTheme="minorHAnsi" w:cs="Calibri"/>
                <w:sz w:val="18"/>
                <w:szCs w:val="18"/>
              </w:rPr>
            </w:pPr>
            <w:ins w:id="618" w:author="Dmitry Kaptsenel" w:date="2011-10-24T10:33:00Z">
              <w:r>
                <w:rPr>
                  <w:sz w:val="18"/>
                  <w:szCs w:val="18"/>
                </w:rPr>
                <w:t>** deprecated in OpenCL 1.2 **</w:t>
              </w:r>
            </w:ins>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rsidP="00BF7408">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del w:id="619" w:author="Dmitry Kaptsenel" w:date="2011-10-24T10:35:00Z">
              <w:r w:rsidDel="00BF7408">
                <w:rPr>
                  <w:color w:val="1F497D"/>
                  <w:sz w:val="14"/>
                  <w:szCs w:val="14"/>
                </w:rPr>
                <w:br/>
              </w:r>
              <w:r w:rsidRPr="00B80F8A" w:rsidDel="00BF7408">
                <w:rPr>
                  <w:color w:val="1F497D"/>
                  <w:sz w:val="14"/>
                  <w:szCs w:val="14"/>
                </w:rPr>
                <w:delText>CL_FP_CORRECTLY_ROUNDED_DIVIDE_SQRT</w:delText>
              </w:r>
            </w:del>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164C8C" w:rsidRDefault="000B5932" w:rsidP="00164C8C">
            <w:pPr>
              <w:pStyle w:val="TableNormal0"/>
              <w:rPr>
                <w:b/>
                <w:noProof/>
                <w:color w:val="1F497D"/>
                <w:sz w:val="28"/>
                <w:lang w:bidi="ar-SA"/>
              </w:rPr>
            </w:pPr>
            <w:del w:id="620" w:author="Dmitry Kaptsenel" w:date="2011-10-27T15:19:00Z">
              <w:r w:rsidRPr="00873B5C" w:rsidDel="00164C8C">
                <w:rPr>
                  <w:b/>
                  <w:bCs/>
                  <w:color w:val="1F497D"/>
                  <w:highlight w:val="yellow"/>
                  <w:u w:val="single"/>
                </w:rPr>
                <w:delText>OPEN47:</w:delText>
              </w:r>
              <w:r w:rsidDel="00164C8C">
                <w:rPr>
                  <w:color w:val="1F497D"/>
                </w:rPr>
                <w:delText xml:space="preserve"> </w:delText>
              </w:r>
              <w:r w:rsidRPr="00873B5C" w:rsidDel="00164C8C">
                <w:rPr>
                  <w:i/>
                  <w:iCs/>
                  <w:color w:val="1F497D"/>
                </w:rPr>
                <w:delText>CL_DEVICE_GLOBAL_MEM_CACHELINE_SIZE value?</w:delText>
              </w:r>
            </w:del>
            <w:ins w:id="621" w:author="Dmitry Kaptsenel" w:date="2011-10-27T15:19:00Z">
              <w:r w:rsidR="00164C8C">
                <w:rPr>
                  <w:color w:val="1F497D"/>
                </w:rPr>
                <w:t xml:space="preserve">64 </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164C8C" w:rsidRDefault="000B5932" w:rsidP="00874E3C">
            <w:pPr>
              <w:pStyle w:val="TableNormal0"/>
              <w:rPr>
                <w:color w:val="1F497D"/>
              </w:rPr>
            </w:pPr>
            <w:del w:id="622" w:author="Dmitry Kaptsenel" w:date="2011-10-27T15:19:00Z">
              <w:r w:rsidRPr="00873B5C" w:rsidDel="00164C8C">
                <w:rPr>
                  <w:b/>
                  <w:bCs/>
                  <w:color w:val="1F497D"/>
                  <w:highlight w:val="yellow"/>
                  <w:u w:val="single"/>
                </w:rPr>
                <w:delText>OPEN48:</w:delText>
              </w:r>
              <w:r w:rsidDel="00164C8C">
                <w:rPr>
                  <w:color w:val="1F497D"/>
                </w:rPr>
                <w:br/>
              </w:r>
              <w:r w:rsidRPr="00873B5C" w:rsidDel="00164C8C">
                <w:rPr>
                  <w:i/>
                  <w:iCs/>
                  <w:color w:val="1F497D"/>
                </w:rPr>
                <w:delText>CL_DEVICE_GLOBAL_MEM_CACHE_SIZE value? L2?</w:delText>
              </w:r>
            </w:del>
            <w:ins w:id="623" w:author="Dmitry Kaptsenel" w:date="2011-10-27T15:19:00Z">
              <w:r w:rsidR="00164C8C">
                <w:rPr>
                  <w:color w:val="1F497D"/>
                </w:rPr>
                <w:t>256K (L2$ size)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r w:rsidRPr="00067580">
              <w:rPr>
                <w:color w:val="1F497D"/>
                <w:sz w:val="18"/>
                <w:szCs w:val="18"/>
              </w:rPr>
              <w:t>PhysicalMemory</w:t>
            </w:r>
          </w:p>
          <w:p w:rsidR="00AE657F" w:rsidRPr="00067580" w:rsidRDefault="002241B1">
            <w:pPr>
              <w:pStyle w:val="TableNormal0"/>
              <w:rPr>
                <w:color w:val="1F497D"/>
              </w:rPr>
            </w:pPr>
            <w:r>
              <w:rPr>
                <w:color w:val="1F497D"/>
                <w:sz w:val="18"/>
                <w:szCs w:val="18"/>
              </w:rPr>
              <w:t>Note: COICreateProcess() should get this number + some constant for service buffers.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r w:rsidRPr="00DA38D4">
              <w:rPr>
                <w:color w:val="1F497D"/>
              </w:rPr>
              <w:t>CoreMaxFrequency</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Endianess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Del="00417B8C" w:rsidRDefault="00AE657F" w:rsidP="00417B8C">
            <w:pPr>
              <w:pStyle w:val="TableNormal0"/>
              <w:rPr>
                <w:del w:id="624" w:author="Dmitry Kaptsenel" w:date="2011-10-30T09:55:00Z"/>
                <w:rFonts w:ascii="Calibri" w:eastAsiaTheme="minorHAnsi" w:hAnsi="Calibri" w:cs="Calibri"/>
                <w:color w:val="1F497D"/>
                <w:sz w:val="22"/>
                <w:szCs w:val="22"/>
              </w:rPr>
            </w:pPr>
            <w:r w:rsidRPr="00067580">
              <w:rPr>
                <w:color w:val="1F497D"/>
              </w:rPr>
              <w:t>Returns a space separated list of</w:t>
            </w:r>
          </w:p>
          <w:p w:rsidR="00AE657F" w:rsidRPr="00067580" w:rsidRDefault="00417B8C" w:rsidP="0021490F">
            <w:pPr>
              <w:pStyle w:val="TableNormal0"/>
              <w:rPr>
                <w:rFonts w:ascii="Calibri" w:eastAsiaTheme="minorHAnsi" w:hAnsi="Calibri" w:cs="Calibri"/>
                <w:color w:val="1F497D"/>
                <w:sz w:val="22"/>
                <w:szCs w:val="22"/>
              </w:rPr>
            </w:pPr>
            <w:ins w:id="625" w:author="Dmitry Kaptsenel" w:date="2011-10-30T09:55:00Z">
              <w:r>
                <w:rPr>
                  <w:color w:val="1F497D"/>
                </w:rPr>
                <w:t xml:space="preserve"> </w:t>
              </w:r>
            </w:ins>
            <w:r w:rsidR="00AE657F"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AE657F" w:rsidDel="00417B8C" w:rsidRDefault="005A14A3" w:rsidP="002D10D4">
            <w:pPr>
              <w:pStyle w:val="TableNormal0"/>
              <w:keepNext/>
              <w:rPr>
                <w:del w:id="626" w:author="Dmitry Kaptsenel" w:date="2011-10-30T09:55:00Z"/>
                <w:color w:val="1F497D"/>
              </w:rPr>
            </w:pPr>
            <w:del w:id="627" w:author="Dmitry Kaptsenel" w:date="2011-10-30T09:55:00Z">
              <w:r w:rsidRPr="00873B5C" w:rsidDel="00417B8C">
                <w:rPr>
                  <w:b/>
                  <w:bCs/>
                  <w:color w:val="1F497D"/>
                  <w:highlight w:val="yellow"/>
                  <w:u w:val="single"/>
                </w:rPr>
                <w:delText>OPEN49:</w:delText>
              </w:r>
              <w:r w:rsidDel="00417B8C">
                <w:rPr>
                  <w:color w:val="1F497D"/>
                </w:rPr>
                <w:delText xml:space="preserve"> </w:delText>
              </w:r>
              <w:r w:rsidRPr="00873B5C" w:rsidDel="00417B8C">
                <w:rPr>
                  <w:i/>
                  <w:iCs/>
                  <w:color w:val="1F497D"/>
                </w:rPr>
                <w:delText>Check KN* device extensions list:</w:delText>
              </w:r>
            </w:del>
          </w:p>
          <w:p w:rsidR="00B808D3" w:rsidRPr="00067580" w:rsidRDefault="002C77D1" w:rsidP="00B77DBE">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ins w:id="628" w:author="Dmitry Kaptsenel" w:date="2011-10-30T09:32:00Z">
              <w:r w:rsidR="00B77DBE">
                <w:rPr>
                  <w:color w:val="1F497D"/>
                  <w:sz w:val="16"/>
                  <w:szCs w:val="16"/>
                </w:rPr>
                <w:br/>
              </w:r>
            </w:ins>
            <w:ins w:id="629" w:author="Dmitry Kaptsenel" w:date="2011-10-30T09:31:00Z">
              <w:r w:rsidR="00B77DBE" w:rsidRPr="00B77DBE">
                <w:rPr>
                  <w:color w:val="1F497D"/>
                  <w:sz w:val="16"/>
                  <w:szCs w:val="16"/>
                </w:rPr>
                <w:t>cl_khr_int64_base_atomics and cl_khr_int64_extended_atomics</w:t>
              </w:r>
            </w:ins>
            <w:ins w:id="630" w:author="Dmitry Kaptsenel" w:date="2011-10-30T09:32:00Z">
              <w:r w:rsidR="00B77DBE">
                <w:rPr>
                  <w:color w:val="1F497D"/>
                  <w:sz w:val="16"/>
                  <w:szCs w:val="16"/>
                </w:rPr>
                <w:br/>
              </w:r>
            </w:ins>
            <w:del w:id="631" w:author="Dmitry Kaptsenel" w:date="2011-10-30T09:32:00Z">
              <w:r w:rsidRPr="00873B5C" w:rsidDel="00B77DBE">
                <w:rPr>
                  <w:color w:val="1F497D"/>
                  <w:sz w:val="16"/>
                  <w:szCs w:val="16"/>
                </w:rPr>
                <w:br/>
              </w:r>
            </w:del>
            <w:r w:rsidRPr="00873B5C">
              <w:rPr>
                <w:color w:val="1F497D"/>
                <w:sz w:val="16"/>
                <w:szCs w:val="16"/>
              </w:rPr>
              <w:t>cl_khr_byte_addressable_store</w:t>
            </w:r>
            <w:r w:rsidRPr="00873B5C">
              <w:rPr>
                <w:color w:val="1F497D"/>
                <w:sz w:val="16"/>
                <w:szCs w:val="16"/>
              </w:rPr>
              <w:br/>
            </w:r>
            <w:ins w:id="632" w:author="Dmitry Kaptsenel" w:date="2011-10-30T09:32:00Z">
              <w:r w:rsidR="00B77DBE" w:rsidRPr="00B77DBE">
                <w:rPr>
                  <w:color w:val="1F497D"/>
                  <w:sz w:val="16"/>
                  <w:szCs w:val="16"/>
                </w:rPr>
                <w:t>cl_khr_3d_image_writes</w:t>
              </w:r>
              <w:r w:rsidR="00B77DBE" w:rsidRPr="00873B5C">
                <w:rPr>
                  <w:color w:val="1F497D"/>
                  <w:sz w:val="16"/>
                  <w:szCs w:val="16"/>
                </w:rPr>
                <w:br/>
              </w:r>
            </w:ins>
            <w:r w:rsidRPr="00873B5C">
              <w:rPr>
                <w:color w:val="1F497D"/>
                <w:sz w:val="16"/>
                <w:szCs w:val="16"/>
              </w:rPr>
              <w:t>cl_ext_device_fission</w:t>
            </w:r>
            <w:r w:rsidRPr="00873B5C">
              <w:rPr>
                <w:color w:val="1F497D"/>
                <w:sz w:val="16"/>
                <w:szCs w:val="16"/>
              </w:rPr>
              <w:br/>
              <w:t>cl_khr_gl_sharing</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holds the output of printf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when sharing memory objects between OpenCL and other APIs such as DirectX, CL_FALSE if the device / implementation has a performant path for performing</w:t>
            </w:r>
            <w:r>
              <w:rPr>
                <w:color w:val="1F497D"/>
              </w:rPr>
              <w:t xml:space="preserve">  s</w:t>
            </w:r>
            <w:r w:rsidRPr="00A94F50">
              <w:rPr>
                <w:color w:val="1F497D"/>
              </w:rPr>
              <w:t>ynchronization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Returns the cl_device_id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11A50" w:rsidRPr="00873B5C" w:rsidRDefault="00411A50" w:rsidP="00873B5C">
            <w:pPr>
              <w:pStyle w:val="TableNormal0"/>
              <w:keepNext/>
              <w:ind w:right="720"/>
              <w:rPr>
                <w:color w:val="1F497D"/>
              </w:rPr>
            </w:pPr>
            <w:r w:rsidRPr="00411A50">
              <w:rPr>
                <w:color w:val="1F497D"/>
                <w:sz w:val="18"/>
                <w:szCs w:val="18"/>
              </w:rPr>
              <w:t>CL_DEVICE_PARTITION_BY_AFFINITY_DOMAIN</w:t>
            </w:r>
            <w:r w:rsidRPr="00411A50" w:rsidDel="00411A50">
              <w:rPr>
                <w:color w:val="1F497D"/>
                <w:sz w:val="18"/>
                <w:szCs w:val="18"/>
              </w:rPr>
              <w:t xml:space="preserve"> </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color w:val="1F497D"/>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633" w:name="_Ref288648091"/>
      <w:bookmarkStart w:id="634" w:name="_Ref288648113"/>
      <w:r>
        <w:t xml:space="preserve">Table </w:t>
      </w:r>
      <w:ins w:id="635"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63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37" w:author="Dmitry Kaptsenel" w:date="2011-10-30T10:06:00Z">
        <w:r w:rsidR="00FF090F">
          <w:rPr>
            <w:noProof/>
          </w:rPr>
          <w:t>1</w:t>
        </w:r>
      </w:ins>
      <w:ins w:id="638" w:author="Dmitry Kaptsenel" w:date="2011-10-24T14:59:00Z">
        <w:r w:rsidR="00294123">
          <w:fldChar w:fldCharType="end"/>
        </w:r>
      </w:ins>
      <w:del w:id="63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w:delText>
        </w:r>
        <w:r w:rsidR="00AE73BE" w:rsidDel="00294123">
          <w:rPr>
            <w:noProof/>
          </w:rPr>
          <w:fldChar w:fldCharType="end"/>
        </w:r>
      </w:del>
      <w:bookmarkEnd w:id="633"/>
      <w:r>
        <w:rPr>
          <w:noProof/>
        </w:rPr>
        <w:t xml:space="preserve"> OpenCL Device Info Table</w:t>
      </w:r>
      <w:bookmarkEnd w:id="634"/>
    </w:p>
    <w:p w:rsidR="00182278" w:rsidRDefault="00182278" w:rsidP="00A94F50">
      <w:pPr>
        <w:pStyle w:val="Heading2"/>
        <w:pageBreakBefore/>
      </w:pPr>
      <w:bookmarkStart w:id="640" w:name="_Toc307732544"/>
      <w:r>
        <w:lastRenderedPageBreak/>
        <w:t>Multiple Devices Support</w:t>
      </w:r>
      <w:bookmarkEnd w:id="640"/>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641"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641"/>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r>
              <w:rPr>
                <w:i/>
                <w:iCs/>
              </w:rPr>
              <w:t>clDevGetExposedDeviceCount()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r w:rsidRPr="00871EC1">
              <w:rPr>
                <w:i/>
                <w:iCs/>
              </w:rPr>
              <w:t>clDevGetDeviceInfo</w:t>
            </w:r>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r w:rsidRPr="00A94F50">
              <w:rPr>
                <w:b/>
                <w:bCs/>
                <w:i/>
                <w:iCs/>
              </w:rPr>
              <w:t>device_index</w:t>
            </w:r>
            <w:r>
              <w:t xml:space="preserve"> that will index exposed devices supported by Device Agent.</w:t>
            </w:r>
            <w:r w:rsidR="00680115">
              <w:t xml:space="preserve"> Possible device indexes are [0..N-1], where N is </w:t>
            </w:r>
            <w:r w:rsidR="000250E8">
              <w:t xml:space="preserve">a number of exposed devices retuned by </w:t>
            </w:r>
            <w:r w:rsidR="000250E8" w:rsidRPr="00873B5C">
              <w:rPr>
                <w:i/>
                <w:iCs/>
              </w:rPr>
              <w:t>clDevGetExposedDeviceCount</w:t>
            </w:r>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r w:rsidRPr="00871EC1">
              <w:rPr>
                <w:i/>
                <w:iCs/>
              </w:rPr>
              <w:t>clDevCreateDeviceInstance</w:t>
            </w:r>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 new OpenCL Device Agent o</w:t>
            </w:r>
            <w:ins w:id="642" w:author="Dmitry Kaptsenel" w:date="2011-10-24T10:37:00Z">
              <w:r w:rsidR="002E68FD">
                <w:t>b</w:t>
              </w:r>
            </w:ins>
            <w:del w:id="643" w:author="Dmitry Kaptsenel" w:date="2011-10-24T10:37:00Z">
              <w:r w:rsidDel="002E68FD">
                <w:delText>p</w:delText>
              </w:r>
            </w:del>
            <w:r>
              <w:t xml:space="preserve">ject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r w:rsidRPr="00A94F50">
              <w:rPr>
                <w:b/>
                <w:bCs/>
                <w:i/>
                <w:iCs/>
              </w:rPr>
              <w:t>device_index</w:t>
            </w:r>
            <w:r>
              <w:t xml:space="preserve"> that will index exposed devices supported by Device Agent. Possible device indexes are [0..N-1], where N is a number of exposed devices retuned by </w:t>
            </w:r>
            <w:r w:rsidRPr="00873B5C">
              <w:rPr>
                <w:i/>
                <w:iCs/>
              </w:rPr>
              <w:t>clDevGetExposedDeviceCount</w:t>
            </w:r>
            <w:r>
              <w:t>().</w:t>
            </w:r>
          </w:p>
        </w:tc>
      </w:tr>
    </w:tbl>
    <w:p w:rsidR="00871EC1" w:rsidRPr="00F023FB" w:rsidRDefault="00B9771C" w:rsidP="00A94F50">
      <w:pPr>
        <w:pStyle w:val="Caption"/>
      </w:pPr>
      <w:r>
        <w:t xml:space="preserve">Table </w:t>
      </w:r>
      <w:ins w:id="644"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64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46" w:author="Dmitry Kaptsenel" w:date="2011-10-30T10:06:00Z">
        <w:r w:rsidR="00FF090F">
          <w:rPr>
            <w:noProof/>
          </w:rPr>
          <w:t>2</w:t>
        </w:r>
      </w:ins>
      <w:ins w:id="647" w:author="Dmitry Kaptsenel" w:date="2011-10-24T14:59:00Z">
        <w:r w:rsidR="00294123">
          <w:fldChar w:fldCharType="end"/>
        </w:r>
      </w:ins>
      <w:del w:id="64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2</w:delText>
        </w:r>
        <w:r w:rsidR="00AE73BE" w:rsidDel="00294123">
          <w:rPr>
            <w:noProof/>
          </w:rPr>
          <w:fldChar w:fldCharType="end"/>
        </w:r>
      </w:del>
      <w:r>
        <w:rPr>
          <w:noProof/>
        </w:rPr>
        <w:t xml:space="preserve"> Proposed Runtime Device Agent API Changes for Multiple Devices Support</w:t>
      </w:r>
    </w:p>
    <w:p w:rsidR="003F4E45" w:rsidRDefault="003F4E45">
      <w:pPr>
        <w:pStyle w:val="Heading2"/>
      </w:pPr>
      <w:bookmarkStart w:id="649" w:name="_Toc307732545"/>
      <w:r>
        <w:t>MIC Device Crash Recovery</w:t>
      </w:r>
      <w:bookmarkEnd w:id="649"/>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650"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650"/>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651" w:name="OPEN32"/>
      <w:r w:rsidR="00FE2630">
        <w:rPr>
          <w:i/>
          <w:iCs/>
        </w:rPr>
        <w:t xml:space="preserve">How </w:t>
      </w:r>
      <w:r w:rsidR="0069280A">
        <w:rPr>
          <w:i/>
          <w:iCs/>
        </w:rPr>
        <w:t>does COI notify</w:t>
      </w:r>
      <w:r w:rsidR="00FE2630">
        <w:rPr>
          <w:i/>
          <w:iCs/>
        </w:rPr>
        <w:t xml:space="preserve"> caller about remote process crash? Return code?</w:t>
      </w:r>
      <w:bookmarkEnd w:id="651"/>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IDevMemObjects, etc.) return </w:t>
      </w:r>
      <w:r w:rsidR="007330F9" w:rsidRPr="007330F9">
        <w:t>CL_DEV_ERROR_FAIL</w:t>
      </w:r>
      <w:r w:rsidR="007330F9">
        <w:t xml:space="preserve">. The only APIs that will behave normally will be ones that destruct </w:t>
      </w:r>
      <w:r w:rsidR="008C4153">
        <w:t>MIC</w:t>
      </w:r>
      <w:r w:rsidR="007330F9">
        <w:t xml:space="preserve"> objects, like clDevCloseDevice(),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NDRange executions, by signaling Runtime about command status change with status </w:t>
      </w:r>
      <w:r w:rsidRPr="007330F9">
        <w:t xml:space="preserve">CL_DEV_ERROR_FAIL </w:t>
      </w:r>
      <w:r>
        <w:t xml:space="preserve"> </w:t>
      </w:r>
      <w:r>
        <w:br/>
      </w:r>
      <w:r w:rsidRPr="00A94F50">
        <w:rPr>
          <w:i/>
          <w:iCs/>
        </w:rPr>
        <w:t>( IOCLFrameworkCallbacks:: clDevCmdStatusChanged( CL_DEV_ERROR_FAIL  ))</w:t>
      </w:r>
    </w:p>
    <w:p w:rsidR="00812846" w:rsidRDefault="009C7A94" w:rsidP="00917EC0">
      <w:pPr>
        <w:pStyle w:val="Heading2"/>
        <w:pageBreakBefore/>
      </w:pPr>
      <w:bookmarkStart w:id="652" w:name="_Toc307732546"/>
      <w:r>
        <w:lastRenderedPageBreak/>
        <w:t>Buffers Implementation</w:t>
      </w:r>
      <w:bookmarkEnd w:id="652"/>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653" w:name="_Toc307732547"/>
      <w:r>
        <w:t>Memory Objects Device Agent API</w:t>
      </w:r>
      <w:bookmarkEnd w:id="653"/>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654"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2</w:t>
        </w:r>
      </w:ins>
      <w:del w:id="65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2</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19" o:title="" croptop="3569f" cropbottom="36052f" cropleft="18224f" cropright="21740f"/>
          </v:shape>
          <o:OLEObject Type="Embed" ProgID="Visio.Drawing.11" ShapeID="_x0000_i1029" DrawAspect="Content" ObjectID="_1381474735" r:id="rId20"/>
        </w:object>
      </w:r>
    </w:p>
    <w:p w:rsidR="00A87FC6" w:rsidRDefault="000B2961" w:rsidP="00A94F50">
      <w:pPr>
        <w:pStyle w:val="Caption"/>
      </w:pPr>
      <w:bookmarkStart w:id="656" w:name="_Ref298158645"/>
      <w:r>
        <w:t xml:space="preserve">Figure </w:t>
      </w:r>
      <w:ins w:id="657"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65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59" w:author="Dmitry Kaptsenel" w:date="2011-10-30T10:06:00Z">
        <w:r w:rsidR="00FF090F">
          <w:rPr>
            <w:noProof/>
          </w:rPr>
          <w:t>2</w:t>
        </w:r>
      </w:ins>
      <w:ins w:id="660" w:author="Dmitry Kaptsenel" w:date="2011-10-27T12:13:00Z">
        <w:r w:rsidR="006349B1">
          <w:fldChar w:fldCharType="end"/>
        </w:r>
      </w:ins>
      <w:del w:id="66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656"/>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r>
              <w:rPr>
                <w:i/>
                <w:iCs/>
              </w:rPr>
              <w:t>GetSupportedImageFormats</w:t>
            </w:r>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r>
              <w:rPr>
                <w:i/>
                <w:iCs/>
              </w:rPr>
              <w:t>CreateMemoryObject()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(I</w:t>
            </w:r>
            <w:r w:rsidR="00874B85">
              <w:t>D</w:t>
            </w:r>
            <w:r w:rsidR="00B4395A">
              <w:t xml:space="preserve">evMemObject).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r w:rsidR="00B4395A" w:rsidRPr="00B4395A">
              <w:t>CreateMemObject()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r w:rsidRPr="00A94F50">
              <w:rPr>
                <w:b/>
                <w:bCs/>
                <w:i/>
                <w:iCs/>
              </w:rPr>
              <w:t>IBsService</w:t>
            </w:r>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IDevMemObject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Pr>
                <w:i/>
                <w:iCs/>
              </w:rPr>
              <w:t>CreateMappedRegion()</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device_data.</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662" w:name="REQUIREMENT10"/>
            <w:r w:rsidR="00565173" w:rsidRPr="00565173">
              <w:rPr>
                <w:i/>
                <w:iCs/>
              </w:rPr>
              <w:t xml:space="preserve">CreateMappedRegion()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662"/>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sidRPr="005666C8">
              <w:rPr>
                <w:i/>
                <w:iCs/>
              </w:rPr>
              <w:t>ReleaseMappedRegion</w:t>
            </w:r>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663" w:name="REQUIREMENT11"/>
            <w:r w:rsidR="00113B3B" w:rsidRPr="003F6B57">
              <w:rPr>
                <w:i/>
                <w:iCs/>
              </w:rPr>
              <w:t>Runtime should ensure that ReleaseMappedRegion() is called for the same IDevMemObject that was used for CreateMappedRegion().</w:t>
            </w:r>
            <w:bookmarkEnd w:id="663"/>
          </w:p>
        </w:tc>
      </w:tr>
    </w:tbl>
    <w:p w:rsidR="00A87FC6" w:rsidRDefault="003C5556" w:rsidP="003C5556">
      <w:pPr>
        <w:pStyle w:val="Caption"/>
      </w:pPr>
      <w:r>
        <w:t xml:space="preserve">Table </w:t>
      </w:r>
      <w:ins w:id="664"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66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66" w:author="Dmitry Kaptsenel" w:date="2011-10-30T10:06:00Z">
        <w:r w:rsidR="00FF090F">
          <w:rPr>
            <w:noProof/>
          </w:rPr>
          <w:t>3</w:t>
        </w:r>
      </w:ins>
      <w:ins w:id="667" w:author="Dmitry Kaptsenel" w:date="2011-10-24T14:59:00Z">
        <w:r w:rsidR="00294123">
          <w:fldChar w:fldCharType="end"/>
        </w:r>
      </w:ins>
      <w:del w:id="66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3</w:delText>
        </w:r>
        <w:r w:rsidR="00AE73BE" w:rsidDel="00294123">
          <w:rPr>
            <w:noProof/>
          </w:rPr>
          <w:fldChar w:fldCharType="end"/>
        </w:r>
      </w:del>
      <w:r>
        <w:t xml:space="preserve"> Existing Memory Objects Device API</w:t>
      </w:r>
    </w:p>
    <w:p w:rsidR="00A94019" w:rsidRDefault="00544462">
      <w:pPr>
        <w:pStyle w:val="Heading3"/>
      </w:pPr>
      <w:bookmarkStart w:id="669" w:name="_Toc307732548"/>
      <w:r>
        <w:t xml:space="preserve">Sharing </w:t>
      </w:r>
      <w:r w:rsidR="00FF6A8A">
        <w:t>memory objects</w:t>
      </w:r>
      <w:r w:rsidR="00970798">
        <w:t xml:space="preserve"> </w:t>
      </w:r>
      <w:r>
        <w:t>between different devices.</w:t>
      </w:r>
      <w:bookmarkEnd w:id="669"/>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AE73D7">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w:t>
      </w:r>
      <w:del w:id="670" w:author="Dmitry Kaptsenel" w:date="2011-10-24T10:44:00Z">
        <w:r w:rsidR="00D41799" w:rsidDel="00AE73D7">
          <w:delText xml:space="preserve">commonly used </w:delText>
        </w:r>
      </w:del>
      <w:r w:rsidR="00D41799">
        <w:t xml:space="preserve">Device Memory Object </w:t>
      </w:r>
      <w:ins w:id="671" w:author="Dmitry Kaptsenel" w:date="2011-10-24T10:45:00Z">
        <w:r w:rsidR="00AE73D7">
          <w:t xml:space="preserve">instance </w:t>
        </w:r>
      </w:ins>
      <w:r w:rsidR="00D41799">
        <w:t>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r w:rsidR="00B614F4">
        <w:t>data,</w:t>
      </w:r>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1" o:title="" croptop="4439f" cropbottom="4439f" cropleft="6666f" cropright="6667f"/>
          </v:shape>
          <o:OLEObject Type="Embed" ProgID="PowerPoint.Slide.12" ShapeID="_x0000_i1030" DrawAspect="Content" ObjectID="_1381474736" r:id="rId22"/>
        </w:object>
      </w:r>
    </w:p>
    <w:p w:rsidR="00475065" w:rsidRDefault="00894E94" w:rsidP="003F6B57">
      <w:pPr>
        <w:pStyle w:val="Caption"/>
        <w:rPr>
          <w:noProof/>
        </w:rPr>
      </w:pPr>
      <w:bookmarkStart w:id="672" w:name="_Ref303758962"/>
      <w:bookmarkStart w:id="673" w:name="_Ref303758975"/>
      <w:r>
        <w:t xml:space="preserve">Figure </w:t>
      </w:r>
      <w:ins w:id="67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67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76" w:author="Dmitry Kaptsenel" w:date="2011-10-30T10:06:00Z">
        <w:r w:rsidR="00FF090F">
          <w:rPr>
            <w:noProof/>
          </w:rPr>
          <w:t>3</w:t>
        </w:r>
      </w:ins>
      <w:ins w:id="677" w:author="Dmitry Kaptsenel" w:date="2011-10-27T12:13:00Z">
        <w:r w:rsidR="006349B1">
          <w:fldChar w:fldCharType="end"/>
        </w:r>
      </w:ins>
      <w:del w:id="67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w:delText>
        </w:r>
        <w:r w:rsidR="00D14443" w:rsidDel="0079120E">
          <w:rPr>
            <w:noProof/>
          </w:rPr>
          <w:fldChar w:fldCharType="end"/>
        </w:r>
      </w:del>
      <w:bookmarkEnd w:id="672"/>
      <w:r>
        <w:rPr>
          <w:noProof/>
        </w:rPr>
        <w:t xml:space="preserve"> OpenCL Runtime Memory Object Internal View</w:t>
      </w:r>
      <w:bookmarkEnd w:id="673"/>
    </w:p>
    <w:p w:rsidR="00D7572D" w:rsidRDefault="00D7572D">
      <w:r>
        <w:fldChar w:fldCharType="begin"/>
      </w:r>
      <w:r>
        <w:instrText xml:space="preserve"> REF _Ref303758962 \h </w:instrText>
      </w:r>
      <w:r>
        <w:fldChar w:fldCharType="separate"/>
      </w:r>
      <w:ins w:id="679"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3</w:t>
        </w:r>
      </w:ins>
      <w:del w:id="680"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3</w:delText>
        </w:r>
      </w:del>
      <w:r>
        <w:fldChar w:fldCharType="end"/>
      </w:r>
      <w:r>
        <w:t xml:space="preserve"> </w:t>
      </w:r>
      <w:r>
        <w:fldChar w:fldCharType="begin"/>
      </w:r>
      <w:r>
        <w:instrText xml:space="preserve"> REF _Ref303758975 \p \h </w:instrText>
      </w:r>
      <w:r>
        <w:fldChar w:fldCharType="separate"/>
      </w:r>
      <w:r w:rsidR="00FF090F">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w:t>
      </w:r>
      <w:ins w:id="681" w:author="Dmitry Kaptsenel" w:date="2011-10-24T10:40:00Z">
        <w:r w:rsidR="00242350">
          <w:t>g</w:t>
        </w:r>
      </w:ins>
      <w:del w:id="682" w:author="Dmitry Kaptsenel" w:date="2011-10-24T10:40:00Z">
        <w:r w:rsidDel="00242350">
          <w:delText>G</w:delText>
        </w:r>
      </w:del>
      <w:r>
        <w:t xml:space="preserve">roup. It implements the most optimal copy/move buffer between devices of its </w:t>
      </w:r>
      <w:ins w:id="683" w:author="Dmitry Kaptsenel" w:date="2011-10-24T10:40:00Z">
        <w:r w:rsidR="00242350">
          <w:t>s</w:t>
        </w:r>
      </w:ins>
      <w:del w:id="684" w:author="Dmitry Kaptsenel" w:date="2011-10-24T10:40:00Z">
        <w:r w:rsidDel="00242350">
          <w:delText>S</w:delText>
        </w:r>
      </w:del>
      <w:r>
        <w:t xml:space="preserve">haring </w:t>
      </w:r>
      <w:ins w:id="685" w:author="Dmitry Kaptsenel" w:date="2011-10-24T10:40:00Z">
        <w:r w:rsidR="00242350">
          <w:t>g</w:t>
        </w:r>
      </w:ins>
      <w:del w:id="686" w:author="Dmitry Kaptsenel" w:date="2011-10-24T10:40:00Z">
        <w:r w:rsidDel="00242350">
          <w:delText>G</w:delText>
        </w:r>
      </w:del>
      <w:r>
        <w:t xml:space="preserve">roup. </w:t>
      </w:r>
      <w:r w:rsidR="00777C85">
        <w:t>The device</w:t>
      </w:r>
      <w:r>
        <w:t xml:space="preserve"> memory object manifests itself as a </w:t>
      </w:r>
      <w:r w:rsidR="00E62830">
        <w:t>shared</w:t>
      </w:r>
      <w:r>
        <w:t xml:space="preserve"> </w:t>
      </w:r>
      <w:r w:rsidR="00E62830">
        <w:t>I</w:t>
      </w:r>
      <w:r>
        <w:t xml:space="preserve">DevMemObject </w:t>
      </w:r>
      <w:r w:rsidR="00E62830">
        <w:t xml:space="preserve">instance </w:t>
      </w:r>
      <w:r>
        <w:t>with reference count that reflects multiple owners.</w:t>
      </w:r>
    </w:p>
    <w:p w:rsidR="00D7572D" w:rsidRDefault="00D7572D" w:rsidP="00C83C33">
      <w:r>
        <w:t xml:space="preserve">All sharing groups of runtime memory object are enumerated so each sharing group can be referred to by an ID. This ID </w:t>
      </w:r>
      <w:r w:rsidR="00481B67">
        <w:t xml:space="preserve">may be different for each Memory Object type, for example </w:t>
      </w:r>
      <w:ins w:id="687" w:author="Dmitry Kaptsenel" w:date="2011-10-24T10:48:00Z">
        <w:r w:rsidR="00C83C33">
          <w:t xml:space="preserve">for buffers and images. </w:t>
        </w:r>
      </w:ins>
      <w:r>
        <w:t>Buffer Sharing Group ID</w:t>
      </w:r>
      <w:ins w:id="688" w:author="Dmitry Kaptsenel" w:date="2011-10-24T10:49:00Z">
        <w:r w:rsidR="00C83C33">
          <w:t>,</w:t>
        </w:r>
      </w:ins>
      <w:r>
        <w:t xml:space="preserve"> </w:t>
      </w:r>
      <w:del w:id="689" w:author="Dmitry Kaptsenel" w:date="2011-10-24T10:49:00Z">
        <w:r w:rsidR="00481B67" w:rsidDel="00C83C33">
          <w:delText>and</w:delText>
        </w:r>
        <w:r w:rsidDel="00C83C33">
          <w:delText xml:space="preserve"> </w:delText>
        </w:r>
      </w:del>
      <w:r>
        <w:t>Image Sharing Group ID</w:t>
      </w:r>
      <w:ins w:id="690" w:author="Dmitry Kaptsenel" w:date="2011-10-24T10:49:00Z">
        <w:r w:rsidR="00C83C33">
          <w:t>, etc</w:t>
        </w:r>
      </w:ins>
      <w:r>
        <w:t xml:space="preserve"> </w:t>
      </w:r>
      <w:del w:id="691" w:author="Dmitry Kaptsenel" w:date="2011-10-24T10:49:00Z">
        <w:r w:rsidDel="00C83C33">
          <w:delText xml:space="preserve">which </w:delText>
        </w:r>
      </w:del>
      <w:r>
        <w:t xml:space="preserve">are determined by the device agent themselves. The specifics of how these IDs are generated by the device agents are out-of-the scope of this document. </w:t>
      </w:r>
      <w:ins w:id="692" w:author="Dmitry Kaptsenel" w:date="2011-10-24T10:50:00Z">
        <w:r w:rsidR="00174BDA">
          <w:t xml:space="preserve">Different </w:t>
        </w:r>
      </w:ins>
      <w:r>
        <w:t>Device Agent</w:t>
      </w:r>
      <w:ins w:id="693" w:author="Dmitry Kaptsenel" w:date="2011-10-24T10:50:00Z">
        <w:r w:rsidR="00174BDA">
          <w:t xml:space="preserve"> instances</w:t>
        </w:r>
      </w:ins>
      <w:del w:id="694" w:author="Dmitry Kaptsenel" w:date="2011-10-24T10:50:00Z">
        <w:r w:rsidDel="00174BDA">
          <w:delText>s</w:delText>
        </w:r>
      </w:del>
      <w:r>
        <w:t xml:space="preserve">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w:t>
      </w:r>
      <w:ins w:id="695" w:author="Dmitry Kaptsenel" w:date="2011-10-24T10:50:00Z">
        <w:r w:rsidR="00F058C1">
          <w:t>s</w:t>
        </w:r>
      </w:ins>
      <w:del w:id="696" w:author="Dmitry Kaptsenel" w:date="2011-10-24T10:50:00Z">
        <w:r w:rsidDel="00F058C1">
          <w:delText>s</w:delText>
        </w:r>
      </w:del>
      <w:r w:rsidR="00481B67">
        <w:t>.</w:t>
      </w:r>
    </w:p>
    <w:p w:rsidR="00AA4EDF" w:rsidRDefault="00D7572D" w:rsidP="00307CBD">
      <w:pPr>
        <w:pStyle w:val="ListParagraph"/>
        <w:numPr>
          <w:ilvl w:val="0"/>
          <w:numId w:val="0"/>
        </w:numPr>
        <w:spacing w:before="0" w:beforeAutospacing="0" w:after="0" w:afterAutospacing="0"/>
      </w:pPr>
      <w:r>
        <w:t xml:space="preserve">The Backing Store may be created implicitly by the OpenCL runtime </w:t>
      </w:r>
      <w:ins w:id="697" w:author="Dmitry Kaptsenel" w:date="2011-10-24T10:51:00Z">
        <w:r w:rsidR="00424A32">
          <w:t>on demand</w:t>
        </w:r>
      </w:ins>
      <w:ins w:id="698" w:author="Dmitry Kaptsenel" w:date="2011-10-24T10:52:00Z">
        <w:r w:rsidR="00307CBD">
          <w:t xml:space="preserve"> or</w:t>
        </w:r>
      </w:ins>
      <w:del w:id="699" w:author="Dmitry Kaptsenel" w:date="2011-10-24T10:51:00Z">
        <w:r w:rsidDel="00424A32">
          <w:delText>(e.g.</w:delText>
        </w:r>
      </w:del>
      <w:del w:id="700" w:author="Dmitry Kaptsenel" w:date="2011-10-24T10:50:00Z">
        <w:r w:rsidDel="00424A32">
          <w:delText>,</w:delText>
        </w:r>
      </w:del>
      <w:del w:id="701" w:author="Dmitry Kaptsenel" w:date="2011-10-24T10:51:00Z">
        <w:r w:rsidDel="00424A32">
          <w:delText>)</w:delText>
        </w:r>
      </w:del>
      <w:r>
        <w:t xml:space="preserve"> </w:t>
      </w:r>
      <w:del w:id="702" w:author="Dmitry Kaptsenel" w:date="2011-10-24T10:51:00Z">
        <w:r w:rsidDel="00307CBD">
          <w:delText xml:space="preserve">or </w:delText>
        </w:r>
      </w:del>
      <w:r>
        <w:t>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A runtime memory object is created as a result of clCreateMemObject()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D7572D" w:rsidDel="008C617D" w:rsidRDefault="00D7572D" w:rsidP="00D7572D">
      <w:pPr>
        <w:pStyle w:val="ListParagraph"/>
        <w:numPr>
          <w:ilvl w:val="0"/>
          <w:numId w:val="61"/>
        </w:numPr>
        <w:rPr>
          <w:del w:id="703" w:author="Dmitry Kaptsenel" w:date="2011-10-24T10:53:00Z"/>
        </w:rPr>
      </w:pPr>
      <w:r>
        <w:t>If that</w:t>
      </w:r>
      <w:r w:rsidR="006320E3">
        <w:t xml:space="preserve"> Sharing Group</w:t>
      </w:r>
      <w:r>
        <w:t xml:space="preserve"> does not exist, invoke the call D</w:t>
      </w:r>
      <w:r w:rsidR="006320E3">
        <w:t>evice</w:t>
      </w:r>
      <w:r>
        <w:t>A</w:t>
      </w:r>
      <w:r w:rsidR="006320E3">
        <w:t>gent</w:t>
      </w:r>
      <w:r>
        <w:t xml:space="preserve">::CreateMemObject() and </w:t>
      </w:r>
      <w:r w:rsidR="006320E3">
        <w:t>save returned IDevMemObject in a</w:t>
      </w:r>
      <w:r>
        <w:t xml:space="preserve"> Sharing Group. </w:t>
      </w:r>
      <w:del w:id="704" w:author="Dmitry Kaptsenel" w:date="2011-10-24T10:53:00Z">
        <w:r w:rsidDel="008C617D">
          <w:delText>Actually, CreateMemObject attaches Runtime MemObject to the given Sharing Group.</w:delText>
        </w:r>
      </w:del>
    </w:p>
    <w:p w:rsidR="008C617D" w:rsidRDefault="008C617D" w:rsidP="00D7572D">
      <w:pPr>
        <w:pStyle w:val="ListParagraph"/>
        <w:numPr>
          <w:ilvl w:val="0"/>
          <w:numId w:val="61"/>
        </w:numPr>
        <w:rPr>
          <w:ins w:id="705" w:author="Dmitry Kaptsenel" w:date="2011-10-24T10:53:00Z"/>
        </w:rPr>
      </w:pPr>
    </w:p>
    <w:p w:rsidR="00D7572D" w:rsidRDefault="00D7572D" w:rsidP="00D7572D">
      <w:pPr>
        <w:pStyle w:val="ListParagraph"/>
        <w:numPr>
          <w:ilvl w:val="0"/>
          <w:numId w:val="61"/>
        </w:numPr>
      </w:pPr>
      <w:r>
        <w:t>Otherwise, do nothing.</w:t>
      </w:r>
    </w:p>
    <w:p w:rsidR="00D7572D" w:rsidRDefault="00D7572D" w:rsidP="001117E6">
      <w:pPr>
        <w:keepNext/>
      </w:pPr>
      <w:r>
        <w:lastRenderedPageBreak/>
        <w:t xml:space="preserve">In practice, all MIC devices will </w:t>
      </w:r>
      <w:del w:id="706" w:author="Dmitry Kaptsenel" w:date="2011-10-24T10:55:00Z">
        <w:r w:rsidDel="001117E6">
          <w:delText>have a</w:delText>
        </w:r>
      </w:del>
      <w:ins w:id="707" w:author="Dmitry Kaptsenel" w:date="2011-10-24T10:55:00Z">
        <w:r w:rsidR="001117E6">
          <w:t>share the same</w:t>
        </w:r>
      </w:ins>
      <w:r>
        <w:t xml:space="preserve"> </w:t>
      </w:r>
      <w:del w:id="708" w:author="Dmitry Kaptsenel" w:date="2011-10-24T10:55:00Z">
        <w:r w:rsidDel="001117E6">
          <w:delText xml:space="preserve">single </w:delText>
        </w:r>
      </w:del>
      <w:r>
        <w:t>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Runtime passes an appropriate IDevMemObject pointer for each NDRange cl_mem parameter</w:t>
      </w:r>
      <w:r w:rsidR="006320E3">
        <w:t xml:space="preserve"> as part of appropriate kernel arguments setup. </w:t>
      </w:r>
      <w:r>
        <w:t>As Device Agent receives NDRange</w:t>
      </w:r>
      <w:r w:rsidR="006320E3">
        <w:t xml:space="preserve"> command for execution</w:t>
      </w:r>
      <w:r>
        <w:t xml:space="preserve">, it should loop through </w:t>
      </w:r>
      <w:r w:rsidR="006320E3">
        <w:t xml:space="preserve">kernel argument values </w:t>
      </w:r>
      <w:r>
        <w:t xml:space="preserve">and replace all IDevMemObject pointers with appropriate </w:t>
      </w:r>
      <w:r w:rsidR="006320E3">
        <w:t>raw memory pointers</w:t>
      </w:r>
      <w:r>
        <w:t xml:space="preserve">. </w:t>
      </w:r>
      <w:r w:rsidR="006320E3">
        <w:t xml:space="preserve">If Device Agent and appropriate IDevMemObject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IDevMemObject about WRITE operation, so that buffer locations on other shared group devices may be invalidated.</w:t>
      </w:r>
    </w:p>
    <w:p w:rsidR="00F20962" w:rsidRDefault="00F20962" w:rsidP="00873B5C">
      <w:pPr>
        <w:pStyle w:val="IndentedNote"/>
      </w:pPr>
      <w:r w:rsidRPr="00873B5C">
        <w:rPr>
          <w:i/>
          <w:iCs/>
        </w:rPr>
        <w:t>Note:</w:t>
      </w:r>
      <w:r>
        <w:tab/>
      </w:r>
      <w:r w:rsidRPr="00F20962">
        <w:t>Time required to transfer data between devices inside the same Sharing Group is attributed to the NDRange/other command execution. This means that calling IDevMemObject::GetHandle/GetPointer should be done as part of the NDRange execution (inside TBB task for CPU</w:t>
      </w:r>
      <w:r>
        <w:t xml:space="preserve"> Device</w:t>
      </w:r>
      <w:r w:rsidRPr="00F20962">
        <w:t>).</w:t>
      </w:r>
    </w:p>
    <w:p w:rsidR="00091BB9" w:rsidRDefault="006320E3" w:rsidP="00873B5C">
      <w:r>
        <w:t xml:space="preserve">In the case of MIC Device Agent that IDevMemObject replacement is done in </w:t>
      </w:r>
      <w:r w:rsidR="00A57872">
        <w:t>3</w:t>
      </w:r>
      <w:r>
        <w:t xml:space="preserve"> </w:t>
      </w:r>
      <w:r w:rsidR="004377A1">
        <w:t>steps</w:t>
      </w:r>
      <w:r>
        <w:t xml:space="preserve"> to support memory object data transfer through PCIe using COI</w:t>
      </w:r>
      <w:r w:rsidR="001D3407">
        <w:t xml:space="preserve"> (see paragraph </w:t>
      </w:r>
      <w:r w:rsidR="001D3407">
        <w:fldChar w:fldCharType="begin"/>
      </w:r>
      <w:r w:rsidR="001D3407">
        <w:instrText xml:space="preserve"> REF _Ref303760989 \w \h </w:instrText>
      </w:r>
      <w:r w:rsidR="001D3407">
        <w:fldChar w:fldCharType="separate"/>
      </w:r>
      <w:ins w:id="709" w:author="Dmitry Kaptsenel" w:date="2011-10-30T10:06:00Z">
        <w:r w:rsidR="00FF090F">
          <w:rPr>
            <w:rFonts w:hint="eastAsia"/>
            <w:cs/>
          </w:rPr>
          <w:t>‎</w:t>
        </w:r>
        <w:r w:rsidR="00FF090F">
          <w:t>4.12.2.4</w:t>
        </w:r>
      </w:ins>
      <w:del w:id="710" w:author="Dmitry Kaptsenel" w:date="2011-10-30T09:59:00Z">
        <w:r w:rsidR="00AD488C" w:rsidDel="00A47CB2">
          <w:rPr>
            <w:rFonts w:hint="eastAsia"/>
            <w:cs/>
          </w:rPr>
          <w:delText>‎</w:delText>
        </w:r>
        <w:r w:rsidR="00AD488C" w:rsidDel="00A47CB2">
          <w:delText>4.12.2.4</w:delText>
        </w:r>
      </w:del>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IDevMemObject using internal </w:t>
      </w:r>
      <w:r>
        <w:t xml:space="preserve">MIC </w:t>
      </w:r>
      <w:r w:rsidR="00091BB9">
        <w:t>IDevMemObject&lt;&gt;</w:t>
      </w:r>
      <w:r>
        <w:t xml:space="preserve">MIC </w:t>
      </w:r>
      <w:r w:rsidR="00091BB9">
        <w:t>D</w:t>
      </w:r>
      <w:r>
        <w:t xml:space="preserve">evice </w:t>
      </w:r>
      <w:r w:rsidR="00091BB9">
        <w:t>A</w:t>
      </w:r>
      <w:r>
        <w:t>gent</w:t>
      </w:r>
      <w:r w:rsidR="00091BB9">
        <w:t xml:space="preserve"> API</w:t>
      </w:r>
      <w:r w:rsidR="00A57872">
        <w:t xml:space="preserve"> for each cl_mem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On a device replace cl_mem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711"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and OpenCL Runtime IOCLDevice should</w:t>
      </w:r>
      <w:r w:rsidR="003C5556" w:rsidRPr="001F1506">
        <w:rPr>
          <w:i/>
          <w:iCs/>
        </w:rPr>
        <w:t xml:space="preserve"> </w:t>
      </w:r>
      <w:r w:rsidR="0099201D">
        <w:rPr>
          <w:i/>
          <w:iCs/>
        </w:rPr>
        <w:t xml:space="preserve">be extended with several new </w:t>
      </w:r>
      <w:r w:rsidR="0099201D" w:rsidRPr="001F1506">
        <w:rPr>
          <w:i/>
          <w:iCs/>
        </w:rPr>
        <w:t>methods</w:t>
      </w:r>
      <w:bookmarkEnd w:id="711"/>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r>
              <w:rPr>
                <w:i/>
                <w:iCs/>
              </w:rPr>
              <w:t>IOCLDevice::</w:t>
            </w:r>
            <w:r>
              <w:rPr>
                <w:i/>
                <w:iCs/>
              </w:rPr>
              <w:br/>
            </w:r>
            <w:r w:rsidR="008A2F89">
              <w:rPr>
                <w:i/>
                <w:iCs/>
              </w:rPr>
              <w:t>GetDeviceBufferRequirements()</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r>
              <w:rPr>
                <w:i/>
                <w:iCs/>
              </w:rPr>
              <w:t>IDevMemObject::</w:t>
            </w:r>
            <w:r>
              <w:rPr>
                <w:i/>
                <w:iCs/>
              </w:rPr>
              <w:br/>
              <w:t>UpdateBackingStore()</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r>
              <w:rPr>
                <w:i/>
                <w:iCs/>
              </w:rPr>
              <w:t>IDevMemObject::</w:t>
            </w:r>
            <w:r>
              <w:rPr>
                <w:i/>
                <w:iCs/>
              </w:rPr>
              <w:br/>
              <w:t>UpdateFromBackingStore()</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r>
              <w:rPr>
                <w:i/>
                <w:iCs/>
              </w:rPr>
              <w:t>IDevMemObject::Release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r w:rsidR="00FC7CC1">
              <w:t>IDevMemObject</w:t>
            </w:r>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IDevMemObject, Release() should deallocate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r>
              <w:rPr>
                <w:i/>
                <w:iCs/>
              </w:rPr>
              <w:t>IDevMemObject</w:t>
            </w:r>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Notify IDevMemObject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r>
              <w:rPr>
                <w:i/>
                <w:iCs/>
              </w:rPr>
              <w:t>IBsStore</w:t>
            </w:r>
            <w:r w:rsidR="0081574D">
              <w:rPr>
                <w:i/>
                <w:iCs/>
              </w:rPr>
              <w:t>::GetBackingStore()</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r>
              <w:rPr>
                <w:i/>
                <w:iCs/>
              </w:rPr>
              <w:t>IBsStore</w:t>
            </w:r>
            <w:r w:rsidR="00295F3B">
              <w:rPr>
                <w:i/>
                <w:iCs/>
              </w:rPr>
              <w:t>::SetBackingStore()</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This will allow NUMA device to allocate BS memory on a local node if this buffer was yet not used. Runtime will not delete such BS, it will be deleted by IDevMemObject::Release().</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r>
              <w:rPr>
                <w:i/>
                <w:iCs/>
              </w:rPr>
              <w:t>IBsStore</w:t>
            </w:r>
            <w:r w:rsidR="009C72DB">
              <w:rPr>
                <w:i/>
                <w:iCs/>
              </w:rPr>
              <w:t>::</w:t>
            </w:r>
            <w:r>
              <w:rPr>
                <w:i/>
                <w:iCs/>
              </w:rPr>
              <w:t>HasValidData</w:t>
            </w:r>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8A4045">
      <w:pPr>
        <w:pStyle w:val="Caption"/>
      </w:pPr>
      <w:r>
        <w:t xml:space="preserve">Table </w:t>
      </w:r>
      <w:ins w:id="712"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713"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14" w:author="Dmitry Kaptsenel" w:date="2011-10-30T10:06:00Z">
        <w:r w:rsidR="00FF090F">
          <w:rPr>
            <w:noProof/>
          </w:rPr>
          <w:t>4</w:t>
        </w:r>
      </w:ins>
      <w:ins w:id="715" w:author="Dmitry Kaptsenel" w:date="2011-10-24T14:59:00Z">
        <w:r w:rsidR="00294123">
          <w:fldChar w:fldCharType="end"/>
        </w:r>
      </w:ins>
      <w:del w:id="716"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4</w:delText>
        </w:r>
        <w:r w:rsidR="00AE73BE" w:rsidDel="00294123">
          <w:rPr>
            <w:noProof/>
          </w:rPr>
          <w:fldChar w:fldCharType="end"/>
        </w:r>
      </w:del>
      <w:r>
        <w:t xml:space="preserve"> Proposed additional </w:t>
      </w:r>
      <w:ins w:id="717" w:author="Dmitry Kaptsenel" w:date="2011-10-24T14:26:00Z">
        <w:r w:rsidR="008A4045">
          <w:t xml:space="preserve">Runtime </w:t>
        </w:r>
      </w:ins>
      <w:r>
        <w:t xml:space="preserve">Memory Objects </w:t>
      </w:r>
      <w:del w:id="718" w:author="Dmitry Kaptsenel" w:date="2011-10-24T14:26:00Z">
        <w:r w:rsidDel="008A4045">
          <w:delText xml:space="preserve">Device </w:delText>
        </w:r>
      </w:del>
      <w:r>
        <w:t xml:space="preserve">API </w:t>
      </w:r>
      <w:ins w:id="719" w:author="Dmitry Kaptsenel" w:date="2011-10-24T14:26:00Z">
        <w:r w:rsidR="008A4045">
          <w:t xml:space="preserve">to be used by Device Agents </w:t>
        </w:r>
      </w:ins>
      <w:r>
        <w:t>to support multiple devices in Context</w:t>
      </w:r>
    </w:p>
    <w:p w:rsidR="00A94019" w:rsidRDefault="006F3A89">
      <w:pPr>
        <w:keepNext/>
        <w:jc w:val="center"/>
      </w:pPr>
      <w:r>
        <w:object w:dxaOrig="4740" w:dyaOrig="6385">
          <v:shape id="_x0000_i1031" type="#_x0000_t75" style="width:221.65pt;height:313.65pt" o:ole="">
            <v:imagedata r:id="rId23" o:title="" croptop="2862f" cropbottom="3003f" cropleft="4412f" cropright="4413f"/>
          </v:shape>
          <o:OLEObject Type="Embed" ProgID="Visio.Drawing.11" ShapeID="_x0000_i1031" DrawAspect="Content" ObjectID="_1381474737" r:id="rId24"/>
        </w:object>
      </w:r>
    </w:p>
    <w:p w:rsidR="00DE0191" w:rsidRDefault="00CC1E49">
      <w:pPr>
        <w:pStyle w:val="Caption"/>
        <w:rPr>
          <w:noProof/>
        </w:rPr>
      </w:pPr>
      <w:r>
        <w:t xml:space="preserve">Figure </w:t>
      </w:r>
      <w:ins w:id="72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2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22" w:author="Dmitry Kaptsenel" w:date="2011-10-30T10:06:00Z">
        <w:r w:rsidR="00FF090F">
          <w:rPr>
            <w:noProof/>
          </w:rPr>
          <w:t>4</w:t>
        </w:r>
      </w:ins>
      <w:ins w:id="723" w:author="Dmitry Kaptsenel" w:date="2011-10-27T12:13:00Z">
        <w:r w:rsidR="006349B1">
          <w:fldChar w:fldCharType="end"/>
        </w:r>
      </w:ins>
      <w:del w:id="72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4</w:delText>
        </w:r>
        <w:r w:rsidR="00D14443" w:rsidDel="0079120E">
          <w:rPr>
            <w:noProof/>
          </w:rPr>
          <w:fldChar w:fldCharType="end"/>
        </w:r>
      </w:del>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5" o:title="" croptop="2862f" cropbottom="3003f" cropleft="4412f" cropright="4413f"/>
          </v:shape>
          <o:OLEObject Type="Embed" ProgID="Visio.Drawing.11" ShapeID="_x0000_i1032" DrawAspect="Content" ObjectID="_1381474738" r:id="rId26"/>
        </w:object>
      </w:r>
    </w:p>
    <w:p w:rsidR="00DE0191" w:rsidRDefault="00C427BD">
      <w:pPr>
        <w:pStyle w:val="Caption"/>
      </w:pPr>
      <w:r>
        <w:t xml:space="preserve">Figure </w:t>
      </w:r>
      <w:ins w:id="72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2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27" w:author="Dmitry Kaptsenel" w:date="2011-10-30T10:06:00Z">
        <w:r w:rsidR="00FF090F">
          <w:rPr>
            <w:noProof/>
          </w:rPr>
          <w:t>5</w:t>
        </w:r>
      </w:ins>
      <w:ins w:id="728" w:author="Dmitry Kaptsenel" w:date="2011-10-27T12:13:00Z">
        <w:r w:rsidR="006349B1">
          <w:fldChar w:fldCharType="end"/>
        </w:r>
      </w:ins>
      <w:del w:id="72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5</w:delText>
        </w:r>
        <w:r w:rsidR="00D14443" w:rsidDel="0079120E">
          <w:rPr>
            <w:noProof/>
          </w:rPr>
          <w:fldChar w:fldCharType="end"/>
        </w:r>
      </w:del>
      <w:r>
        <w:t xml:space="preserve"> Detaching a Device Flow Diagram</w:t>
      </w:r>
    </w:p>
    <w:p w:rsidR="00A94019" w:rsidRDefault="002B369F">
      <w:pPr>
        <w:keepNext/>
        <w:jc w:val="center"/>
      </w:pPr>
      <w:r>
        <w:object w:dxaOrig="3868" w:dyaOrig="5251">
          <v:shape id="_x0000_i1033" type="#_x0000_t75" style="width:193.45pt;height:262.35pt" o:ole="">
            <v:imagedata r:id="rId27" o:title=""/>
          </v:shape>
          <o:OLEObject Type="Embed" ProgID="Visio.Drawing.11" ShapeID="_x0000_i1033" DrawAspect="Content" ObjectID="_1381474739" r:id="rId28"/>
        </w:object>
      </w:r>
    </w:p>
    <w:p w:rsidR="00851553" w:rsidRDefault="00927AA6" w:rsidP="003F6B57">
      <w:pPr>
        <w:pStyle w:val="Caption"/>
      </w:pPr>
      <w:bookmarkStart w:id="730" w:name="_Ref303765758"/>
      <w:r>
        <w:t xml:space="preserve">Figure </w:t>
      </w:r>
      <w:ins w:id="731"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3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33" w:author="Dmitry Kaptsenel" w:date="2011-10-30T10:06:00Z">
        <w:r w:rsidR="00FF090F">
          <w:rPr>
            <w:noProof/>
          </w:rPr>
          <w:t>6</w:t>
        </w:r>
      </w:ins>
      <w:ins w:id="734" w:author="Dmitry Kaptsenel" w:date="2011-10-27T12:13:00Z">
        <w:r w:rsidR="006349B1">
          <w:fldChar w:fldCharType="end"/>
        </w:r>
      </w:ins>
      <w:del w:id="73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6</w:delText>
        </w:r>
        <w:r w:rsidR="00D14443" w:rsidDel="0079120E">
          <w:rPr>
            <w:noProof/>
          </w:rPr>
          <w:fldChar w:fldCharType="end"/>
        </w:r>
      </w:del>
      <w:bookmarkEnd w:id="730"/>
      <w:r>
        <w:t xml:space="preserve"> Propagating Data between Devices Flow Diagram</w:t>
      </w:r>
    </w:p>
    <w:p w:rsidR="00A94019" w:rsidRDefault="0002536F">
      <w:pPr>
        <w:pStyle w:val="Heading3"/>
      </w:pPr>
      <w:bookmarkStart w:id="736" w:name="_Toc293501883"/>
      <w:bookmarkStart w:id="737" w:name="_Toc294187652"/>
      <w:bookmarkStart w:id="738" w:name="_Toc294188103"/>
      <w:bookmarkStart w:id="739" w:name="_Ref298161238"/>
      <w:bookmarkStart w:id="740" w:name="_Toc307732549"/>
      <w:bookmarkEnd w:id="736"/>
      <w:bookmarkEnd w:id="737"/>
      <w:bookmarkEnd w:id="738"/>
      <w:r>
        <w:t>Memory Object</w:t>
      </w:r>
      <w:r w:rsidR="00372F40">
        <w:t xml:space="preserve"> Data Validity in the Multiple Devices Case</w:t>
      </w:r>
      <w:bookmarkEnd w:id="739"/>
      <w:bookmarkEnd w:id="740"/>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29" o:title="" croptop="7180f" cropbottom="2081f" cropleft="871f" cropright="871f"/>
          </v:shape>
          <o:OLEObject Type="Embed" ProgID="Visio.Drawing.11" ShapeID="_x0000_i1034" DrawAspect="Content" ObjectID="_1381474740" r:id="rId30"/>
        </w:object>
      </w:r>
    </w:p>
    <w:p w:rsidR="00A94019" w:rsidRDefault="00BE4307">
      <w:pPr>
        <w:pStyle w:val="Caption"/>
      </w:pPr>
      <w:r>
        <w:t xml:space="preserve">Figure </w:t>
      </w:r>
      <w:ins w:id="741"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4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43" w:author="Dmitry Kaptsenel" w:date="2011-10-30T10:06:00Z">
        <w:r w:rsidR="00FF090F">
          <w:rPr>
            <w:noProof/>
          </w:rPr>
          <w:t>7</w:t>
        </w:r>
      </w:ins>
      <w:ins w:id="744" w:author="Dmitry Kaptsenel" w:date="2011-10-27T12:13:00Z">
        <w:r w:rsidR="006349B1">
          <w:fldChar w:fldCharType="end"/>
        </w:r>
      </w:ins>
      <w:del w:id="74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7</w:delText>
        </w:r>
        <w:r w:rsidR="00D14443" w:rsidDel="0079120E">
          <w:rPr>
            <w:noProof/>
          </w:rPr>
          <w:fldChar w:fldCharType="end"/>
        </w:r>
      </w:del>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ins w:id="746"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6</w:t>
        </w:r>
      </w:ins>
      <w:del w:id="74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6</w:delText>
        </w:r>
      </w:del>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r w:rsidR="00CC1BF1">
        <w:t xml:space="preserve">clEnqueueWriteBuffer and clEnqueueMapBuffer(WRITE) operations should be considered in the same way as writing kernels. In the case of clEnqueueMapBuffer(WRITE)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748" w:name="REQUIREMENT2"/>
      <w:r w:rsidR="00B946B0" w:rsidRPr="00A94F50">
        <w:rPr>
          <w:i/>
          <w:iCs/>
        </w:rPr>
        <w:t>Device</w:t>
      </w:r>
      <w:r w:rsidR="00B946B0" w:rsidRPr="00B946B0">
        <w:t xml:space="preserve"> </w:t>
      </w:r>
      <w:r w:rsidRPr="00AB0350">
        <w:rPr>
          <w:i/>
          <w:iCs/>
        </w:rPr>
        <w:t>BackEnd to provide buffer kernel argument R/W usage attribute</w:t>
      </w:r>
      <w:bookmarkEnd w:id="748"/>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ha</w:t>
      </w:r>
      <w:r w:rsidR="00015473">
        <w:t>s</w:t>
      </w:r>
      <w:r>
        <w:t xml:space="preserve"> 2 marks: </w:t>
      </w:r>
      <w:r>
        <w:rPr>
          <w:b/>
          <w:bCs/>
        </w:rPr>
        <w:t>Is_Owner</w:t>
      </w:r>
      <w:r>
        <w:t xml:space="preserve"> and </w:t>
      </w:r>
      <w:r>
        <w:rPr>
          <w:b/>
          <w:bCs/>
        </w:rPr>
        <w:t>Has_Valid_Data</w:t>
      </w:r>
      <w:r w:rsidR="00015473">
        <w:rPr>
          <w:b/>
          <w:bCs/>
        </w:rPr>
        <w:t xml:space="preserve">. </w:t>
      </w:r>
      <w:r>
        <w:tab/>
      </w:r>
    </w:p>
    <w:p w:rsidR="00FD0F94" w:rsidRDefault="003013FB">
      <w:pPr>
        <w:pStyle w:val="IndentedNote"/>
        <w:numPr>
          <w:ilvl w:val="0"/>
          <w:numId w:val="71"/>
        </w:numPr>
        <w:spacing w:after="0"/>
        <w:ind w:left="714" w:hanging="357"/>
      </w:pPr>
      <w:r w:rsidRPr="00A94F50">
        <w:rPr>
          <w:b/>
          <w:bCs/>
        </w:rPr>
        <w:t>IsOwner</w:t>
      </w:r>
      <w:r>
        <w:t xml:space="preserve"> is set </w:t>
      </w:r>
      <w:r w:rsidR="00E03102">
        <w:t xml:space="preserve">when device becomes an owner of the memory object </w:t>
      </w:r>
      <w:ins w:id="749" w:author="Dmitry Kaptsenel" w:date="2011-10-24T14:31:00Z">
        <w:r w:rsidR="0062364A">
          <w:t>(running kernel that may use this object for writing</w:t>
        </w:r>
      </w:ins>
      <w:del w:id="750" w:author="Dmitry Kaptsenel" w:date="2011-10-24T14:31:00Z">
        <w:r w:rsidR="00E03102" w:rsidDel="0062364A">
          <w:delText>(upon a write operation</w:delText>
        </w:r>
      </w:del>
      <w:r w:rsidR="00E03102">
        <w:t>)</w:t>
      </w:r>
    </w:p>
    <w:p w:rsidR="00E03102" w:rsidRDefault="003013FB" w:rsidP="00873B5C">
      <w:pPr>
        <w:pStyle w:val="IndentedNote"/>
        <w:numPr>
          <w:ilvl w:val="0"/>
          <w:numId w:val="71"/>
        </w:numPr>
        <w:spacing w:after="0"/>
        <w:ind w:left="714" w:hanging="357"/>
      </w:pPr>
      <w:r w:rsidRPr="00E03102">
        <w:rPr>
          <w:b/>
          <w:bCs/>
        </w:rPr>
        <w:t>Has_Valid_Data</w:t>
      </w:r>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r w:rsidRPr="00873B5C">
        <w:rPr>
          <w:i/>
          <w:iCs/>
        </w:rPr>
        <w:t>IDevMemObject::UpdateBackingStore()</w:t>
      </w:r>
      <w:r>
        <w:t xml:space="preserve"> and </w:t>
      </w:r>
      <w:r w:rsidRPr="00873B5C">
        <w:rPr>
          <w:i/>
          <w:iCs/>
        </w:rPr>
        <w:t>IDevMemObject::UpdateFromBackingStore()</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751" w:name="_Toc298165568"/>
      <w:bookmarkStart w:id="752" w:name="_Toc298167578"/>
      <w:bookmarkStart w:id="753" w:name="_Toc292282749"/>
      <w:bookmarkStart w:id="754" w:name="_Toc292282839"/>
      <w:bookmarkStart w:id="755" w:name="_Toc292287686"/>
      <w:bookmarkStart w:id="756" w:name="_Toc292282750"/>
      <w:bookmarkStart w:id="757" w:name="_Toc292282840"/>
      <w:bookmarkStart w:id="758" w:name="_Toc292287687"/>
      <w:bookmarkStart w:id="759" w:name="_Toc307732550"/>
      <w:bookmarkEnd w:id="751"/>
      <w:bookmarkEnd w:id="752"/>
      <w:bookmarkEnd w:id="753"/>
      <w:bookmarkEnd w:id="754"/>
      <w:bookmarkEnd w:id="755"/>
      <w:bookmarkEnd w:id="756"/>
      <w:bookmarkEnd w:id="757"/>
      <w:bookmarkEnd w:id="758"/>
      <w:r>
        <w:lastRenderedPageBreak/>
        <w:t>Sub-buffers support in Device Agent</w:t>
      </w:r>
      <w:bookmarkEnd w:id="759"/>
    </w:p>
    <w:p w:rsidR="00A94019" w:rsidRDefault="00D25F2A">
      <w:pPr>
        <w:keepNext/>
      </w:pPr>
      <w:r>
        <w:t xml:space="preserve">OpenCL declares sub-buffers as sequential OpenCL buffers regions that may be used independently. </w:t>
      </w:r>
      <w:r w:rsidR="00C76E4D">
        <w:t>MIC Device Memory Object class (IDevMemObject)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760" w:name="REQUIREMENT13"/>
      <w:r w:rsidR="00A52BBE">
        <w:rPr>
          <w:i/>
          <w:iCs/>
        </w:rPr>
        <w:t>COI should add sub-buffers support with the following characteristics</w:t>
      </w:r>
      <w:bookmarkEnd w:id="760"/>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761" w:author="Dmitry Kaptsenel" w:date="2011-10-30T10:06:00Z">
        <w:r w:rsidR="00FF090F">
          <w:rPr>
            <w:rFonts w:hint="eastAsia"/>
            <w:cs/>
          </w:rPr>
          <w:t>‎</w:t>
        </w:r>
        <w:r w:rsidR="00FF090F">
          <w:t>4.6.3</w:t>
        </w:r>
      </w:ins>
      <w:del w:id="762" w:author="Dmitry Kaptsenel" w:date="2011-10-30T09:59:00Z">
        <w:r w:rsidR="00AD488C" w:rsidDel="00A47CB2">
          <w:rPr>
            <w:rFonts w:hint="eastAsia"/>
            <w:cs/>
          </w:rPr>
          <w:delText>‎</w:delText>
        </w:r>
        <w:r w:rsidR="00AD488C" w:rsidDel="00A47CB2">
          <w:delText>4.6.3</w:delText>
        </w:r>
      </w:del>
      <w:r w:rsidR="00ED5802">
        <w:fldChar w:fldCharType="end"/>
      </w:r>
      <w:r w:rsidR="00ED5802">
        <w:t>.</w:t>
      </w:r>
    </w:p>
    <w:p w:rsidR="00D365A0" w:rsidRDefault="00D365A0" w:rsidP="00406D00">
      <w:pPr>
        <w:keepNext/>
      </w:pPr>
      <w:r>
        <w:rPr>
          <w:b/>
          <w:bCs/>
          <w:highlight w:val="yellow"/>
          <w:u w:val="single"/>
        </w:rPr>
        <w:t>REQUIREMENT14</w:t>
      </w:r>
      <w:r w:rsidRPr="000F09F7">
        <w:rPr>
          <w:b/>
          <w:bCs/>
          <w:highlight w:val="yellow"/>
          <w:u w:val="single"/>
        </w:rPr>
        <w:t>:</w:t>
      </w:r>
      <w:r w:rsidRPr="000F09F7">
        <w:t xml:space="preserve"> </w:t>
      </w:r>
      <w:bookmarkStart w:id="763" w:name="REQUIREMENT14"/>
      <w:ins w:id="764" w:author="Dmitry Kaptsenel" w:date="2011-10-24T14:35:00Z">
        <w:r w:rsidR="00406D00">
          <w:rPr>
            <w:i/>
            <w:iCs/>
          </w:rPr>
          <w:t xml:space="preserve">It is a </w:t>
        </w:r>
      </w:ins>
      <w:r w:rsidRPr="00873B5C">
        <w:rPr>
          <w:i/>
          <w:iCs/>
        </w:rPr>
        <w:t xml:space="preserve">Runtime </w:t>
      </w:r>
      <w:ins w:id="765" w:author="Dmitry Kaptsenel" w:date="2011-10-24T14:35:00Z">
        <w:r w:rsidR="00406D00">
          <w:rPr>
            <w:i/>
            <w:iCs/>
          </w:rPr>
          <w:t xml:space="preserve">responsibility </w:t>
        </w:r>
      </w:ins>
      <w:del w:id="766" w:author="Dmitry Kaptsenel" w:date="2011-10-24T14:35:00Z">
        <w:r w:rsidRPr="00873B5C" w:rsidDel="00406D00">
          <w:rPr>
            <w:i/>
            <w:iCs/>
          </w:rPr>
          <w:delText xml:space="preserve">should take required actions according to OpenCL spec </w:delText>
        </w:r>
      </w:del>
      <w:r w:rsidRPr="00873B5C">
        <w:rPr>
          <w:i/>
          <w:iCs/>
        </w:rPr>
        <w:t xml:space="preserve">to </w:t>
      </w:r>
      <w:ins w:id="767" w:author="Dmitry Kaptsenel" w:date="2011-10-24T14:35:00Z">
        <w:r w:rsidR="00406D00">
          <w:rPr>
            <w:i/>
            <w:iCs/>
          </w:rPr>
          <w:t xml:space="preserve">ensure access </w:t>
        </w:r>
      </w:ins>
      <w:del w:id="768" w:author="Dmitry Kaptsenel" w:date="2011-10-24T14:35:00Z">
        <w:r w:rsidRPr="00873B5C" w:rsidDel="00406D00">
          <w:rPr>
            <w:i/>
            <w:iCs/>
          </w:rPr>
          <w:delText>synchronize</w:delText>
        </w:r>
      </w:del>
      <w:ins w:id="769" w:author="Dmitry Kaptsenel" w:date="2011-10-24T14:35:00Z">
        <w:r w:rsidR="00406D00" w:rsidRPr="00873B5C">
          <w:rPr>
            <w:i/>
            <w:iCs/>
          </w:rPr>
          <w:t>synchroniz</w:t>
        </w:r>
        <w:r w:rsidR="00406D00">
          <w:rPr>
            <w:i/>
            <w:iCs/>
          </w:rPr>
          <w:t xml:space="preserve">ing and data validity </w:t>
        </w:r>
      </w:ins>
      <w:del w:id="770" w:author="Dmitry Kaptsenel" w:date="2011-10-24T14:36:00Z">
        <w:r w:rsidRPr="00873B5C" w:rsidDel="00406D00">
          <w:rPr>
            <w:i/>
            <w:iCs/>
          </w:rPr>
          <w:delText xml:space="preserve"> data </w:delText>
        </w:r>
      </w:del>
      <w:r w:rsidRPr="00873B5C">
        <w:rPr>
          <w:i/>
          <w:iCs/>
        </w:rPr>
        <w:t xml:space="preserve">when user performs any action that may modify </w:t>
      </w:r>
      <w:ins w:id="771" w:author="Dmitry Kaptsenel" w:date="2011-10-24T14:36:00Z">
        <w:r w:rsidR="00406D00">
          <w:rPr>
            <w:i/>
            <w:iCs/>
          </w:rPr>
          <w:t xml:space="preserve">overlapping </w:t>
        </w:r>
      </w:ins>
      <w:r w:rsidRPr="00873B5C">
        <w:rPr>
          <w:i/>
          <w:iCs/>
        </w:rPr>
        <w:t xml:space="preserve">buffer </w:t>
      </w:r>
      <w:del w:id="772" w:author="Dmitry Kaptsenel" w:date="2011-10-24T14:36:00Z">
        <w:r w:rsidRPr="00873B5C" w:rsidDel="00406D00">
          <w:rPr>
            <w:i/>
            <w:iCs/>
          </w:rPr>
          <w:delText>or its</w:delText>
        </w:r>
      </w:del>
      <w:ins w:id="773" w:author="Dmitry Kaptsenel" w:date="2011-10-24T14:36:00Z">
        <w:r w:rsidR="00406D00">
          <w:rPr>
            <w:i/>
            <w:iCs/>
          </w:rPr>
          <w:t>and</w:t>
        </w:r>
      </w:ins>
      <w:r w:rsidRPr="00873B5C">
        <w:rPr>
          <w:i/>
          <w:iCs/>
        </w:rPr>
        <w:t xml:space="preserve"> sub-buffers</w:t>
      </w:r>
      <w:bookmarkEnd w:id="763"/>
      <w:r>
        <w:t xml:space="preserve">. </w:t>
      </w:r>
    </w:p>
    <w:p w:rsidR="00A87FC6" w:rsidRPr="00A87FC6" w:rsidRDefault="00A87FC6">
      <w:pPr>
        <w:pStyle w:val="Heading3"/>
      </w:pPr>
      <w:bookmarkStart w:id="774" w:name="_Toc307732551"/>
      <w:r>
        <w:t xml:space="preserve">MIC Device Agent </w:t>
      </w:r>
      <w:r w:rsidR="003D3D52">
        <w:t xml:space="preserve">Memory Objects </w:t>
      </w:r>
      <w:r>
        <w:t>Implementation Considerations</w:t>
      </w:r>
      <w:bookmarkEnd w:id="774"/>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Mapping of such buffer on host updates memory content in place and this data remain after unmap()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APIs that has to return pointer to the data yet before operation invocation (ex. clEnqueueMapBuffer) may be greatly simplified.</w:t>
      </w:r>
    </w:p>
    <w:p w:rsidR="00096507" w:rsidRDefault="0001163C" w:rsidP="00066AF3">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w:t>
      </w:r>
      <w:del w:id="775" w:author="Dmitry Kaptsenel" w:date="2011-10-24T14:37:00Z">
        <w:r w:rsidDel="00066AF3">
          <w:delText>allows avoiding</w:delText>
        </w:r>
      </w:del>
      <w:ins w:id="776" w:author="Dmitry Kaptsenel" w:date="2011-10-24T14:37:00Z">
        <w:r w:rsidR="00066AF3">
          <w:t>prevents</w:t>
        </w:r>
      </w:ins>
      <w:r>
        <w:t xml:space="preserve"> buffer memory shortage during application execution </w:t>
      </w:r>
      <w:r w:rsidR="00096507">
        <w:t xml:space="preserve">because of other OpenCL, Offloaded or Graphic applications sharing the same MIC device. This also allows buffer space accounting and buffers swapping support. </w:t>
      </w:r>
      <w:ins w:id="777" w:author="Dmitry Kaptsenel" w:date="2011-10-24T14:38:00Z">
        <w:r w:rsidR="00066AF3">
          <w:t xml:space="preserve">OpenCL </w:t>
        </w:r>
      </w:ins>
      <w:r w:rsidR="00096507">
        <w:t xml:space="preserve">MIC </w:t>
      </w:r>
      <w:del w:id="778" w:author="Dmitry Kaptsenel" w:date="2011-10-24T14:38:00Z">
        <w:r w:rsidR="00096507" w:rsidDel="00066AF3">
          <w:delText xml:space="preserve">OpenCL </w:delText>
        </w:r>
      </w:del>
      <w:r w:rsidR="00096507">
        <w:t>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779"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779"/>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ins w:id="780" w:author="Dmitry Kaptsenel" w:date="2011-10-24T14:39:00Z">
        <w:r w:rsidR="00A36222">
          <w:t>R</w:t>
        </w:r>
      </w:ins>
      <w:del w:id="781" w:author="Dmitry Kaptsenel" w:date="2011-10-24T14:39:00Z">
        <w:r w:rsidR="00E7381C" w:rsidRPr="00873B5C" w:rsidDel="006F7FC7">
          <w:delText>R</w:delText>
        </w:r>
      </w:del>
      <w:r w:rsidR="00E7381C" w:rsidRPr="00873B5C">
        <w:t>elaxed</w:t>
      </w:r>
      <w:r w:rsidR="00E7381C">
        <w:t xml:space="preserve"> </w:t>
      </w:r>
      <w:r>
        <w:t>buffers without enforcing of same VA as this is the bare minimum required by OpenCL spec for now.</w:t>
      </w:r>
    </w:p>
    <w:p w:rsidR="00C5748C" w:rsidRDefault="00C5748C" w:rsidP="006050E4">
      <w:pPr>
        <w:spacing w:after="0"/>
        <w:ind w:left="720"/>
      </w:pPr>
      <w:r w:rsidRPr="00E52F97">
        <w:rPr>
          <w:i/>
          <w:iCs/>
          <w:u w:val="single"/>
        </w:rPr>
        <w:lastRenderedPageBreak/>
        <w:t>Relaxed COI buffer</w:t>
      </w:r>
      <w:del w:id="782" w:author="Dmitry Kaptsenel" w:date="2011-10-24T14:52:00Z">
        <w:r w:rsidRPr="00E52F97" w:rsidDel="006050E4">
          <w:rPr>
            <w:i/>
            <w:iCs/>
            <w:u w:val="single"/>
          </w:rPr>
          <w:delText>s</w:delText>
        </w:r>
      </w:del>
      <w:r w:rsidRPr="00E52F97">
        <w:rPr>
          <w:i/>
          <w:iCs/>
          <w:u w:val="single"/>
        </w:rPr>
        <w:t xml:space="preserve"> properties</w:t>
      </w:r>
      <w:r>
        <w:t>:</w:t>
      </w:r>
    </w:p>
    <w:p w:rsidR="00C5748C" w:rsidRDefault="00C5748C" w:rsidP="00A94F50">
      <w:pPr>
        <w:pStyle w:val="ListParagraph"/>
        <w:numPr>
          <w:ilvl w:val="1"/>
          <w:numId w:val="19"/>
        </w:numPr>
        <w:spacing w:before="0" w:beforeAutospacing="0"/>
        <w:ind w:left="1434" w:hanging="357"/>
        <w:rPr>
          <w:ins w:id="783" w:author="Dmitry Kaptsenel" w:date="2011-10-24T14:40:00Z"/>
        </w:rPr>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ins w:id="784" w:author="Dmitry Kaptsenel" w:date="2011-10-24T14:40:00Z">
        <w:r w:rsidR="00FF7B6C">
          <w:t xml:space="preserve"> </w:t>
        </w:r>
      </w:ins>
    </w:p>
    <w:p w:rsidR="00FF7B6C" w:rsidRDefault="00FF7B6C" w:rsidP="00FD7FA6">
      <w:pPr>
        <w:pStyle w:val="ListParagraph"/>
        <w:numPr>
          <w:ilvl w:val="2"/>
          <w:numId w:val="19"/>
        </w:numPr>
        <w:spacing w:before="0" w:beforeAutospacing="0"/>
      </w:pPr>
      <w:ins w:id="785" w:author="Dmitry Kaptsenel" w:date="2011-10-24T14:40:00Z">
        <w:r>
          <w:t xml:space="preserve">This allows OpenCL scenarios when two kernels </w:t>
        </w:r>
      </w:ins>
      <w:ins w:id="786" w:author="Dmitry Kaptsenel" w:date="2011-10-24T14:44:00Z">
        <w:r w:rsidR="00FD7FA6">
          <w:t>running</w:t>
        </w:r>
      </w:ins>
      <w:ins w:id="787" w:author="Dmitry Kaptsenel" w:date="2011-10-24T14:40:00Z">
        <w:r>
          <w:t xml:space="preserve"> in parallel in different OpenCL queues and even on different devices </w:t>
        </w:r>
      </w:ins>
      <w:ins w:id="788" w:author="Dmitry Kaptsenel" w:date="2011-10-24T14:41:00Z">
        <w:r>
          <w:t xml:space="preserve">will use the same buffer that was originally created with Read/Write </w:t>
        </w:r>
      </w:ins>
      <w:ins w:id="789" w:author="Dmitry Kaptsenel" w:date="2011-10-24T14:42:00Z">
        <w:r>
          <w:t xml:space="preserve">kernels </w:t>
        </w:r>
      </w:ins>
      <w:ins w:id="790" w:author="Dmitry Kaptsenel" w:date="2011-10-24T14:41:00Z">
        <w:r>
          <w:t>access</w:t>
        </w:r>
      </w:ins>
      <w:ins w:id="791" w:author="Dmitry Kaptsenel" w:date="2011-10-24T14:42:00Z">
        <w:r>
          <w:t>.</w:t>
        </w:r>
      </w:ins>
    </w:p>
    <w:p w:rsidR="002555E9" w:rsidRDefault="00C5748C">
      <w:pPr>
        <w:pStyle w:val="ListParagraph"/>
        <w:numPr>
          <w:ilvl w:val="1"/>
          <w:numId w:val="19"/>
        </w:numPr>
        <w:spacing w:after="0"/>
        <w:rPr>
          <w:ins w:id="792" w:author="Dmitry Kaptsenel" w:date="2011-10-24T14:43:00Z"/>
        </w:rPr>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FD7FA6" w:rsidRDefault="00FD7FA6" w:rsidP="00FD7FA6">
      <w:pPr>
        <w:pStyle w:val="ListParagraph"/>
        <w:numPr>
          <w:ilvl w:val="2"/>
          <w:numId w:val="19"/>
        </w:numPr>
        <w:spacing w:before="0" w:beforeAutospacing="0"/>
        <w:rPr>
          <w:ins w:id="793" w:author="Dmitry Kaptsenel" w:date="2011-10-24T14:50:00Z"/>
        </w:rPr>
      </w:pPr>
      <w:ins w:id="794" w:author="Dmitry Kaptsenel" w:date="2011-10-24T14:43:00Z">
        <w:r>
          <w:t>This allows OpenCL scenarios when two kernels run</w:t>
        </w:r>
      </w:ins>
      <w:ins w:id="795" w:author="Dmitry Kaptsenel" w:date="2011-10-24T14:44:00Z">
        <w:r>
          <w:t>ning</w:t>
        </w:r>
      </w:ins>
      <w:ins w:id="796" w:author="Dmitry Kaptsenel" w:date="2011-10-24T14:43:00Z">
        <w:r>
          <w:t xml:space="preserve"> in parallel on devices with different types (ex. CPU and MIC) will use the same buffer that was originally created with Read/Write kernels access</w:t>
        </w:r>
      </w:ins>
      <w:ins w:id="797" w:author="Dmitry Kaptsenel" w:date="2011-10-24T14:46:00Z">
        <w:r w:rsidR="002C32A6">
          <w:t xml:space="preserve">. CPU will be able to use MIC’s buffer backing store memory directly without worrying about parallel accesses from COI </w:t>
        </w:r>
      </w:ins>
      <w:ins w:id="798" w:author="Dmitry Kaptsenel" w:date="2011-10-24T14:49:00Z">
        <w:r w:rsidR="00276547">
          <w:t xml:space="preserve">swapping </w:t>
        </w:r>
      </w:ins>
      <w:ins w:id="799" w:author="Dmitry Kaptsenel" w:date="2011-10-24T14:46:00Z">
        <w:r w:rsidR="002C32A6">
          <w:t>engine</w:t>
        </w:r>
      </w:ins>
      <w:ins w:id="800" w:author="Dmitry Kaptsenel" w:date="2011-10-24T14:48:00Z">
        <w:r w:rsidR="00276547">
          <w:t xml:space="preserve"> while kernel running on MIC device will use </w:t>
        </w:r>
      </w:ins>
      <w:ins w:id="801" w:author="Dmitry Kaptsenel" w:date="2011-10-24T14:49:00Z">
        <w:r w:rsidR="00276547">
          <w:t>its own local copy.</w:t>
        </w:r>
      </w:ins>
    </w:p>
    <w:p w:rsidR="00BC132F" w:rsidRDefault="00BC132F" w:rsidP="00FD7FA6">
      <w:pPr>
        <w:pStyle w:val="ListParagraph"/>
        <w:numPr>
          <w:ilvl w:val="2"/>
          <w:numId w:val="19"/>
        </w:numPr>
        <w:spacing w:before="0" w:beforeAutospacing="0"/>
      </w:pPr>
      <w:ins w:id="802" w:author="Dmitry Kaptsenel" w:date="2011-10-24T14:50:00Z">
        <w:r>
          <w:t xml:space="preserve">If COI </w:t>
        </w:r>
      </w:ins>
      <w:ins w:id="803" w:author="Dmitry Kaptsenel" w:date="2011-10-24T14:51:00Z">
        <w:r>
          <w:t>is going short on buffer memory on device it may just drop VALID_BUT_MAY_BE_DROPPED buffers without swapping them back to the host.</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PCIe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r w:rsidR="005825D8" w:rsidRPr="005825D8">
        <w:rPr>
          <w:b/>
          <w:bCs/>
          <w:highlight w:val="yellow"/>
          <w:u w:val="single"/>
        </w:rPr>
        <w:t>:</w:t>
      </w:r>
      <w:bookmarkStart w:id="804" w:name="REQUIREMENT15"/>
      <w:r w:rsidR="00836074" w:rsidRPr="005825D8">
        <w:rPr>
          <w:i/>
          <w:iCs/>
        </w:rPr>
        <w:t xml:space="preserve">COI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804"/>
    </w:p>
    <w:p w:rsidR="005E5FA8" w:rsidRDefault="00E12EAE" w:rsidP="000A786E">
      <w:pPr>
        <w:pStyle w:val="Heading3"/>
      </w:pPr>
      <w:bookmarkStart w:id="805" w:name="_Toc307732552"/>
      <w:r>
        <w:t xml:space="preserve">Understanding </w:t>
      </w:r>
      <w:r w:rsidR="00566407">
        <w:t xml:space="preserve">COI </w:t>
      </w:r>
      <w:r w:rsidR="005E5FA8">
        <w:t>Buffers Mapping on the Host</w:t>
      </w:r>
      <w:bookmarkEnd w:id="805"/>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(COIBuffer, map-start-offset, map-size, map-type)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w:t>
      </w:r>
      <w:ins w:id="806" w:author="Dmitry Kaptsenel" w:date="2011-10-24T14:57:00Z">
        <w:r w:rsidR="0033275E">
          <w:t xml:space="preserve"> and</w:t>
        </w:r>
      </w:ins>
      <w:del w:id="807" w:author="Dmitry Kaptsenel" w:date="2011-10-24T14:57:00Z">
        <w:r w:rsidR="005E5FA8" w:rsidDel="0033275E">
          <w:delText>,</w:delText>
        </w:r>
      </w:del>
      <w:r w:rsidR="005E5FA8">
        <w:t xml:space="preserve">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lastRenderedPageBreak/>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COIBuffer</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Handle, returned by COIBufferCreate</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Offset of the first byte in COIBuffer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R/O – update data during map – no need to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W/O – no need to update data during map – requires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R/W – update data both during map and unmap</w:t>
            </w:r>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808"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0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10" w:author="Dmitry Kaptsenel" w:date="2011-10-30T10:06:00Z">
        <w:r w:rsidR="00FF090F">
          <w:rPr>
            <w:noProof/>
          </w:rPr>
          <w:t>8</w:t>
        </w:r>
      </w:ins>
      <w:ins w:id="811" w:author="Dmitry Kaptsenel" w:date="2011-10-27T12:13:00Z">
        <w:r w:rsidR="006349B1">
          <w:fldChar w:fldCharType="end"/>
        </w:r>
      </w:ins>
      <w:del w:id="81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8</w:delText>
        </w:r>
        <w:r w:rsidR="00D14443" w:rsidDel="0079120E">
          <w:rPr>
            <w:noProof/>
          </w:rPr>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1" o:title="" croptop="17370f" cropbottom="22555f"/>
          </v:shape>
          <o:OLEObject Type="Embed" ProgID="PowerPoint.Show.12" ShapeID="_x0000_i1035" DrawAspect="Content" ObjectID="_1381474741" r:id="rId32"/>
        </w:object>
      </w:r>
    </w:p>
    <w:p w:rsidR="00770EA4" w:rsidRDefault="006D4D4D" w:rsidP="006D4D4D">
      <w:pPr>
        <w:pStyle w:val="Caption"/>
      </w:pPr>
      <w:r>
        <w:t xml:space="preserve">Figure </w:t>
      </w:r>
      <w:ins w:id="813"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1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15" w:author="Dmitry Kaptsenel" w:date="2011-10-30T10:06:00Z">
        <w:r w:rsidR="00FF090F">
          <w:rPr>
            <w:noProof/>
          </w:rPr>
          <w:t>9</w:t>
        </w:r>
      </w:ins>
      <w:ins w:id="816" w:author="Dmitry Kaptsenel" w:date="2011-10-27T12:13:00Z">
        <w:r w:rsidR="006349B1">
          <w:fldChar w:fldCharType="end"/>
        </w:r>
      </w:ins>
      <w:del w:id="81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9</w:delText>
        </w:r>
        <w:r w:rsidR="00D14443" w:rsidDel="0079120E">
          <w:rPr>
            <w:noProof/>
          </w:rPr>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r w:rsidRPr="00EA5372">
              <w:rPr>
                <w:b w:val="0"/>
                <w:bCs w:val="0"/>
                <w:color w:val="1F497D"/>
              </w:rPr>
              <w:t>COIBufferMap()</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(COIBuffer,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mapping-data-start-ptr)</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r>
              <w:rPr>
                <w:color w:val="1F497D"/>
              </w:rPr>
              <w:t>COIBufferUnmap()</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rPr>
          <w:ins w:id="818" w:author="Dmitry Kaptsenel" w:date="2011-10-24T14:53:00Z"/>
        </w:rPr>
      </w:pPr>
      <w:r>
        <w:t xml:space="preserve">Figure </w:t>
      </w:r>
      <w:ins w:id="81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2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21" w:author="Dmitry Kaptsenel" w:date="2011-10-30T10:06:00Z">
        <w:r w:rsidR="00FF090F">
          <w:rPr>
            <w:noProof/>
          </w:rPr>
          <w:t>10</w:t>
        </w:r>
      </w:ins>
      <w:ins w:id="822" w:author="Dmitry Kaptsenel" w:date="2011-10-27T12:13:00Z">
        <w:r w:rsidR="006349B1">
          <w:fldChar w:fldCharType="end"/>
        </w:r>
      </w:ins>
      <w:del w:id="82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10</w:delText>
        </w:r>
        <w:r w:rsidR="00D14443" w:rsidDel="0079120E">
          <w:rPr>
            <w:noProof/>
          </w:rPr>
          <w:fldChar w:fldCharType="end"/>
        </w:r>
      </w:del>
      <w:r>
        <w:t xml:space="preserve"> COI Mapping APIs</w:t>
      </w:r>
    </w:p>
    <w:p w:rsidR="00DD2004" w:rsidRPr="00DD2004" w:rsidRDefault="00DD2004" w:rsidP="00195D55">
      <w:ins w:id="824" w:author="Dmitry Kaptsenel" w:date="2011-10-24T14:55:00Z">
        <w:r>
          <w:t xml:space="preserve">COI buffer mapping </w:t>
        </w:r>
      </w:ins>
      <w:ins w:id="825" w:author="Dmitry Kaptsenel" w:date="2011-10-24T14:56:00Z">
        <w:r>
          <w:t>mechanism</w:t>
        </w:r>
      </w:ins>
      <w:ins w:id="826" w:author="Dmitry Kaptsenel" w:date="2011-10-24T14:55:00Z">
        <w:r>
          <w:t xml:space="preserve"> </w:t>
        </w:r>
      </w:ins>
      <w:ins w:id="827" w:author="Dmitry Kaptsenel" w:date="2011-10-24T14:56:00Z">
        <w:r>
          <w:t xml:space="preserve">fully covers OpenCL memory object mapping requirements so </w:t>
        </w:r>
      </w:ins>
      <w:ins w:id="828" w:author="Dmitry Kaptsenel" w:date="2011-10-24T14:53:00Z">
        <w:r>
          <w:t xml:space="preserve">OpenCL MIC Device Agent will </w:t>
        </w:r>
      </w:ins>
      <w:ins w:id="829" w:author="Dmitry Kaptsenel" w:date="2011-10-24T14:56:00Z">
        <w:r w:rsidR="00195D55">
          <w:t>just wrap</w:t>
        </w:r>
      </w:ins>
      <w:ins w:id="830" w:author="Dmitry Kaptsenel" w:date="2011-10-24T14:54:00Z">
        <w:r>
          <w:t xml:space="preserve"> COI buffers mapping APIs with appropriate parameters to emulate OpenCL mappings. </w:t>
        </w:r>
      </w:ins>
    </w:p>
    <w:p w:rsidR="00587CC4" w:rsidRDefault="00587CC4" w:rsidP="00587CC4">
      <w:pPr>
        <w:pStyle w:val="Heading2"/>
        <w:pageBreakBefore/>
      </w:pPr>
      <w:bookmarkStart w:id="831" w:name="_Toc307732553"/>
      <w:r>
        <w:lastRenderedPageBreak/>
        <w:t>Notification Port and Device Callbacks</w:t>
      </w:r>
      <w:bookmarkEnd w:id="831"/>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cb)</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294123">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294123" w:rsidP="00294123">
      <w:pPr>
        <w:pStyle w:val="Caption"/>
      </w:pPr>
      <w:ins w:id="832" w:author="Dmitry Kaptsenel" w:date="2011-10-24T14:59:00Z">
        <w:r>
          <w:t xml:space="preserve">Table </w:t>
        </w:r>
        <w:r>
          <w:fldChar w:fldCharType="begin"/>
        </w:r>
        <w:r>
          <w:instrText xml:space="preserve"> STYLEREF 1 \s </w:instrText>
        </w:r>
      </w:ins>
      <w:r>
        <w:fldChar w:fldCharType="separate"/>
      </w:r>
      <w:r w:rsidR="00FF090F">
        <w:rPr>
          <w:rFonts w:hint="eastAsia"/>
          <w:noProof/>
          <w:cs/>
        </w:rPr>
        <w:t>‎</w:t>
      </w:r>
      <w:r w:rsidR="00FF090F">
        <w:rPr>
          <w:noProof/>
        </w:rPr>
        <w:t>4</w:t>
      </w:r>
      <w:ins w:id="833" w:author="Dmitry Kaptsenel" w:date="2011-10-24T14:59:00Z">
        <w:r>
          <w:fldChar w:fldCharType="end"/>
        </w:r>
        <w:r>
          <w:noBreakHyphen/>
        </w:r>
        <w:r>
          <w:fldChar w:fldCharType="begin"/>
        </w:r>
        <w:r>
          <w:instrText xml:space="preserve"> SEQ Table \* ARABIC \s 1 </w:instrText>
        </w:r>
      </w:ins>
      <w:r>
        <w:fldChar w:fldCharType="separate"/>
      </w:r>
      <w:ins w:id="834" w:author="Dmitry Kaptsenel" w:date="2011-10-30T10:06:00Z">
        <w:r w:rsidR="00FF090F">
          <w:rPr>
            <w:noProof/>
          </w:rPr>
          <w:t>5</w:t>
        </w:r>
      </w:ins>
      <w:ins w:id="835" w:author="Dmitry Kaptsenel" w:date="2011-10-24T14:59:00Z">
        <w:r>
          <w:fldChar w:fldCharType="end"/>
        </w:r>
        <w:r>
          <w:t xml:space="preserve"> Major Notification Port access methods</w:t>
        </w:r>
      </w:ins>
    </w:p>
    <w:p w:rsidR="00587CC4" w:rsidRPr="0037309B" w:rsidRDefault="00C62076" w:rsidP="00587CC4">
      <w:pPr>
        <w:rPr>
          <w:b/>
          <w:bCs/>
          <w:u w:val="single"/>
        </w:rPr>
      </w:pPr>
      <w:ins w:id="836" w:author="Dmitry Kaptsenel" w:date="2011-10-24T15:00:00Z">
        <w:r>
          <w:rPr>
            <w:b/>
            <w:bCs/>
            <w:u w:val="single"/>
          </w:rPr>
          <w:t xml:space="preserve">Notification Port pattern </w:t>
        </w:r>
      </w:ins>
      <w:r w:rsidR="00587CC4"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C62076" w:rsidP="00587CC4">
      <w:pPr>
        <w:rPr>
          <w:b/>
          <w:bCs/>
          <w:u w:val="single"/>
        </w:rPr>
      </w:pPr>
      <w:ins w:id="837" w:author="Dmitry Kaptsenel" w:date="2011-10-24T15:00:00Z">
        <w:r>
          <w:rPr>
            <w:b/>
            <w:bCs/>
            <w:u w:val="single"/>
          </w:rPr>
          <w:t xml:space="preserve">Notification Port pattern </w:t>
        </w:r>
      </w:ins>
      <w:r w:rsidR="00587CC4">
        <w:rPr>
          <w:b/>
          <w:bCs/>
          <w:u w:val="single"/>
        </w:rPr>
        <w:t>Con</w:t>
      </w:r>
      <w:r w:rsidR="00587CC4"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838" w:name="_Toc307732554"/>
      <w:r>
        <w:lastRenderedPageBreak/>
        <w:t>Command Queues Implementation</w:t>
      </w:r>
      <w:bookmarkEnd w:id="838"/>
    </w:p>
    <w:p w:rsidR="00A94019" w:rsidRDefault="003913B2" w:rsidP="007A4692">
      <w:pPr>
        <w:rPr>
          <w:sz w:val="18"/>
          <w:szCs w:val="18"/>
        </w:rPr>
      </w:pPr>
      <w:ins w:id="839" w:author="Dmitry Kaptsenel" w:date="2011-10-24T15:02:00Z">
        <w:r>
          <w:t xml:space="preserve">Current Intel OpenCL Runtime implementation requires from any Device Agent to preserve execution order of operations </w:t>
        </w:r>
      </w:ins>
      <w:ins w:id="840" w:author="Dmitry Kaptsenel" w:date="2011-10-24T15:03:00Z">
        <w:r>
          <w:t>queued</w:t>
        </w:r>
      </w:ins>
      <w:ins w:id="841" w:author="Dmitry Kaptsenel" w:date="2011-10-24T15:02:00Z">
        <w:r>
          <w:t xml:space="preserve"> </w:t>
        </w:r>
      </w:ins>
      <w:ins w:id="842" w:author="Dmitry Kaptsenel" w:date="2011-10-24T15:03:00Z">
        <w:r>
          <w:t xml:space="preserve">to the single in-order OpenCL queue. </w:t>
        </w:r>
      </w:ins>
      <w:ins w:id="843" w:author="Dmitry Kaptsenel" w:date="2011-10-24T15:04:00Z">
        <w:r>
          <w:t xml:space="preserve">This forces each Device Agent to implement internal mechanisms with </w:t>
        </w:r>
      </w:ins>
      <w:ins w:id="844" w:author="Dmitry Kaptsenel" w:date="2011-10-24T15:05:00Z">
        <w:r>
          <w:t>pipe</w:t>
        </w:r>
      </w:ins>
      <w:ins w:id="845" w:author="Dmitry Kaptsenel" w:date="2011-10-24T15:04:00Z">
        <w:r>
          <w:t>-like functionality.</w:t>
        </w:r>
      </w:ins>
      <w:ins w:id="846" w:author="Dmitry Kaptsenel" w:date="2011-10-24T15:05:00Z">
        <w:r>
          <w:t xml:space="preserve"> </w:t>
        </w:r>
      </w:ins>
      <w:ins w:id="847" w:author="Dmitry Kaptsenel" w:date="2011-10-24T15:04:00Z">
        <w:r>
          <w:t xml:space="preserve"> </w:t>
        </w:r>
      </w:ins>
      <w:r w:rsidR="00103254">
        <w:t>MIC Device Agent Command Queues are going to be based on the COI</w:t>
      </w:r>
      <w:r w:rsidR="00195C12">
        <w:t xml:space="preserve"> </w:t>
      </w:r>
      <w:r w:rsidR="00103254">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ins w:id="848" w:author="Dmitry Kaptsenel" w:date="2011-10-24T15:07:00Z">
        <w:r w:rsidR="00DD0360">
          <w:t xml:space="preserve"> inside each pipeline but uses independent device threads to execute </w:t>
        </w:r>
      </w:ins>
      <w:ins w:id="849" w:author="Dmitry Kaptsenel" w:date="2011-10-24T15:08:00Z">
        <w:r w:rsidR="007A4692">
          <w:t>tasks</w:t>
        </w:r>
      </w:ins>
      <w:ins w:id="850" w:author="Dmitry Kaptsenel" w:date="2011-10-24T15:07:00Z">
        <w:r w:rsidR="00DD0360">
          <w:t xml:space="preserve"> from different pipelines.</w:t>
        </w:r>
      </w:ins>
      <w:del w:id="851" w:author="Dmitry Kaptsenel" w:date="2011-10-24T15:07:00Z">
        <w:r w:rsidR="007F7DCD" w:rsidDel="00DD0360">
          <w:delText>.</w:delText>
        </w:r>
      </w:del>
      <w:r w:rsidR="00195C12">
        <w:t xml:space="preserve"> Run Functions in different COI Pipelines can be ma</w:t>
      </w:r>
      <w:del w:id="852" w:author="Dmitry Kaptsenel" w:date="2011-10-24T15:05:00Z">
        <w:r w:rsidR="00195C12" w:rsidDel="00D535C0">
          <w:delText>k</w:delText>
        </w:r>
      </w:del>
      <w:ins w:id="853" w:author="Dmitry Kaptsenel" w:date="2011-10-24T15:05:00Z">
        <w:r w:rsidR="00D535C0">
          <w:t>d</w:t>
        </w:r>
      </w:ins>
      <w:r w:rsidR="00195C12">
        <w:t>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3" o:title="" croptop="349f" cropbottom="3935f" cropleft="1946f" cropright="696f"/>
          </v:shape>
          <o:OLEObject Type="Embed" ProgID="PowerPoint.Show.12" ShapeID="_x0000_i1036" DrawAspect="Content" ObjectID="_1381474742" r:id="rId34"/>
        </w:object>
      </w:r>
    </w:p>
    <w:p w:rsidR="00470EE5" w:rsidRDefault="00A06124" w:rsidP="00CC420A">
      <w:pPr>
        <w:pStyle w:val="Caption"/>
        <w:rPr>
          <w:noProof/>
        </w:rPr>
      </w:pPr>
      <w:r>
        <w:t xml:space="preserve">Figure </w:t>
      </w:r>
      <w:ins w:id="85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5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56" w:author="Dmitry Kaptsenel" w:date="2011-10-30T10:06:00Z">
        <w:r w:rsidR="00FF090F">
          <w:rPr>
            <w:noProof/>
          </w:rPr>
          <w:t>11</w:t>
        </w:r>
      </w:ins>
      <w:ins w:id="857" w:author="Dmitry Kaptsenel" w:date="2011-10-27T12:13:00Z">
        <w:r w:rsidR="006349B1">
          <w:fldChar w:fldCharType="end"/>
        </w:r>
      </w:ins>
      <w:del w:id="85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11</w:delText>
        </w:r>
        <w:r w:rsidR="00D14443" w:rsidDel="0079120E">
          <w:rPr>
            <w:noProof/>
          </w:rPr>
          <w:fldChar w:fldCharType="end"/>
        </w:r>
      </w:del>
      <w:r>
        <w:rPr>
          <w:noProof/>
        </w:rPr>
        <w:t xml:space="preserve"> </w:t>
      </w:r>
      <w:del w:id="859" w:author="Dmitry Kaptsenel" w:date="2011-10-24T15:06:00Z">
        <w:r w:rsidDel="00CC420A">
          <w:rPr>
            <w:noProof/>
          </w:rPr>
          <w:delText xml:space="preserve">Using </w:delText>
        </w:r>
      </w:del>
      <w:r>
        <w:rPr>
          <w:noProof/>
        </w:rPr>
        <w:t xml:space="preserve">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860" w:name="_Toc307732555"/>
      <w:r>
        <w:lastRenderedPageBreak/>
        <w:t xml:space="preserve">Command Queues Device Agent </w:t>
      </w:r>
      <w:r w:rsidR="00182278">
        <w:t>C</w:t>
      </w:r>
      <w:r>
        <w:t>API</w:t>
      </w:r>
      <w:bookmarkEnd w:id="860"/>
    </w:p>
    <w:p w:rsidR="001D7FCA" w:rsidRDefault="006A37C0" w:rsidP="001D7FCA">
      <w:r>
        <w:t xml:space="preserve">OpenCL Runtime communicates commands to the Device Agent using the notion of </w:t>
      </w:r>
      <w:r w:rsidRPr="006A37C0">
        <w:rPr>
          <w:i/>
          <w:iCs/>
        </w:rPr>
        <w:t>Command List</w:t>
      </w:r>
      <w:r>
        <w:rPr>
          <w:i/>
          <w:iCs/>
        </w:rPr>
        <w:t>s</w:t>
      </w:r>
      <w:ins w:id="861" w:author="Dmitry Kaptsenel" w:date="2011-10-24T15:11:00Z">
        <w:r w:rsidR="00D77576">
          <w:rPr>
            <w:i/>
            <w:iCs/>
          </w:rPr>
          <w:t xml:space="preserve"> </w:t>
        </w:r>
        <w:r w:rsidR="00D77576">
          <w:t>(see [</w:t>
        </w:r>
      </w:ins>
      <w:ins w:id="862" w:author="Dmitry Kaptsenel" w:date="2011-10-24T15:12:00Z">
        <w:r w:rsidR="00D77576" w:rsidRPr="00D77576">
          <w:rPr>
            <w:i/>
            <w:iCs/>
          </w:rPr>
          <w:fldChar w:fldCharType="begin"/>
        </w:r>
        <w:r w:rsidR="00D77576" w:rsidRPr="00D77576">
          <w:rPr>
            <w:i/>
            <w:iCs/>
          </w:rPr>
          <w:instrText xml:space="preserve"> REF Runtime_SAS \h </w:instrText>
        </w:r>
      </w:ins>
      <w:r w:rsidR="00D77576">
        <w:rPr>
          <w:i/>
          <w:iCs/>
        </w:rPr>
        <w:instrText xml:space="preserve"> \* MERGEFORMAT </w:instrText>
      </w:r>
      <w:r w:rsidR="00D77576" w:rsidRPr="00D77576">
        <w:rPr>
          <w:i/>
          <w:iCs/>
        </w:rPr>
      </w:r>
      <w:r w:rsidR="00D77576" w:rsidRPr="00D77576">
        <w:rPr>
          <w:i/>
          <w:iCs/>
        </w:rPr>
        <w:fldChar w:fldCharType="separate"/>
      </w:r>
      <w:ins w:id="863" w:author="Dmitry Kaptsenel" w:date="2011-10-30T10:06:00Z">
        <w:r w:rsidR="00FF090F" w:rsidRPr="00FF090F">
          <w:rPr>
            <w:i/>
            <w:iCs/>
          </w:rPr>
          <w:t>Intel Open CL Framework Architecture Specification</w:t>
        </w:r>
      </w:ins>
      <w:ins w:id="864" w:author="Dmitry Kaptsenel" w:date="2011-10-24T15:12:00Z">
        <w:r w:rsidR="00D77576" w:rsidRPr="00D77576">
          <w:rPr>
            <w:i/>
            <w:iCs/>
          </w:rPr>
          <w:fldChar w:fldCharType="end"/>
        </w:r>
      </w:ins>
      <w:ins w:id="865" w:author="Dmitry Kaptsenel" w:date="2011-10-24T15:11:00Z">
        <w:r w:rsidR="00D77576">
          <w:t xml:space="preserve">] </w:t>
        </w:r>
      </w:ins>
      <w:ins w:id="866" w:author="Dmitry Kaptsenel" w:date="2011-10-24T15:12:00Z">
        <w:r w:rsidR="00D77576">
          <w:t>or look directly into Intel OpenCL Runtime code)</w:t>
        </w:r>
      </w:ins>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5" o:title="" croptop="14697f" cropbottom="21970f" cropleft="19805f" cropright="18793f"/>
          </v:shape>
          <o:OLEObject Type="Embed" ProgID="Visio.Drawing.11" ShapeID="_x0000_i1037" DrawAspect="Content" ObjectID="_1381474743" r:id="rId36"/>
        </w:object>
      </w:r>
    </w:p>
    <w:p w:rsidR="00302DB9" w:rsidRDefault="00D553A7" w:rsidP="00D553A7">
      <w:pPr>
        <w:pStyle w:val="Caption"/>
      </w:pPr>
      <w:r>
        <w:t xml:space="preserve">Figure </w:t>
      </w:r>
      <w:ins w:id="867"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6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69" w:author="Dmitry Kaptsenel" w:date="2011-10-30T10:06:00Z">
        <w:r w:rsidR="00FF090F">
          <w:rPr>
            <w:noProof/>
          </w:rPr>
          <w:t>12</w:t>
        </w:r>
      </w:ins>
      <w:ins w:id="870" w:author="Dmitry Kaptsenel" w:date="2011-10-27T12:13:00Z">
        <w:r w:rsidR="006349B1">
          <w:fldChar w:fldCharType="end"/>
        </w:r>
      </w:ins>
      <w:del w:id="87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12</w:delText>
        </w:r>
        <w:r w:rsidR="00D14443" w:rsidDel="0079120E">
          <w:rPr>
            <w:noProof/>
          </w:rPr>
          <w:fldChar w:fldCharType="end"/>
        </w:r>
      </w:del>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CreateCommandList</w:t>
            </w:r>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r>
              <w:rPr>
                <w:i/>
                <w:iCs/>
              </w:rPr>
              <w:t>RetainCommandList()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ReleaseCommandList()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r>
              <w:rPr>
                <w:i/>
                <w:iCs/>
              </w:rPr>
              <w:t>CommandListExecute()</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r>
              <w:rPr>
                <w:i/>
                <w:iCs/>
              </w:rPr>
              <w:t>FlushCommandList()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enqueued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r>
              <w:rPr>
                <w:i/>
                <w:iCs/>
              </w:rPr>
              <w:t>CommandListWaitCompletion()</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872" w:name="_Ref289333545"/>
      <w:bookmarkStart w:id="873" w:name="_Ref289333557"/>
      <w:bookmarkStart w:id="874" w:name="_Ref289333561"/>
      <w:bookmarkStart w:id="875" w:name="_Ref289333575"/>
      <w:bookmarkStart w:id="876" w:name="_Ref289333664"/>
      <w:bookmarkStart w:id="877" w:name="_Ref289333687"/>
      <w:bookmarkStart w:id="878" w:name="_Ref289333694"/>
      <w:bookmarkStart w:id="879" w:name="_Toc307732556"/>
      <w:r>
        <w:t>Command Types</w:t>
      </w:r>
      <w:bookmarkEnd w:id="872"/>
      <w:bookmarkEnd w:id="873"/>
      <w:bookmarkEnd w:id="874"/>
      <w:bookmarkEnd w:id="875"/>
      <w:bookmarkEnd w:id="876"/>
      <w:bookmarkEnd w:id="877"/>
      <w:bookmarkEnd w:id="878"/>
      <w:bookmarkEnd w:id="879"/>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w:t>
      </w:r>
      <w:ins w:id="880" w:author="Dmitry Kaptsenel" w:date="2011-10-24T15:26:00Z">
        <w:r w:rsidR="00772256">
          <w:rPr>
            <w:i/>
            <w:iCs/>
          </w:rPr>
          <w:t>/Image</w:t>
        </w:r>
      </w:ins>
      <w:r w:rsidRPr="00FC191C">
        <w:rPr>
          <w:i/>
          <w:iCs/>
        </w:rPr>
        <w:t>-related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r>
        <w:t>Unmap</w:t>
      </w:r>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DB333C">
      <w:pPr>
        <w:pStyle w:val="ListParagraph"/>
        <w:numPr>
          <w:ilvl w:val="1"/>
          <w:numId w:val="22"/>
        </w:numPr>
      </w:pPr>
      <w:r>
        <w:t xml:space="preserve">Execute Task  </w:t>
      </w:r>
      <w:del w:id="881" w:author="Dmitry Kaptsenel" w:date="2011-10-24T15:13:00Z">
        <w:r w:rsidDel="00DB333C">
          <w:delText>- like execute kernel with global size 1</w:delText>
        </w:r>
      </w:del>
    </w:p>
    <w:p w:rsidR="00B6529D" w:rsidRDefault="00B6529D" w:rsidP="009A2F45">
      <w:pPr>
        <w:pStyle w:val="ListParagraph"/>
        <w:numPr>
          <w:ilvl w:val="1"/>
          <w:numId w:val="22"/>
        </w:numPr>
      </w:pPr>
      <w:r>
        <w:lastRenderedPageBreak/>
        <w:t>Execute Native Kernel</w:t>
      </w:r>
      <w:r w:rsidR="00252B7E">
        <w:t xml:space="preserve"> – cannot be supported in the current implementation model.</w:t>
      </w:r>
    </w:p>
    <w:p w:rsidR="009314E2" w:rsidRDefault="009314E2" w:rsidP="002518C1">
      <w:pPr>
        <w:rPr>
          <w:ins w:id="882" w:author="Dmitry Kaptsenel" w:date="2011-10-24T15:14:00Z"/>
        </w:rPr>
      </w:pPr>
      <w:ins w:id="883" w:author="Dmitry Kaptsenel" w:date="2011-10-24T15:14:00Z">
        <w:r w:rsidRPr="009314E2">
          <w:t>Unlike the CPU device</w:t>
        </w:r>
      </w:ins>
      <w:ins w:id="884" w:author="Dmitry Kaptsenel" w:date="2011-10-24T15:15:00Z">
        <w:r w:rsidRPr="009314E2">
          <w:t>, MIC</w:t>
        </w:r>
      </w:ins>
      <w:ins w:id="885" w:author="Dmitry Kaptsenel" w:date="2011-10-24T15:14:00Z">
        <w:r w:rsidRPr="009314E2">
          <w:t xml:space="preserve"> device and the host are distinct devices. Hence, Native kernels cannot be supported </w:t>
        </w:r>
      </w:ins>
      <w:ins w:id="886" w:author="Dmitry Kaptsenel" w:date="2011-10-24T15:15:00Z">
        <w:r w:rsidR="00992538" w:rsidRPr="009314E2">
          <w:t>on</w:t>
        </w:r>
      </w:ins>
      <w:ins w:id="887" w:author="Dmitry Kaptsenel" w:date="2011-10-24T15:14:00Z">
        <w:r w:rsidR="00992538">
          <w:t xml:space="preserve"> a M</w:t>
        </w:r>
      </w:ins>
      <w:ins w:id="888" w:author="Dmitry Kaptsenel" w:date="2011-10-24T15:15:00Z">
        <w:r w:rsidR="00992538">
          <w:t>I</w:t>
        </w:r>
      </w:ins>
      <w:ins w:id="889" w:author="Dmitry Kaptsenel" w:date="2011-10-24T15:14:00Z">
        <w:r w:rsidRPr="009314E2">
          <w:t xml:space="preserve">C device since according to the </w:t>
        </w:r>
      </w:ins>
      <w:ins w:id="890" w:author="Dmitry Kaptsenel" w:date="2011-10-24T15:15:00Z">
        <w:r w:rsidR="002518C1">
          <w:t>[</w:t>
        </w:r>
        <w:r w:rsidR="002518C1" w:rsidRPr="002518C1">
          <w:rPr>
            <w:i/>
            <w:iCs/>
          </w:rPr>
          <w:fldChar w:fldCharType="begin"/>
        </w:r>
        <w:r w:rsidR="002518C1" w:rsidRPr="002518C1">
          <w:rPr>
            <w:i/>
            <w:iCs/>
          </w:rPr>
          <w:instrText xml:space="preserve"> REF OpenCL_spec1_1 \h </w:instrText>
        </w:r>
      </w:ins>
      <w:r w:rsidR="002518C1" w:rsidRPr="002518C1">
        <w:rPr>
          <w:i/>
          <w:iCs/>
        </w:rPr>
        <w:instrText xml:space="preserve"> \* MERGEFORMAT </w:instrText>
      </w:r>
      <w:r w:rsidR="002518C1" w:rsidRPr="002518C1">
        <w:rPr>
          <w:i/>
          <w:iCs/>
        </w:rPr>
      </w:r>
      <w:r w:rsidR="002518C1" w:rsidRPr="002518C1">
        <w:rPr>
          <w:i/>
          <w:iCs/>
        </w:rPr>
        <w:fldChar w:fldCharType="separate"/>
      </w:r>
      <w:ins w:id="891" w:author="Dmitry Kaptsenel" w:date="2011-10-30T10:06:00Z">
        <w:r w:rsidR="00FF090F" w:rsidRPr="00FF090F">
          <w:rPr>
            <w:rFonts w:ascii="Calibri" w:hAnsi="Calibri"/>
            <w:i/>
            <w:iCs/>
          </w:rPr>
          <w:t>OpenCL specification ver 1.2</w:t>
        </w:r>
      </w:ins>
      <w:ins w:id="892" w:author="Dmitry Kaptsenel" w:date="2011-10-24T15:15:00Z">
        <w:r w:rsidR="002518C1" w:rsidRPr="002518C1">
          <w:rPr>
            <w:i/>
            <w:iCs/>
          </w:rPr>
          <w:fldChar w:fldCharType="end"/>
        </w:r>
        <w:r w:rsidR="002518C1">
          <w:t>]</w:t>
        </w:r>
      </w:ins>
      <w:ins w:id="893" w:author="Dmitry Kaptsenel" w:date="2011-10-24T15:14:00Z">
        <w:r w:rsidRPr="009314E2">
          <w:t>, they are host-callable.</w:t>
        </w:r>
      </w:ins>
    </w:p>
    <w:p w:rsidR="00B6529D" w:rsidDel="009314E2" w:rsidRDefault="00B6529D" w:rsidP="009314E2">
      <w:pPr>
        <w:rPr>
          <w:del w:id="894" w:author="Dmitry Kaptsenel" w:date="2011-10-24T15:14:00Z"/>
        </w:rPr>
      </w:pPr>
      <w:del w:id="895" w:author="Dmitry Kaptsenel" w:date="2011-10-24T15:14:00Z">
        <w:r w:rsidDel="009314E2">
          <w:delText xml:space="preserve">In the current implementation of the </w:delText>
        </w:r>
        <w:r w:rsidR="003E3501" w:rsidDel="009314E2">
          <w:delText xml:space="preserve">Intel </w:delText>
        </w:r>
        <w:r w:rsidDel="009314E2">
          <w:delText>OpenCL</w:delText>
        </w:r>
        <w:r w:rsidR="003E3501" w:rsidDel="009314E2">
          <w:delText>,</w:delText>
        </w:r>
        <w:r w:rsidDel="009314E2">
          <w:delText xml:space="preserve"> </w:delText>
        </w:r>
        <w:r w:rsidR="00425047" w:rsidDel="009314E2">
          <w:delText xml:space="preserve">where </w:delText>
        </w:r>
        <w:r w:rsidR="003E3501" w:rsidDel="009314E2">
          <w:delText>R</w:delText>
        </w:r>
        <w:r w:rsidDel="009314E2">
          <w:delText xml:space="preserve">untime must run on the host while dispatched kernels must run on a MIC device and host and MIC are distinct devices, Execute Native Kernel cannot be supported. </w:delText>
        </w:r>
        <w:r w:rsidR="00252B7E" w:rsidDel="009314E2">
          <w:delText xml:space="preserve">According to the </w:delText>
        </w:r>
        <w:r w:rsidR="00AE73BE" w:rsidRPr="009314E2" w:rsidDel="009314E2">
          <w:fldChar w:fldCharType="begin"/>
        </w:r>
        <w:r w:rsidR="00AE73BE" w:rsidDel="009314E2">
          <w:delInstrText xml:space="preserve"> HYPERLINK \l "OpenCL_spec1_1" </w:delInstrText>
        </w:r>
        <w:r w:rsidR="00AE73BE" w:rsidRPr="009314E2" w:rsidDel="009314E2">
          <w:fldChar w:fldCharType="separate"/>
        </w:r>
        <w:r w:rsidR="007B6844" w:rsidRPr="009314E2" w:rsidDel="009314E2">
          <w:rPr>
            <w:rStyle w:val="Hyperlink"/>
            <w:rFonts w:asciiTheme="minorHAnsi" w:hAnsiTheme="minorHAnsi" w:cs="Arial"/>
          </w:rPr>
          <w:delText>[</w:delText>
        </w:r>
        <w:r w:rsidR="00F56326" w:rsidRPr="009314E2" w:rsidDel="009314E2">
          <w:rPr>
            <w:rStyle w:val="Hyperlink"/>
            <w:rFonts w:asciiTheme="minorHAnsi" w:hAnsiTheme="minorHAnsi" w:cs="Arial"/>
          </w:rPr>
          <w:fldChar w:fldCharType="begin"/>
        </w:r>
        <w:r w:rsidR="00F56326" w:rsidRPr="009314E2" w:rsidDel="009314E2">
          <w:rPr>
            <w:rStyle w:val="Hyperlink"/>
            <w:rFonts w:asciiTheme="minorHAnsi" w:hAnsiTheme="minorHAnsi" w:cs="Arial"/>
          </w:rPr>
          <w:delInstrText xml:space="preserve"> REF OpenCL_spec1_1 \h  \* MERGEFORMAT </w:delInstrText>
        </w:r>
        <w:r w:rsidR="00F56326" w:rsidRPr="009314E2" w:rsidDel="009314E2">
          <w:rPr>
            <w:rStyle w:val="Hyperlink"/>
            <w:rFonts w:asciiTheme="minorHAnsi" w:hAnsiTheme="minorHAnsi" w:cs="Arial"/>
          </w:rPr>
        </w:r>
        <w:r w:rsidR="00F56326" w:rsidRPr="009314E2" w:rsidDel="009314E2">
          <w:rPr>
            <w:rStyle w:val="Hyperlink"/>
            <w:rFonts w:asciiTheme="minorHAnsi" w:hAnsiTheme="minorHAnsi" w:cs="Arial"/>
          </w:rPr>
          <w:fldChar w:fldCharType="separate"/>
        </w:r>
        <w:r w:rsidR="00AD488C" w:rsidRPr="009314E2" w:rsidDel="009314E2">
          <w:rPr>
            <w:rFonts w:ascii="Calibri" w:hAnsi="Calibri"/>
            <w:sz w:val="18"/>
            <w:szCs w:val="18"/>
            <w:u w:val="single"/>
          </w:rPr>
          <w:delText>OpenCL specification ver 1.2</w:delText>
        </w:r>
        <w:r w:rsidR="00F56326" w:rsidRPr="009314E2" w:rsidDel="009314E2">
          <w:rPr>
            <w:rStyle w:val="Hyperlink"/>
            <w:rFonts w:asciiTheme="minorHAnsi" w:hAnsiTheme="minorHAnsi" w:cs="Arial"/>
          </w:rPr>
          <w:fldChar w:fldCharType="end"/>
        </w:r>
        <w:r w:rsidR="007B6844" w:rsidRPr="009314E2" w:rsidDel="009314E2">
          <w:rPr>
            <w:rStyle w:val="Hyperlink"/>
            <w:rFonts w:asciiTheme="minorHAnsi" w:hAnsiTheme="minorHAnsi" w:cs="Arial"/>
          </w:rPr>
          <w:delText>]</w:delText>
        </w:r>
        <w:r w:rsidR="00AE73BE" w:rsidRPr="009314E2" w:rsidDel="009314E2">
          <w:rPr>
            <w:rStyle w:val="Hyperlink"/>
            <w:rFonts w:asciiTheme="minorHAnsi" w:hAnsiTheme="minorHAnsi" w:cs="Arial"/>
          </w:rPr>
          <w:fldChar w:fldCharType="end"/>
        </w:r>
        <w:r w:rsidR="007B6844" w:rsidDel="009314E2">
          <w:delText xml:space="preserve"> </w:delText>
        </w:r>
        <w:r w:rsidR="00252B7E" w:rsidDel="009314E2">
          <w:delText xml:space="preserve">Native Kernel must be </w:delText>
        </w:r>
        <w:r w:rsidR="003975CB" w:rsidDel="009314E2">
          <w:delText>host-</w:delText>
        </w:r>
        <w:r w:rsidR="00252B7E" w:rsidDel="009314E2">
          <w:delText xml:space="preserve">callable, which is not supported </w:delText>
        </w:r>
        <w:r w:rsidR="003C743D" w:rsidDel="009314E2">
          <w:delText>in the current HW configuration</w:delText>
        </w:r>
        <w:r w:rsidR="00252B7E" w:rsidDel="009314E2">
          <w:delText>.</w:delText>
        </w:r>
      </w:del>
    </w:p>
    <w:p w:rsidR="00186F70" w:rsidRDefault="00425047" w:rsidP="00E56FD4">
      <w:r>
        <w:t xml:space="preserve">All </w:t>
      </w:r>
      <w:ins w:id="896" w:author="Dmitry Kaptsenel" w:date="2011-10-24T15:16:00Z">
        <w:r w:rsidR="00C22B44">
          <w:t xml:space="preserve">COI </w:t>
        </w:r>
      </w:ins>
      <w:r>
        <w:t xml:space="preserve">buffer-related operations are applied thru direct invocation of COI buffer operations API. They can be invoked either synchronously or asynchronously. </w:t>
      </w:r>
      <w:ins w:id="897" w:author="Dmitry Kaptsenel" w:date="2011-10-24T15:17:00Z">
        <w:r w:rsidR="00E56FD4">
          <w:t xml:space="preserve">COI </w:t>
        </w:r>
      </w:ins>
      <w:del w:id="898" w:author="Dmitry Kaptsenel" w:date="2011-10-24T15:17:00Z">
        <w:r w:rsidDel="00E56FD4">
          <w:delText>E</w:delText>
        </w:r>
      </w:del>
      <w:ins w:id="899" w:author="Dmitry Kaptsenel" w:date="2011-10-24T15:17:00Z">
        <w:r w:rsidR="00E56FD4">
          <w:t>e</w:t>
        </w:r>
      </w:ins>
      <w:r>
        <w:t>xecute-type commands are applied thru eunqueuing corresponding COI run functions on a COI pipeline. The details of how these two invocation modes work together is described in later sections.</w:t>
      </w:r>
    </w:p>
    <w:p w:rsidR="00244CB5" w:rsidRDefault="005B7878" w:rsidP="005B7878">
      <w:pPr>
        <w:pStyle w:val="Heading4"/>
      </w:pPr>
      <w:bookmarkStart w:id="900" w:name="_Toc307732557"/>
      <w:r>
        <w:t>Mapping Kernel Execution Commands to COI</w:t>
      </w:r>
      <w:bookmarkEnd w:id="900"/>
    </w:p>
    <w:p w:rsidR="00614675" w:rsidRDefault="00614675" w:rsidP="00E71F97">
      <w:r>
        <w:t xml:space="preserve">All </w:t>
      </w:r>
      <w:r w:rsidR="0048371B">
        <w:t xml:space="preserve">kernel </w:t>
      </w:r>
      <w:r>
        <w:t xml:space="preserve">Execution Commands </w:t>
      </w:r>
      <w:del w:id="901" w:author="Dmitry Kaptsenel" w:date="2011-10-24T15:19:00Z">
        <w:r w:rsidDel="00E71F97">
          <w:delText xml:space="preserve">can </w:delText>
        </w:r>
      </w:del>
      <w:ins w:id="902" w:author="Dmitry Kaptsenel" w:date="2011-10-24T15:19:00Z">
        <w:r w:rsidR="00E71F97">
          <w:t xml:space="preserve">will </w:t>
        </w:r>
      </w:ins>
      <w:r>
        <w:t xml:space="preserve">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903" w:name="_Toc307732558"/>
      <w:r>
        <w:t>Mapping Buffer</w:t>
      </w:r>
      <w:ins w:id="904" w:author="Dmitry Kaptsenel" w:date="2011-10-24T15:26:00Z">
        <w:r w:rsidR="00075214">
          <w:t>/Image</w:t>
        </w:r>
      </w:ins>
      <w:r>
        <w:t>-related Commands to COI</w:t>
      </w:r>
      <w:bookmarkEnd w:id="903"/>
    </w:p>
    <w:p w:rsidR="00FD0AEF" w:rsidRDefault="00FD0AEF">
      <w:r>
        <w:t xml:space="preserve">MIC Device Agent will implement both types of Device Memory Objects (Buffer/Image) on top of COI Buffers. </w:t>
      </w:r>
    </w:p>
    <w:p w:rsidR="003B7916" w:rsidRPr="00437585" w:rsidRDefault="009D72AD" w:rsidP="00283F50">
      <w:ins w:id="905" w:author="Dmitry Kaptsenel" w:date="2011-10-24T15:23:00Z">
        <w:r>
          <w:t xml:space="preserve">OpenCL </w:t>
        </w:r>
      </w:ins>
      <w:r w:rsidR="00D14C62">
        <w:t xml:space="preserve">Read/Write/Copy/Map/Unmap </w:t>
      </w:r>
      <w:r w:rsidR="00437585">
        <w:t>Buffer</w:t>
      </w:r>
      <w:ins w:id="906" w:author="Dmitry Kaptsenel" w:date="2011-10-24T15:24:00Z">
        <w:r w:rsidR="007D317C">
          <w:t>/Image</w:t>
        </w:r>
      </w:ins>
      <w:del w:id="907" w:author="Dmitry Kaptsenel" w:date="2011-10-24T15:25:00Z">
        <w:r w:rsidR="00437585" w:rsidDel="00283F50">
          <w:delText>-related</w:delText>
        </w:r>
      </w:del>
      <w:r w:rsidR="00437585">
        <w:t xml:space="preserve"> Commands </w:t>
      </w:r>
      <w:del w:id="908" w:author="Dmitry Kaptsenel" w:date="2011-10-24T15:20:00Z">
        <w:r w:rsidR="00437585" w:rsidDel="00E25C58">
          <w:delText xml:space="preserve">can </w:delText>
        </w:r>
      </w:del>
      <w:ins w:id="909" w:author="Dmitry Kaptsenel" w:date="2011-10-24T15:20:00Z">
        <w:r w:rsidR="00E25C58">
          <w:t xml:space="preserve">will </w:t>
        </w:r>
      </w:ins>
      <w:r w:rsidR="00437585">
        <w:t xml:space="preserve">be mapped to the </w:t>
      </w:r>
      <w:ins w:id="910" w:author="Dmitry Kaptsenel" w:date="2011-10-24T15:27:00Z">
        <w:r w:rsidR="008006EC">
          <w:t xml:space="preserve">appropriate </w:t>
        </w:r>
      </w:ins>
      <w:r w:rsidR="00437585">
        <w:t>COI buffer operations.  COI buffer operations support all features required by</w:t>
      </w:r>
      <w:r w:rsidR="00D14C62">
        <w:t xml:space="preserve"> </w:t>
      </w:r>
      <w:del w:id="911" w:author="Dmitry Kaptsenel" w:date="2011-10-24T15:20:00Z">
        <w:r w:rsidR="00D14C62" w:rsidDel="00E25C58">
          <w:delText xml:space="preserve">the </w:delText>
        </w:r>
      </w:del>
      <w:r w:rsidR="00D14C62">
        <w:t>this</w:t>
      </w:r>
      <w:r w:rsidR="00437585">
        <w:t xml:space="preserve"> OpenCL Buffer-related Commands</w:t>
      </w:r>
      <w:r w:rsidR="003B7916">
        <w:t>.</w:t>
      </w:r>
    </w:p>
    <w:p w:rsidR="00BF7897" w:rsidRDefault="009D72AD" w:rsidP="000946B9">
      <w:ins w:id="912" w:author="Dmitry Kaptsenel" w:date="2011-10-24T15:23:00Z">
        <w:r>
          <w:t xml:space="preserve">OpenCL </w:t>
        </w:r>
      </w:ins>
      <w:r w:rsidR="00D14C62">
        <w:t>Read/Write/Copy</w:t>
      </w:r>
      <w:ins w:id="913" w:author="Dmitry Kaptsenel" w:date="2011-10-24T15:21:00Z">
        <w:r w:rsidR="00E25C58">
          <w:t>/Map/Unmap</w:t>
        </w:r>
      </w:ins>
      <w:r w:rsidR="00D14C62">
        <w:t xml:space="preserve"> </w:t>
      </w:r>
      <w:r w:rsidR="00D14C62" w:rsidRPr="00A94F50">
        <w:rPr>
          <w:i/>
          <w:iCs/>
        </w:rPr>
        <w:t>Rectangle</w:t>
      </w:r>
      <w:r w:rsidR="00D14C62">
        <w:t xml:space="preserve"> </w:t>
      </w:r>
      <w:r w:rsidR="00BF7897">
        <w:t>Buffer</w:t>
      </w:r>
      <w:ins w:id="914" w:author="Dmitry Kaptsenel" w:date="2011-10-24T15:24:00Z">
        <w:r w:rsidR="007D317C">
          <w:t>/Image</w:t>
        </w:r>
      </w:ins>
      <w:r w:rsidR="00BF7897">
        <w:t xml:space="preserve"> Commands will be directly mapped to the </w:t>
      </w:r>
      <w:del w:id="915" w:author="Dmitry Kaptsenel" w:date="2011-10-24T15:27:00Z">
        <w:r w:rsidR="00BF7897" w:rsidDel="000946B9">
          <w:delText xml:space="preserve">relevant </w:delText>
        </w:r>
      </w:del>
      <w:ins w:id="916" w:author="Dmitry Kaptsenel" w:date="2011-10-24T15:27:00Z">
        <w:r w:rsidR="000946B9">
          <w:t xml:space="preserve">appropriate </w:t>
        </w:r>
      </w:ins>
      <w:r w:rsidR="00BF7897">
        <w:t>COI scatter-gather buffer commands</w:t>
      </w:r>
      <w:ins w:id="917" w:author="Dmitry Kaptsenel" w:date="2011-10-24T15:21:00Z">
        <w:r w:rsidR="00E25C58">
          <w:t xml:space="preserve"> when they will </w:t>
        </w:r>
      </w:ins>
      <w:del w:id="918" w:author="Dmitry Kaptsenel" w:date="2011-10-24T15:21:00Z">
        <w:r w:rsidR="00BF7897" w:rsidDel="00E25C58">
          <w:delText>.</w:delText>
        </w:r>
      </w:del>
      <w:ins w:id="919" w:author="Dmitry Kaptsenel" w:date="2011-10-24T15:21:00Z">
        <w:r w:rsidR="00E25C58">
          <w:t xml:space="preserve">be available. Until that all rectangle operations will </w:t>
        </w:r>
      </w:ins>
      <w:ins w:id="920" w:author="Dmitry Kaptsenel" w:date="2011-10-24T15:22:00Z">
        <w:r w:rsidR="00E25C58">
          <w:t>be emulated by sequence of regular COI buffer operations.</w:t>
        </w:r>
      </w:ins>
    </w:p>
    <w:p w:rsidR="00D14C62" w:rsidRDefault="009D72AD">
      <w:ins w:id="921" w:author="Dmitry Kaptsenel" w:date="2011-10-24T15:23:00Z">
        <w:r>
          <w:t xml:space="preserve">OpenCL </w:t>
        </w:r>
      </w:ins>
      <w:r w:rsidR="00D14C62">
        <w:t xml:space="preserve">Migrate Buffer/Image Command </w:t>
      </w:r>
      <w:ins w:id="922" w:author="Dmitry Kaptsenel" w:date="2011-10-24T15:23:00Z">
        <w:r>
          <w:t>(</w:t>
        </w:r>
        <w:r w:rsidRPr="009D72AD">
          <w:rPr>
            <w:i/>
            <w:iCs/>
          </w:rPr>
          <w:t>clEnqueueMigrateMemObjects</w:t>
        </w:r>
        <w:r>
          <w:t xml:space="preserve">) </w:t>
        </w:r>
      </w:ins>
      <w:r w:rsidR="00D14C62">
        <w:t>is a hint and will be mapped to the COIBufferSetState command.</w:t>
      </w:r>
    </w:p>
    <w:p w:rsidR="006325DF" w:rsidRDefault="006325DF" w:rsidP="006325DF">
      <w:pPr>
        <w:pStyle w:val="Heading3"/>
      </w:pPr>
      <w:bookmarkStart w:id="923" w:name="_Toc303853051"/>
      <w:bookmarkStart w:id="924" w:name="_Toc303853052"/>
      <w:bookmarkStart w:id="925" w:name="_Toc298165578"/>
      <w:bookmarkStart w:id="926" w:name="_Toc298167588"/>
      <w:bookmarkStart w:id="927" w:name="_Toc298165579"/>
      <w:bookmarkStart w:id="928" w:name="_Toc298167589"/>
      <w:bookmarkStart w:id="929" w:name="_Toc298165583"/>
      <w:bookmarkStart w:id="930" w:name="_Toc298167593"/>
      <w:bookmarkStart w:id="931" w:name="_Toc298165603"/>
      <w:bookmarkStart w:id="932" w:name="_Toc298167613"/>
      <w:bookmarkStart w:id="933" w:name="_Ref303848919"/>
      <w:bookmarkStart w:id="934" w:name="_Ref303848931"/>
      <w:bookmarkStart w:id="935" w:name="_Toc307732559"/>
      <w:bookmarkEnd w:id="923"/>
      <w:bookmarkEnd w:id="924"/>
      <w:bookmarkEnd w:id="925"/>
      <w:bookmarkEnd w:id="926"/>
      <w:bookmarkEnd w:id="927"/>
      <w:bookmarkEnd w:id="928"/>
      <w:bookmarkEnd w:id="929"/>
      <w:bookmarkEnd w:id="930"/>
      <w:bookmarkEnd w:id="931"/>
      <w:bookmarkEnd w:id="932"/>
      <w:r>
        <w:t>Command List Behavior</w:t>
      </w:r>
      <w:bookmarkEnd w:id="933"/>
      <w:bookmarkEnd w:id="934"/>
      <w:bookmarkEnd w:id="935"/>
      <w:r>
        <w:t xml:space="preserve"> </w:t>
      </w:r>
    </w:p>
    <w:p w:rsidR="00BD7993" w:rsidRDefault="00BD7993">
      <w:r>
        <w:t xml:space="preserve">Command Lists may be of </w:t>
      </w:r>
      <w:r w:rsidR="00554019">
        <w:t xml:space="preserve">two </w:t>
      </w:r>
      <w:r>
        <w:t>different types:</w:t>
      </w:r>
    </w:p>
    <w:p w:rsidR="00BD7993" w:rsidRDefault="00BD7993" w:rsidP="00376827">
      <w:pPr>
        <w:pStyle w:val="ListParagraph"/>
        <w:numPr>
          <w:ilvl w:val="0"/>
          <w:numId w:val="21"/>
        </w:numPr>
      </w:pPr>
      <w:r w:rsidRPr="00BD7993">
        <w:rPr>
          <w:b/>
          <w:bCs/>
          <w:i/>
          <w:iCs/>
        </w:rPr>
        <w:t>In-Order</w:t>
      </w:r>
      <w:r>
        <w:t xml:space="preserve"> – there is an implicit </w:t>
      </w:r>
      <w:r w:rsidR="009A39F8">
        <w:t xml:space="preserve">ordering (first in, first out) </w:t>
      </w:r>
      <w:r>
        <w:t xml:space="preserve">between entries in the Command List: </w:t>
      </w:r>
      <w:del w:id="936" w:author="Dmitry Kaptsenel" w:date="2011-10-24T15:30:00Z">
        <w:r w:rsidDel="00376827">
          <w:delText>2</w:delText>
        </w:r>
        <w:r w:rsidRPr="00BD7993" w:rsidDel="00376827">
          <w:rPr>
            <w:vertAlign w:val="superscript"/>
          </w:rPr>
          <w:delText>nd</w:delText>
        </w:r>
        <w:r w:rsidDel="00376827">
          <w:delText xml:space="preserve"> depends on 1</w:delText>
        </w:r>
        <w:r w:rsidRPr="00BD7993" w:rsidDel="00376827">
          <w:rPr>
            <w:vertAlign w:val="superscript"/>
          </w:rPr>
          <w:delText>st</w:delText>
        </w:r>
        <w:r w:rsidDel="00376827">
          <w:delText>, 3</w:delText>
        </w:r>
        <w:r w:rsidRPr="00BD7993" w:rsidDel="00376827">
          <w:rPr>
            <w:vertAlign w:val="superscript"/>
          </w:rPr>
          <w:delText>rd</w:delText>
        </w:r>
        <w:r w:rsidDel="00376827">
          <w:delText xml:space="preserve"> depends on 2</w:delText>
        </w:r>
        <w:r w:rsidRPr="00BD7993" w:rsidDel="00376827">
          <w:rPr>
            <w:vertAlign w:val="superscript"/>
          </w:rPr>
          <w:delText>nd</w:delText>
        </w:r>
        <w:r w:rsidDel="00376827">
          <w:delText xml:space="preserve"> and so on – </w:delText>
        </w:r>
      </w:del>
      <w:r>
        <w:t xml:space="preserve">each </w:t>
      </w:r>
      <w:ins w:id="937" w:author="Dmitry Kaptsenel" w:date="2011-10-24T15:31:00Z">
        <w:r w:rsidR="007B14E9">
          <w:t xml:space="preserve">next </w:t>
        </w:r>
      </w:ins>
      <w:r w:rsidR="009A39F8">
        <w:t>command</w:t>
      </w:r>
      <w:r>
        <w:t xml:space="preserve"> </w:t>
      </w:r>
      <w:ins w:id="938" w:author="Dmitry Kaptsenel" w:date="2011-10-24T15:30:00Z">
        <w:r w:rsidR="00376827">
          <w:t xml:space="preserve">should be </w:t>
        </w:r>
      </w:ins>
      <w:r>
        <w:t>start</w:t>
      </w:r>
      <w:ins w:id="939" w:author="Dmitry Kaptsenel" w:date="2011-10-24T15:30:00Z">
        <w:r w:rsidR="00376827">
          <w:t>ed</w:t>
        </w:r>
      </w:ins>
      <w:del w:id="940" w:author="Dmitry Kaptsenel" w:date="2011-10-24T15:30:00Z">
        <w:r w:rsidR="009A39F8" w:rsidDel="00376827">
          <w:delText>s</w:delText>
        </w:r>
      </w:del>
      <w:r>
        <w:t xml:space="preserve"> only after the previous one </w:t>
      </w:r>
      <w:r w:rsidR="009A39F8">
        <w:t xml:space="preserve">has </w:t>
      </w:r>
      <w:del w:id="941" w:author="Dmitry Kaptsenel" w:date="2011-10-24T15:31:00Z">
        <w:r w:rsidDel="00376827">
          <w:delText xml:space="preserve">finished </w:delText>
        </w:r>
      </w:del>
      <w:ins w:id="942" w:author="Dmitry Kaptsenel" w:date="2011-10-24T15:31:00Z">
        <w:r w:rsidR="00376827">
          <w:t xml:space="preserve">completed its </w:t>
        </w:r>
      </w:ins>
      <w:r>
        <w:t>execution.</w:t>
      </w:r>
    </w:p>
    <w:p w:rsidR="00BD7993" w:rsidRPr="00BD7993" w:rsidRDefault="00BD7993" w:rsidP="00FB7823">
      <w:pPr>
        <w:pStyle w:val="ListParagraph"/>
        <w:numPr>
          <w:ilvl w:val="0"/>
          <w:numId w:val="21"/>
        </w:numPr>
      </w:pPr>
      <w:r w:rsidRPr="00BD7993">
        <w:rPr>
          <w:b/>
          <w:bCs/>
          <w:i/>
          <w:iCs/>
        </w:rPr>
        <w:t>Out-Of-Order</w:t>
      </w:r>
      <w:r>
        <w:t xml:space="preserve"> – there are no implicit dependencies between Command List entries – </w:t>
      </w:r>
      <w:r w:rsidR="00872177">
        <w:t xml:space="preserve">all commands can be </w:t>
      </w:r>
      <w:ins w:id="943" w:author="Dmitry Kaptsenel" w:date="2011-10-24T15:29:00Z">
        <w:r w:rsidR="00FB7823">
          <w:t>started and executed</w:t>
        </w:r>
      </w:ins>
      <w:del w:id="944" w:author="Dmitry Kaptsenel" w:date="2011-10-24T15:29:00Z">
        <w:r w:rsidR="00872177" w:rsidDel="00FB7823">
          <w:delText>executed</w:delText>
        </w:r>
      </w:del>
      <w:r w:rsidR="00872177">
        <w:t xml:space="preserve"> in any order</w:t>
      </w:r>
      <w:del w:id="945" w:author="Dmitry Kaptsenel" w:date="2011-10-24T15:30:00Z">
        <w:r w:rsidR="00872177" w:rsidDel="00FB7823">
          <w:delText>ing</w:delText>
        </w:r>
      </w:del>
      <w:r w:rsidR="00872177">
        <w:t>, including in parallel</w:t>
      </w:r>
      <w:ins w:id="946" w:author="Dmitry Kaptsenel" w:date="2011-10-24T15:30:00Z">
        <w:r w:rsidR="00FB7823">
          <w:t>.</w:t>
        </w:r>
      </w:ins>
      <w:del w:id="947" w:author="Dmitry Kaptsenel" w:date="2011-10-24T15:30:00Z">
        <w:r w:rsidR="00872177" w:rsidDel="00FB7823">
          <w:delText>.</w:delText>
        </w:r>
      </w:del>
    </w:p>
    <w:p w:rsidR="006325DF" w:rsidRDefault="00D54F6E" w:rsidP="00BB713F">
      <w:pPr>
        <w:pStyle w:val="Heading4"/>
      </w:pPr>
      <w:bookmarkStart w:id="948" w:name="_Toc307732560"/>
      <w:r>
        <w:lastRenderedPageBreak/>
        <w:t>In-Order Command Lists</w:t>
      </w:r>
      <w:bookmarkEnd w:id="948"/>
    </w:p>
    <w:p w:rsidR="003D59D5" w:rsidRPr="003D59D5" w:rsidRDefault="003D59D5" w:rsidP="003D59D5">
      <w:pPr>
        <w:pStyle w:val="Heading5"/>
      </w:pPr>
      <w:r>
        <w:t>Execution Type Commands with In-Order Command Lists</w:t>
      </w:r>
    </w:p>
    <w:p w:rsidR="00327975" w:rsidRDefault="00327975" w:rsidP="003E3D80">
      <w:pPr>
        <w:keepNext/>
      </w:pPr>
      <w:r>
        <w:t xml:space="preserve">Execute-type commands are mapped directly to the COI Run Functions. Each COI Pipeline will call one of dedicated in-order </w:t>
      </w:r>
      <w:del w:id="949" w:author="Dmitry Kaptsenel" w:date="2011-10-24T15:33:00Z">
        <w:r w:rsidDel="002B100D">
          <w:delText xml:space="preserve">launchers </w:delText>
        </w:r>
      </w:del>
      <w:ins w:id="950" w:author="Dmitry Kaptsenel" w:date="2011-10-24T15:33:00Z">
        <w:r w:rsidR="002B100D">
          <w:t xml:space="preserve">launcher functions </w:t>
        </w:r>
      </w:ins>
      <w:r>
        <w:t xml:space="preserve">from the device side passing all required parameters. All OpenCL buffers will be mapped to COI buffers,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ins w:id="951" w:author="Dmitry Kaptsenel" w:date="2011-10-24T15:34:00Z">
        <w:r w:rsidR="003E3D80">
          <w:t xml:space="preserve">the </w:t>
        </w:r>
      </w:ins>
      <w:r w:rsidRPr="00E433E7">
        <w:t xml:space="preserve">printf()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printf() </w:t>
      </w:r>
      <w:r w:rsidR="00921F34">
        <w:t xml:space="preserve">and profiling </w:t>
      </w:r>
      <w:r w:rsidRPr="00E433E7">
        <w:t>output</w:t>
      </w:r>
      <w:r w:rsidR="00921F34">
        <w:t>s</w:t>
      </w:r>
      <w:r w:rsidRPr="00E433E7">
        <w:t xml:space="preserve"> </w:t>
      </w:r>
      <w:del w:id="952" w:author="Dmitry Kaptsenel" w:date="2011-10-24T15:35:00Z">
        <w:r w:rsidRPr="00E433E7" w:rsidDel="003E3D80">
          <w:delText xml:space="preserve">should </w:delText>
        </w:r>
      </w:del>
      <w:ins w:id="953" w:author="Dmitry Kaptsenel" w:date="2011-10-24T15:35:00Z">
        <w:r w:rsidR="003E3D80">
          <w:t>will</w:t>
        </w:r>
        <w:r w:rsidR="003E3D80" w:rsidRPr="00E433E7">
          <w:t xml:space="preserve"> </w:t>
        </w:r>
      </w:ins>
      <w:r w:rsidRPr="00E433E7">
        <w:t>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r w:rsidR="005D3F9D" w:rsidRPr="005D3F9D">
        <w:t>COIPipelineRunFunction</w:t>
      </w:r>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954"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6</w:t>
        </w:r>
      </w:ins>
      <w:del w:id="95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FF090F">
        <w:t>below</w:t>
      </w:r>
      <w:r>
        <w:fldChar w:fldCharType="end"/>
      </w:r>
      <w:r w:rsidR="0003041F">
        <w:t xml:space="preserve"> shows the host side flow </w:t>
      </w:r>
      <w:bookmarkStart w:id="956" w:name="OLE_LINK1"/>
      <w:bookmarkStart w:id="957" w:name="OLE_LINK2"/>
      <w:r w:rsidR="0003041F">
        <w:t>of the Execution type Command in the in-order queue:</w:t>
      </w:r>
      <w:bookmarkEnd w:id="956"/>
      <w:bookmarkEnd w:id="957"/>
      <w:r w:rsidR="0091127C">
        <w:t xml:space="preserve"> Host and Device Side Kernel Descriptors are intermediate data structures that allow</w:t>
      </w:r>
      <w:del w:id="958" w:author="Dmitry Kaptsenel" w:date="2011-10-24T15:36:00Z">
        <w:r w:rsidR="0091127C" w:rsidDel="00BB5053">
          <w:delText>s</w:delText>
        </w:r>
      </w:del>
      <w:r w:rsidR="0091127C">
        <w:t xml:space="preserve"> one-to-one mapping between OpenCL Program kernel pointers on the host and device and cache most frequently used kernel properties, ex. printf() usage, etc.</w:t>
      </w:r>
      <w:r w:rsidR="00A90FC3">
        <w:t xml:space="preserve"> Kernel descriptors are also used for kernel/program usage counters to avoid races between kernels execution and program removal.</w:t>
      </w:r>
    </w:p>
    <w:bookmarkStart w:id="959" w:name="OLE_LINK3"/>
    <w:bookmarkStart w:id="960" w:name="OLE_LINK4"/>
    <w:p w:rsidR="002C0A55" w:rsidRDefault="001E51BE" w:rsidP="002C0A55">
      <w:pPr>
        <w:keepNext/>
        <w:jc w:val="center"/>
      </w:pPr>
      <w:r>
        <w:object w:dxaOrig="5403" w:dyaOrig="7867">
          <v:shape id="_x0000_i1038" type="#_x0000_t75" style="width:283.6pt;height:380.05pt" o:ole="">
            <v:imagedata r:id="rId37" o:title="" croptop="-724f" cropbottom="247f" cropright="-6350f"/>
          </v:shape>
          <o:OLEObject Type="Embed" ProgID="Visio.Drawing.11" ShapeID="_x0000_i1038" DrawAspect="Content" ObjectID="_1381474744" r:id="rId38"/>
        </w:object>
      </w:r>
      <w:bookmarkEnd w:id="959"/>
      <w:bookmarkEnd w:id="960"/>
    </w:p>
    <w:p w:rsidR="005A6A85" w:rsidRDefault="0003041F" w:rsidP="002C0A55">
      <w:pPr>
        <w:pStyle w:val="Caption"/>
      </w:pPr>
      <w:bookmarkStart w:id="961" w:name="_Ref288129259"/>
      <w:bookmarkStart w:id="962" w:name="_Ref288129271"/>
      <w:r>
        <w:t>Figure</w:t>
      </w:r>
      <w:r w:rsidR="002C0A55">
        <w:t xml:space="preserve"> </w:t>
      </w:r>
      <w:ins w:id="963"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96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965" w:author="Dmitry Kaptsenel" w:date="2011-10-30T10:06:00Z">
        <w:r w:rsidR="00FF090F">
          <w:rPr>
            <w:noProof/>
          </w:rPr>
          <w:t>6</w:t>
        </w:r>
      </w:ins>
      <w:ins w:id="966" w:author="Dmitry Kaptsenel" w:date="2011-10-24T14:59:00Z">
        <w:r w:rsidR="00294123">
          <w:fldChar w:fldCharType="end"/>
        </w:r>
      </w:ins>
      <w:del w:id="96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453356" w:rsidDel="00294123">
          <w:fldChar w:fldCharType="begin"/>
        </w:r>
        <w:r w:rsidR="00453356" w:rsidDel="00294123">
          <w:delInstrText xml:space="preserve"> SEQ Table \* ARABIC \s 1 </w:delInstrText>
        </w:r>
        <w:r w:rsidR="00453356" w:rsidDel="00294123">
          <w:fldChar w:fldCharType="separate"/>
        </w:r>
        <w:r w:rsidR="00AD488C" w:rsidDel="00294123">
          <w:rPr>
            <w:noProof/>
          </w:rPr>
          <w:delText>5</w:delText>
        </w:r>
        <w:r w:rsidR="00453356" w:rsidDel="00294123">
          <w:rPr>
            <w:noProof/>
          </w:rPr>
          <w:fldChar w:fldCharType="end"/>
        </w:r>
      </w:del>
      <w:bookmarkEnd w:id="961"/>
      <w:r w:rsidR="002C0A55">
        <w:t xml:space="preserve"> Execution Type Command Insertion Flow</w:t>
      </w:r>
      <w:bookmarkEnd w:id="962"/>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968"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13</w:t>
        </w:r>
      </w:ins>
      <w:del w:id="96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13</w:delText>
        </w:r>
      </w:del>
      <w:r>
        <w:fldChar w:fldCharType="end"/>
      </w:r>
      <w:r w:rsidR="00971331">
        <w:t xml:space="preserve"> </w:t>
      </w:r>
      <w:r>
        <w:fldChar w:fldCharType="begin"/>
      </w:r>
      <w:r w:rsidR="00971331">
        <w:instrText xml:space="preserve"> REF _Ref288129926 \p \h </w:instrText>
      </w:r>
      <w:r>
        <w:fldChar w:fldCharType="separate"/>
      </w:r>
      <w:r w:rsidR="00FF090F">
        <w:t>below</w:t>
      </w:r>
      <w:r>
        <w:fldChar w:fldCharType="end"/>
      </w:r>
      <w:r w:rsidR="00971331">
        <w:t xml:space="preserve"> </w:t>
      </w:r>
      <w:bookmarkStart w:id="970" w:name="OLE_LINK5"/>
      <w:r w:rsidR="0003041F">
        <w:t>shows the device side flow of the Execution type Command in the in-order queue:</w:t>
      </w:r>
      <w:bookmarkEnd w:id="970"/>
    </w:p>
    <w:bookmarkStart w:id="971" w:name="OLE_LINK6"/>
    <w:bookmarkStart w:id="972" w:name="OLE_LINK7"/>
    <w:p w:rsidR="00971331" w:rsidRDefault="009A3A7F" w:rsidP="00971331">
      <w:pPr>
        <w:keepNext/>
        <w:jc w:val="center"/>
      </w:pPr>
      <w:r>
        <w:object w:dxaOrig="4365" w:dyaOrig="7245">
          <v:shape id="_x0000_i1039" type="#_x0000_t75" style="width:141.5pt;height:336.2pt" o:ole="">
            <v:imagedata r:id="rId39" o:title="" croptop="1021f" cropbottom="3723f" cropright="23095f"/>
          </v:shape>
          <o:OLEObject Type="Embed" ProgID="Visio.Drawing.11" ShapeID="_x0000_i1039" DrawAspect="Content" ObjectID="_1381474745" r:id="rId40"/>
        </w:object>
      </w:r>
      <w:bookmarkEnd w:id="971"/>
      <w:bookmarkEnd w:id="972"/>
    </w:p>
    <w:p w:rsidR="0003041F" w:rsidRPr="0003041F" w:rsidRDefault="00971331" w:rsidP="00971331">
      <w:pPr>
        <w:pStyle w:val="Caption"/>
      </w:pPr>
      <w:bookmarkStart w:id="973" w:name="_Ref288129921"/>
      <w:bookmarkStart w:id="974" w:name="_Ref288129926"/>
      <w:r>
        <w:t xml:space="preserve">Figure </w:t>
      </w:r>
      <w:ins w:id="97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97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77" w:author="Dmitry Kaptsenel" w:date="2011-10-30T10:06:00Z">
        <w:r w:rsidR="00FF090F">
          <w:rPr>
            <w:noProof/>
          </w:rPr>
          <w:t>13</w:t>
        </w:r>
      </w:ins>
      <w:ins w:id="978" w:author="Dmitry Kaptsenel" w:date="2011-10-27T12:13:00Z">
        <w:r w:rsidR="006349B1">
          <w:fldChar w:fldCharType="end"/>
        </w:r>
      </w:ins>
      <w:del w:id="97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13</w:delText>
        </w:r>
        <w:r w:rsidR="00D14443" w:rsidDel="0079120E">
          <w:rPr>
            <w:noProof/>
          </w:rPr>
          <w:fldChar w:fldCharType="end"/>
        </w:r>
      </w:del>
      <w:bookmarkEnd w:id="973"/>
      <w:r>
        <w:t xml:space="preserve"> </w:t>
      </w:r>
      <w:r>
        <w:rPr>
          <w:noProof/>
        </w:rPr>
        <w:t xml:space="preserve"> </w:t>
      </w:r>
      <w:bookmarkStart w:id="980" w:name="OLE_LINK8"/>
      <w:bookmarkStart w:id="981" w:name="OLE_LINK9"/>
      <w:r>
        <w:rPr>
          <w:noProof/>
        </w:rPr>
        <w:t>Execution Type Command Flow on the Device Side for In-Order Command List</w:t>
      </w:r>
      <w:bookmarkEnd w:id="974"/>
      <w:bookmarkEnd w:id="980"/>
      <w:bookmarkEnd w:id="981"/>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r w:rsidR="003D6789">
        <w:t>queuing</w:t>
      </w:r>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1" o:title="" croptop="753f" cropbottom="-651f" cropright="-468f"/>
          </v:shape>
          <o:OLEObject Type="Embed" ProgID="Visio.Drawing.11" ShapeID="_x0000_i1040" DrawAspect="Content" ObjectID="_1381474746" r:id="rId42"/>
        </w:object>
      </w:r>
    </w:p>
    <w:p w:rsidR="008D053E" w:rsidRDefault="00CA0B42" w:rsidP="00CA0B42">
      <w:pPr>
        <w:pStyle w:val="Caption"/>
        <w:rPr>
          <w:noProof/>
        </w:rPr>
      </w:pPr>
      <w:r>
        <w:t xml:space="preserve">Figure </w:t>
      </w:r>
      <w:ins w:id="98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98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84" w:author="Dmitry Kaptsenel" w:date="2011-10-30T10:06:00Z">
        <w:r w:rsidR="00FF090F">
          <w:rPr>
            <w:noProof/>
          </w:rPr>
          <w:t>14</w:t>
        </w:r>
      </w:ins>
      <w:ins w:id="985" w:author="Dmitry Kaptsenel" w:date="2011-10-27T12:13:00Z">
        <w:r w:rsidR="006349B1">
          <w:fldChar w:fldCharType="end"/>
        </w:r>
      </w:ins>
      <w:del w:id="98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14</w:delText>
        </w:r>
        <w:r w:rsidR="00D14443" w:rsidDel="0079120E">
          <w:rPr>
            <w:noProof/>
          </w:rPr>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E930BD">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w:t>
      </w:r>
      <w:ins w:id="987" w:author="Dmitry Kaptsenel" w:date="2011-10-24T15:40:00Z">
        <w:r w:rsidR="00E930BD">
          <w:t>#</w:t>
        </w:r>
      </w:ins>
      <w:r>
        <w:t xml:space="preserve">1 </w:t>
      </w:r>
      <w:del w:id="988" w:author="Dmitry Kaptsenel" w:date="2011-10-24T15:40:00Z">
        <w:r w:rsidDel="00E930BD">
          <w:delText>was created as</w:delText>
        </w:r>
      </w:del>
      <w:ins w:id="989" w:author="Dmitry Kaptsenel" w:date="2011-10-24T15:40:00Z">
        <w:r w:rsidR="00E930BD">
          <w:t>is</w:t>
        </w:r>
      </w:ins>
      <w:r>
        <w:t xml:space="preserve"> an output </w:t>
      </w:r>
      <w:ins w:id="990" w:author="Dmitry Kaptsenel" w:date="2011-10-24T15:40:00Z">
        <w:r w:rsidR="00E930BD">
          <w:t xml:space="preserve">event </w:t>
        </w:r>
      </w:ins>
      <w:r>
        <w:t>of the appropriate COI Buffer operation.</w:t>
      </w:r>
    </w:p>
    <w:p w:rsidR="00277BB7" w:rsidDel="000A4A44" w:rsidRDefault="003D6789" w:rsidP="002069EE">
      <w:pPr>
        <w:rPr>
          <w:del w:id="991" w:author="Dmitry Kaptsenel" w:date="2011-10-24T15:44:00Z"/>
        </w:rPr>
      </w:pPr>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992"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7</w:t>
        </w:r>
      </w:ins>
      <w:del w:id="993"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994"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8</w:t>
        </w:r>
      </w:ins>
      <w:del w:id="995"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FF090F">
        <w:t>below</w:t>
      </w:r>
      <w:r w:rsidR="008D1136">
        <w:fldChar w:fldCharType="end"/>
      </w:r>
      <w:r w:rsidR="00B31888">
        <w:t xml:space="preserve"> this </w:t>
      </w:r>
      <w:del w:id="996" w:author="Dmitry Kaptsenel" w:date="2011-10-24T15:45:00Z">
        <w:r w:rsidR="00B31888" w:rsidDel="002069EE">
          <w:delText xml:space="preserve">optimization </w:delText>
        </w:r>
      </w:del>
      <w:r w:rsidR="00B31888">
        <w:t xml:space="preserve">is limited to the cases when previous and next commands in the pipeline are known to be of Execution Type. </w:t>
      </w:r>
      <w:del w:id="997" w:author="Dmitry Kaptsenel" w:date="2011-10-24T15:46:00Z">
        <w:r w:rsidR="00B31888" w:rsidDel="002069EE">
          <w:delText xml:space="preserve">Adding such optimization also require more complex </w:delText>
        </w:r>
        <w:r w:rsidR="00277BB7" w:rsidDel="002069EE">
          <w:delText>N</w:delText>
        </w:r>
        <w:r w:rsidR="00B31888" w:rsidDel="002069EE">
          <w:delText xml:space="preserve">otification </w:delText>
        </w:r>
        <w:r w:rsidR="00277BB7" w:rsidDel="002069EE">
          <w:delText xml:space="preserve">Port </w:delText>
        </w:r>
        <w:r w:rsidR="00B31888" w:rsidDel="002069EE">
          <w:delText xml:space="preserve">algorithm </w:delText>
        </w:r>
      </w:del>
      <w:del w:id="998" w:author="Dmitry Kaptsenel" w:date="2011-10-24T15:42:00Z">
        <w:r w:rsidR="00B31888" w:rsidDel="00871B1B">
          <w:delText xml:space="preserve">as OpenCL Runtime requires correct completion </w:delText>
        </w:r>
      </w:del>
      <w:del w:id="999" w:author="Dmitry Kaptsenel" w:date="2011-10-24T15:46:00Z">
        <w:r w:rsidR="00B31888" w:rsidDel="002069EE">
          <w:delText>call-basks execution order</w:delText>
        </w:r>
      </w:del>
      <w:del w:id="1000" w:author="Dmitry Kaptsenel" w:date="2011-10-24T15:43:00Z">
        <w:r w:rsidR="00277BB7" w:rsidDel="00871B1B">
          <w:delText xml:space="preserve"> and does not allow call-backs skipping.</w:delText>
        </w:r>
      </w:del>
      <w:del w:id="1001" w:author="Dmitry Kaptsenel" w:date="2011-10-24T15:46:00Z">
        <w:r w:rsidR="00277BB7" w:rsidDel="002069EE">
          <w:delText xml:space="preserve"> </w:delText>
        </w:r>
      </w:del>
      <w:del w:id="1002" w:author="Dmitry Kaptsenel" w:date="2011-10-24T15:44:00Z">
        <w:r w:rsidR="00277BB7" w:rsidDel="00E65B39">
          <w:delText xml:space="preserve">As Notification Port is based on </w:delText>
        </w:r>
        <w:r w:rsidR="00215A46" w:rsidDel="00E65B39">
          <w:delText>COI events</w:delText>
        </w:r>
        <w:r w:rsidR="00277BB7" w:rsidDel="00E65B39">
          <w:delText xml:space="preserve">, skipping such </w:delText>
        </w:r>
        <w:r w:rsidR="00215A46" w:rsidDel="00E65B39">
          <w:delText xml:space="preserve">events </w:delText>
        </w:r>
        <w:r w:rsidR="00277BB7" w:rsidDel="00E65B39">
          <w:delText xml:space="preserve">will require special support during notifications. </w:delText>
        </w:r>
      </w:del>
    </w:p>
    <w:p w:rsidR="003D6789" w:rsidRPr="003D6789" w:rsidRDefault="00277BB7" w:rsidP="000A4A44">
      <w:del w:id="1003" w:author="Dmitry Kaptsenel" w:date="2011-10-24T15:44:00Z">
        <w:r w:rsidRPr="00277BB7" w:rsidDel="000A4A44">
          <w:rPr>
            <w:b/>
            <w:bCs/>
            <w:i/>
            <w:iCs/>
          </w:rPr>
          <w:delText>Note:</w:delText>
        </w:r>
        <w:r w:rsidRPr="00277BB7" w:rsidDel="000A4A44">
          <w:rPr>
            <w:b/>
            <w:bCs/>
            <w:i/>
            <w:iCs/>
          </w:rPr>
          <w:tab/>
        </w:r>
        <w:r w:rsidR="00215A46" w:rsidDel="000A4A44">
          <w:delText>Event</w:delText>
        </w:r>
        <w:r w:rsidR="00FF6B6C" w:rsidDel="000A4A44">
          <w:delText>-skipping</w:delText>
        </w:r>
        <w:r w:rsidDel="000A4A44">
          <w:delText xml:space="preserve"> optimization may be considered in future as performance measurements will be known.</w:delText>
        </w:r>
      </w:del>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1004" w:name="_Ref289341073"/>
      <w:r>
        <w:t xml:space="preserve">Table </w:t>
      </w:r>
      <w:ins w:id="1005"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00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07" w:author="Dmitry Kaptsenel" w:date="2011-10-30T10:06:00Z">
        <w:r w:rsidR="00FF090F">
          <w:rPr>
            <w:noProof/>
          </w:rPr>
          <w:t>7</w:t>
        </w:r>
      </w:ins>
      <w:ins w:id="1008" w:author="Dmitry Kaptsenel" w:date="2011-10-24T14:59:00Z">
        <w:r w:rsidR="00294123">
          <w:fldChar w:fldCharType="end"/>
        </w:r>
      </w:ins>
      <w:del w:id="100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6</w:delText>
        </w:r>
        <w:r w:rsidR="00AE73BE" w:rsidDel="00294123">
          <w:rPr>
            <w:noProof/>
          </w:rPr>
          <w:fldChar w:fldCharType="end"/>
        </w:r>
      </w:del>
      <w:bookmarkEnd w:id="1004"/>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1010" w:name="_Ref289341096"/>
      <w:bookmarkStart w:id="1011" w:name="_Ref289341104"/>
      <w:r>
        <w:t xml:space="preserve">Table </w:t>
      </w:r>
      <w:ins w:id="1012"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013"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14" w:author="Dmitry Kaptsenel" w:date="2011-10-30T10:06:00Z">
        <w:r w:rsidR="00FF090F">
          <w:rPr>
            <w:noProof/>
          </w:rPr>
          <w:t>8</w:t>
        </w:r>
      </w:ins>
      <w:ins w:id="1015" w:author="Dmitry Kaptsenel" w:date="2011-10-24T14:59:00Z">
        <w:r w:rsidR="00294123">
          <w:fldChar w:fldCharType="end"/>
        </w:r>
      </w:ins>
      <w:del w:id="1016"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7</w:delText>
        </w:r>
        <w:r w:rsidR="00AE73BE" w:rsidDel="00294123">
          <w:rPr>
            <w:noProof/>
          </w:rPr>
          <w:fldChar w:fldCharType="end"/>
        </w:r>
      </w:del>
      <w:bookmarkEnd w:id="1010"/>
      <w:r>
        <w:t xml:space="preserve"> Save output COI barrier for the Current Command for In-Order Command List</w:t>
      </w:r>
      <w:bookmarkEnd w:id="1011"/>
    </w:p>
    <w:p w:rsidR="00971644" w:rsidRPr="00971644" w:rsidRDefault="00971644" w:rsidP="00480672">
      <w:pPr>
        <w:pStyle w:val="Caption"/>
      </w:pPr>
    </w:p>
    <w:p w:rsidR="00D54F6E" w:rsidRDefault="00D54F6E" w:rsidP="00BB713F">
      <w:pPr>
        <w:pStyle w:val="Heading4"/>
      </w:pPr>
      <w:bookmarkStart w:id="1017" w:name="_Toc307732561"/>
      <w:r>
        <w:lastRenderedPageBreak/>
        <w:t>Out-Of-Order Command Lists</w:t>
      </w:r>
      <w:bookmarkEnd w:id="1017"/>
    </w:p>
    <w:p w:rsidR="00B5163B" w:rsidRDefault="00B5163B" w:rsidP="00B5163B">
      <w:pPr>
        <w:pStyle w:val="Heading5"/>
      </w:pPr>
      <w:r>
        <w:t>Execution Type Commands with Out-Of-Order Command Lists</w:t>
      </w:r>
    </w:p>
    <w:p w:rsidR="00F844B9" w:rsidRDefault="009C5FA7" w:rsidP="00AD3C3B">
      <w:r>
        <w:t xml:space="preserve">COI Pipelines do not support </w:t>
      </w:r>
      <w:del w:id="1018" w:author="Dmitry Kaptsenel" w:date="2011-10-24T15:49:00Z">
        <w:r w:rsidDel="0097082F">
          <w:delText xml:space="preserve">asynchronous </w:delText>
        </w:r>
      </w:del>
      <w:ins w:id="1019" w:author="Dmitry Kaptsenel" w:date="2011-10-24T15:49:00Z">
        <w:r w:rsidR="0097082F">
          <w:t xml:space="preserve">out-of-order </w:t>
        </w:r>
      </w:ins>
      <w:r>
        <w:t xml:space="preserve">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t>
      </w:r>
      <w:ins w:id="1020" w:author="Dmitry Kaptsenel" w:date="2011-10-24T15:50:00Z">
        <w:r w:rsidR="007C5438">
          <w:t xml:space="preserve">immediately </w:t>
        </w:r>
      </w:ins>
      <w:r>
        <w:t xml:space="preserve">when run-function </w:t>
      </w:r>
      <w:del w:id="1021" w:author="Dmitry Kaptsenel" w:date="2011-10-24T15:51:00Z">
        <w:r w:rsidDel="007C5438">
          <w:delText xml:space="preserve">returns </w:delText>
        </w:r>
      </w:del>
      <w:ins w:id="1022" w:author="Dmitry Kaptsenel" w:date="2011-10-24T15:51:00Z">
        <w:r w:rsidR="007C5438">
          <w:t xml:space="preserve">complete execution </w:t>
        </w:r>
      </w:ins>
      <w:r>
        <w:t xml:space="preserve">such </w:t>
      </w:r>
      <w:r w:rsidR="00D24FDD">
        <w:t xml:space="preserve">events </w:t>
      </w:r>
      <w:r>
        <w:t xml:space="preserve">cannot be used as execution-completed markers in out-of-order </w:t>
      </w:r>
      <w:del w:id="1023" w:author="Dmitry Kaptsenel" w:date="2011-10-24T15:53:00Z">
        <w:r w:rsidDel="00AD3C3B">
          <w:delText>queues</w:delText>
        </w:r>
      </w:del>
      <w:ins w:id="1024" w:author="Dmitry Kaptsenel" w:date="2011-10-24T15:53:00Z">
        <w:r w:rsidR="00AD3C3B">
          <w:t>Command Lists</w:t>
        </w:r>
      </w:ins>
      <w:r>
        <w:t xml:space="preserve">.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w:t>
      </w:r>
      <w:ins w:id="1025" w:author="Dmitry Kaptsenel" w:date="2011-10-24T15:52:00Z">
        <w:r w:rsidR="007C5438">
          <w:t xml:space="preserve">a </w:t>
        </w:r>
      </w:ins>
      <w:r>
        <w:t xml:space="preserve">run function as parameter. Device-side code may signal this </w:t>
      </w:r>
      <w:r w:rsidR="00D24FDD">
        <w:t xml:space="preserve">event </w:t>
      </w:r>
      <w:r>
        <w:t xml:space="preserve">at any time it thinks appropriate – in out-of-order </w:t>
      </w:r>
      <w:del w:id="1026" w:author="Dmitry Kaptsenel" w:date="2011-10-24T15:53:00Z">
        <w:r w:rsidDel="00AD3C3B">
          <w:delText xml:space="preserve">queues </w:delText>
        </w:r>
      </w:del>
      <w:ins w:id="1027" w:author="Dmitry Kaptsenel" w:date="2011-10-24T15:53:00Z">
        <w:r w:rsidR="00AD3C3B">
          <w:t xml:space="preserve">Command Lists </w:t>
        </w:r>
      </w:ins>
      <w:r w:rsidR="002D62B9">
        <w:t xml:space="preserve">device side code will signal user </w:t>
      </w:r>
      <w:r w:rsidR="00D24FDD">
        <w:t xml:space="preserve">events </w:t>
      </w:r>
      <w:r w:rsidR="002D62B9">
        <w:t xml:space="preserve">as </w:t>
      </w:r>
      <w:del w:id="1028" w:author="Dmitry Kaptsenel" w:date="2011-10-24T15:52:00Z">
        <w:r w:rsidR="002D62B9" w:rsidDel="007C5438">
          <w:delText>run is accomplished</w:delText>
        </w:r>
      </w:del>
      <w:ins w:id="1029" w:author="Dmitry Kaptsenel" w:date="2011-10-24T15:52:00Z">
        <w:r w:rsidR="007C5438">
          <w:t>kernel execution completes</w:t>
        </w:r>
      </w:ins>
      <w:r w:rsidR="002D62B9">
        <w:t>.</w:t>
      </w:r>
      <w:r>
        <w:t xml:space="preserve">  </w:t>
      </w:r>
    </w:p>
    <w:p w:rsidR="00945ED6" w:rsidRDefault="00945ED6" w:rsidP="00C628B8">
      <w:r>
        <w:t>One more difference from the In-Order Command List – as all command</w:t>
      </w:r>
      <w:r w:rsidR="00FB3E23">
        <w:t>s</w:t>
      </w:r>
      <w:r>
        <w:t xml:space="preserve"> in the Out-Of-Order lists are independent</w:t>
      </w:r>
      <w:ins w:id="1030" w:author="Dmitry Kaptsenel" w:date="2011-10-24T15:54:00Z">
        <w:r w:rsidR="003B54FE">
          <w:t>,</w:t>
        </w:r>
      </w:ins>
      <w:r>
        <w:t xml:space="preserve"> we may assume that OpenCL Runtime will require immediate callback from any command. This means that there is no benefit in completion notifications batching.</w:t>
      </w:r>
    </w:p>
    <w:p w:rsidR="003B349B" w:rsidRDefault="003B349B" w:rsidP="003B54FE">
      <w:r>
        <w:t xml:space="preserve">COI Buffer is considered not required on device if no Run Functions that received this buffer as an argument is now in the process of execution. As stated above in Out-Of-Order </w:t>
      </w:r>
      <w:del w:id="1031" w:author="Dmitry Kaptsenel" w:date="2011-10-24T15:55:00Z">
        <w:r w:rsidDel="003B54FE">
          <w:delText xml:space="preserve">queues </w:delText>
        </w:r>
      </w:del>
      <w:ins w:id="1032" w:author="Dmitry Kaptsenel" w:date="2011-10-24T15:55:00Z">
        <w:r w:rsidR="003B54FE">
          <w:t xml:space="preserve">Command Lists </w:t>
        </w:r>
      </w:ins>
      <w:r>
        <w:t>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507136">
      <w:pPr>
        <w:keepNext/>
      </w:pPr>
      <w:r>
        <w:fldChar w:fldCharType="begin"/>
      </w:r>
      <w:r w:rsidR="00E559E5">
        <w:instrText xml:space="preserve"> REF _Ref288383694 \h </w:instrText>
      </w:r>
      <w:r>
        <w:fldChar w:fldCharType="separate"/>
      </w:r>
      <w:ins w:id="1033"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15</w:t>
        </w:r>
      </w:ins>
      <w:del w:id="1034"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15</w:delText>
        </w:r>
      </w:del>
      <w:r>
        <w:fldChar w:fldCharType="end"/>
      </w:r>
      <w:r w:rsidR="00FC0784">
        <w:t xml:space="preserve"> and </w:t>
      </w:r>
      <w:r>
        <w:fldChar w:fldCharType="begin"/>
      </w:r>
      <w:r w:rsidR="00FC0784">
        <w:instrText xml:space="preserve"> REF _Ref288384581 \h </w:instrText>
      </w:r>
      <w:r>
        <w:fldChar w:fldCharType="separate"/>
      </w:r>
      <w:ins w:id="1035"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16</w:t>
        </w:r>
      </w:ins>
      <w:del w:id="103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16</w:delText>
        </w:r>
      </w:del>
      <w:r>
        <w:fldChar w:fldCharType="end"/>
      </w:r>
      <w:r w:rsidR="00E559E5">
        <w:t xml:space="preserve"> </w:t>
      </w:r>
      <w:r>
        <w:fldChar w:fldCharType="begin"/>
      </w:r>
      <w:r w:rsidR="00E559E5">
        <w:instrText xml:space="preserve"> REF _Ref288383698 \p \h </w:instrText>
      </w:r>
      <w:r>
        <w:fldChar w:fldCharType="separate"/>
      </w:r>
      <w:r w:rsidR="00FF090F">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w:t>
      </w:r>
      <w:del w:id="1037" w:author="Dmitry Kaptsenel" w:date="2011-10-24T15:56:00Z">
        <w:r w:rsidR="00E559E5" w:rsidDel="00507136">
          <w:delText xml:space="preserve">the </w:delText>
        </w:r>
      </w:del>
      <w:r w:rsidR="00E559E5">
        <w:t xml:space="preserve">out-of-order </w:t>
      </w:r>
      <w:del w:id="1038" w:author="Dmitry Kaptsenel" w:date="2011-10-24T15:56:00Z">
        <w:r w:rsidR="00E559E5" w:rsidDel="00507136">
          <w:delText>queue</w:delText>
        </w:r>
      </w:del>
      <w:ins w:id="1039" w:author="Dmitry Kaptsenel" w:date="2011-10-24T15:56:00Z">
        <w:r w:rsidR="00507136">
          <w:t>Command Lists</w:t>
        </w:r>
      </w:ins>
      <w:r w:rsidR="00E559E5">
        <w:t>:</w:t>
      </w:r>
    </w:p>
    <w:bookmarkStart w:id="1040" w:name="OLE_LINK10"/>
    <w:bookmarkStart w:id="1041" w:name="OLE_LINK11"/>
    <w:p w:rsidR="00945ED6" w:rsidRDefault="00D95BEA" w:rsidP="00945ED6">
      <w:pPr>
        <w:keepNext/>
        <w:jc w:val="center"/>
      </w:pPr>
      <w:r>
        <w:object w:dxaOrig="5351" w:dyaOrig="8049">
          <v:shape id="_x0000_i1041" type="#_x0000_t75" style="width:244.8pt;height:368.75pt" o:ole="">
            <v:imagedata r:id="rId43" o:title="" croptop="-162f" cropbottom="387f" cropright="-380f"/>
          </v:shape>
          <o:OLEObject Type="Embed" ProgID="Visio.Drawing.11" ShapeID="_x0000_i1041" DrawAspect="Content" ObjectID="_1381474747" r:id="rId44"/>
        </w:object>
      </w:r>
      <w:bookmarkEnd w:id="1040"/>
      <w:bookmarkEnd w:id="1041"/>
    </w:p>
    <w:p w:rsidR="002D62B9" w:rsidRDefault="00945ED6" w:rsidP="00945ED6">
      <w:pPr>
        <w:pStyle w:val="Caption"/>
        <w:rPr>
          <w:noProof/>
        </w:rPr>
      </w:pPr>
      <w:bookmarkStart w:id="1042" w:name="_Ref288383694"/>
      <w:bookmarkStart w:id="1043" w:name="_Ref288383698"/>
      <w:r>
        <w:t xml:space="preserve">Figure </w:t>
      </w:r>
      <w:ins w:id="104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04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46" w:author="Dmitry Kaptsenel" w:date="2011-10-30T10:06:00Z">
        <w:r w:rsidR="00FF090F">
          <w:rPr>
            <w:noProof/>
          </w:rPr>
          <w:t>15</w:t>
        </w:r>
      </w:ins>
      <w:ins w:id="1047" w:author="Dmitry Kaptsenel" w:date="2011-10-27T12:13:00Z">
        <w:r w:rsidR="006349B1">
          <w:fldChar w:fldCharType="end"/>
        </w:r>
      </w:ins>
      <w:del w:id="104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15</w:delText>
        </w:r>
        <w:r w:rsidR="00D14443" w:rsidDel="0079120E">
          <w:rPr>
            <w:noProof/>
          </w:rPr>
          <w:fldChar w:fldCharType="end"/>
        </w:r>
      </w:del>
      <w:bookmarkEnd w:id="1042"/>
      <w:r>
        <w:rPr>
          <w:noProof/>
        </w:rPr>
        <w:t xml:space="preserve"> </w:t>
      </w:r>
      <w:r w:rsidRPr="004F7F20">
        <w:rPr>
          <w:noProof/>
        </w:rPr>
        <w:t>Execution Typ</w:t>
      </w:r>
      <w:r>
        <w:rPr>
          <w:noProof/>
        </w:rPr>
        <w:t>e Command Insertion Flow into Out-Of</w:t>
      </w:r>
      <w:r w:rsidRPr="004F7F20">
        <w:rPr>
          <w:noProof/>
        </w:rPr>
        <w:t>-Order Command List</w:t>
      </w:r>
      <w:bookmarkEnd w:id="1043"/>
    </w:p>
    <w:p w:rsidR="00AA28D7" w:rsidRDefault="002870CD" w:rsidP="00FC7A2D">
      <w:pPr>
        <w:keepNext/>
        <w:jc w:val="center"/>
      </w:pPr>
      <w:r>
        <w:object w:dxaOrig="4846" w:dyaOrig="6674">
          <v:shape id="_x0000_i1042" type="#_x0000_t75" style="width:291.75pt;height:338.7pt" o:ole="">
            <v:imagedata r:id="rId45" o:title="" croptop="-449f" cropbottom="-460f" cropleft="-175f" cropright="-957f"/>
          </v:shape>
          <o:OLEObject Type="Embed" ProgID="Visio.Drawing.11" ShapeID="_x0000_i1042" DrawAspect="Content" ObjectID="_1381474748" r:id="rId46"/>
        </w:object>
      </w:r>
    </w:p>
    <w:p w:rsidR="00E53FF5" w:rsidRPr="00E53FF5" w:rsidRDefault="00AA28D7" w:rsidP="00AA28D7">
      <w:pPr>
        <w:pStyle w:val="Caption"/>
      </w:pPr>
      <w:bookmarkStart w:id="1049" w:name="_Ref288384581"/>
      <w:r>
        <w:t xml:space="preserve">Figure </w:t>
      </w:r>
      <w:ins w:id="105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05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52" w:author="Dmitry Kaptsenel" w:date="2011-10-30T10:06:00Z">
        <w:r w:rsidR="00FF090F">
          <w:rPr>
            <w:noProof/>
          </w:rPr>
          <w:t>16</w:t>
        </w:r>
      </w:ins>
      <w:ins w:id="1053" w:author="Dmitry Kaptsenel" w:date="2011-10-27T12:13:00Z">
        <w:r w:rsidR="006349B1">
          <w:fldChar w:fldCharType="end"/>
        </w:r>
      </w:ins>
      <w:del w:id="105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16</w:delText>
        </w:r>
        <w:r w:rsidR="00D14443" w:rsidDel="0079120E">
          <w:rPr>
            <w:noProof/>
          </w:rPr>
          <w:fldChar w:fldCharType="end"/>
        </w:r>
      </w:del>
      <w:bookmarkEnd w:id="1049"/>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7" o:title="" croptop="796f" cropbottom="-818f" cropleft="-890f" cropright="-683f"/>
          </v:shape>
          <o:OLEObject Type="Embed" ProgID="Visio.Drawing.11" ShapeID="_x0000_i1043" DrawAspect="Content" ObjectID="_1381474749" r:id="rId48"/>
        </w:object>
      </w:r>
    </w:p>
    <w:p w:rsidR="00F83FFE" w:rsidRDefault="001D3587" w:rsidP="00F83FFE">
      <w:pPr>
        <w:pStyle w:val="Caption"/>
      </w:pPr>
      <w:r>
        <w:t xml:space="preserve">Figure </w:t>
      </w:r>
      <w:ins w:id="105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05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57" w:author="Dmitry Kaptsenel" w:date="2011-10-30T10:06:00Z">
        <w:r w:rsidR="00FF090F">
          <w:rPr>
            <w:noProof/>
          </w:rPr>
          <w:t>17</w:t>
        </w:r>
      </w:ins>
      <w:ins w:id="1058" w:author="Dmitry Kaptsenel" w:date="2011-10-27T12:13:00Z">
        <w:r w:rsidR="006349B1">
          <w:fldChar w:fldCharType="end"/>
        </w:r>
      </w:ins>
      <w:del w:id="105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17</w:delText>
        </w:r>
        <w:r w:rsidR="00D14443" w:rsidDel="0079120E">
          <w:rPr>
            <w:noProof/>
          </w:rPr>
          <w:fldChar w:fldCharType="end"/>
        </w:r>
      </w:del>
      <w:r>
        <w:t xml:space="preserve"> Buffer operation Type Command Flow on the Host Side for Out-Of-Order Command List</w:t>
      </w:r>
    </w:p>
    <w:p w:rsidR="00CD0EB6" w:rsidRDefault="00CD0EB6" w:rsidP="00CD0EB6">
      <w:pPr>
        <w:pStyle w:val="Heading3"/>
      </w:pPr>
      <w:bookmarkStart w:id="1060" w:name="_Toc298165607"/>
      <w:bookmarkStart w:id="1061" w:name="_Toc298167617"/>
      <w:bookmarkStart w:id="1062" w:name="_Toc298165608"/>
      <w:bookmarkStart w:id="1063" w:name="_Toc298167618"/>
      <w:bookmarkStart w:id="1064" w:name="_Toc298165609"/>
      <w:bookmarkStart w:id="1065" w:name="_Toc298167619"/>
      <w:bookmarkStart w:id="1066" w:name="_Toc298165610"/>
      <w:bookmarkStart w:id="1067" w:name="_Toc298167620"/>
      <w:bookmarkStart w:id="1068" w:name="_Toc298165611"/>
      <w:bookmarkStart w:id="1069" w:name="_Toc298167621"/>
      <w:bookmarkStart w:id="1070" w:name="_Toc298165612"/>
      <w:bookmarkStart w:id="1071" w:name="_Toc298167622"/>
      <w:bookmarkStart w:id="1072" w:name="_Toc298165613"/>
      <w:bookmarkStart w:id="1073" w:name="_Toc298167623"/>
      <w:bookmarkStart w:id="1074" w:name="_Toc298165614"/>
      <w:bookmarkStart w:id="1075" w:name="_Toc298167624"/>
      <w:bookmarkStart w:id="1076" w:name="_Toc298165615"/>
      <w:bookmarkStart w:id="1077" w:name="_Toc298167625"/>
      <w:bookmarkStart w:id="1078" w:name="_Toc298165616"/>
      <w:bookmarkStart w:id="1079" w:name="_Toc298167626"/>
      <w:bookmarkStart w:id="1080" w:name="_Toc307732562"/>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r>
        <w:lastRenderedPageBreak/>
        <w:t>Command Batching</w:t>
      </w:r>
      <w:bookmarkEnd w:id="1080"/>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1081" w:author="Dmitry Kaptsenel" w:date="2011-10-30T10:06:00Z">
        <w:r w:rsidR="00FF090F">
          <w:rPr>
            <w:rFonts w:hint="eastAsia"/>
            <w:cs/>
          </w:rPr>
          <w:t>‎</w:t>
        </w:r>
        <w:r w:rsidR="00FF090F">
          <w:t>4.8.2</w:t>
        </w:r>
      </w:ins>
      <w:del w:id="1082" w:author="Dmitry Kaptsenel" w:date="2011-10-30T09:59:00Z">
        <w:r w:rsidR="00AD488C" w:rsidDel="00A47CB2">
          <w:rPr>
            <w:rFonts w:hint="eastAsia"/>
            <w:cs/>
          </w:rPr>
          <w:delText>‎</w:delText>
        </w:r>
        <w:r w:rsidR="00AD488C" w:rsidDel="00A47CB2">
          <w:delText>4.8.2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r w:rsidR="00FF090F" w:rsidRPr="00FF090F">
        <w:rPr>
          <w:i/>
          <w:iCs/>
        </w:rPr>
        <w:t>Command Types</w:t>
      </w:r>
      <w:r w:rsidR="00451761">
        <w:fldChar w:fldCharType="end"/>
      </w:r>
      <w:r>
        <w:t xml:space="preserve">) </w:t>
      </w:r>
      <w:r w:rsidR="008D1136">
        <w:fldChar w:fldCharType="begin"/>
      </w:r>
      <w:r>
        <w:instrText xml:space="preserve"> REF _Ref289333694 \p \h </w:instrText>
      </w:r>
      <w:r w:rsidR="008D1136">
        <w:fldChar w:fldCharType="separate"/>
      </w:r>
      <w:r w:rsidR="00FF090F">
        <w:t>above</w:t>
      </w:r>
      <w:r w:rsidR="008D1136">
        <w:fldChar w:fldCharType="end"/>
      </w:r>
      <w:r>
        <w:t xml:space="preserve"> the only OpenCL commands that are executed on the MIC device physically are </w:t>
      </w:r>
      <w:r w:rsidRPr="00FC191C">
        <w:rPr>
          <w:i/>
          <w:iCs/>
        </w:rPr>
        <w:t>Kernel execution commands</w:t>
      </w:r>
      <w:r>
        <w:rPr>
          <w:i/>
          <w:iCs/>
        </w:rPr>
        <w:t>: Execute Kernel (NDRange)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F16498">
      <w:pPr>
        <w:pStyle w:val="Heading3"/>
      </w:pPr>
      <w:bookmarkStart w:id="1083" w:name="_Ref292272792"/>
      <w:bookmarkStart w:id="1084" w:name="_Toc307732563"/>
      <w:r>
        <w:t xml:space="preserve">MIC Device Agent </w:t>
      </w:r>
      <w:r w:rsidR="003668ED">
        <w:t xml:space="preserve">Service Command </w:t>
      </w:r>
      <w:del w:id="1085" w:author="Dmitry Kaptsenel" w:date="2011-10-24T16:00:00Z">
        <w:r w:rsidR="003668ED" w:rsidDel="00F16498">
          <w:delText>Queue</w:delText>
        </w:r>
      </w:del>
      <w:bookmarkEnd w:id="1083"/>
      <w:ins w:id="1086" w:author="Dmitry Kaptsenel" w:date="2011-10-24T16:00:00Z">
        <w:r w:rsidR="00F16498">
          <w:t>List</w:t>
        </w:r>
      </w:ins>
      <w:bookmarkEnd w:id="1084"/>
    </w:p>
    <w:p w:rsidR="00DE0191" w:rsidRDefault="003668ED" w:rsidP="00411426">
      <w:r>
        <w:t xml:space="preserve">MIC Device </w:t>
      </w:r>
      <w:r w:rsidR="001A2587">
        <w:t>A</w:t>
      </w:r>
      <w:r>
        <w:t xml:space="preserve">gent will implement one single In-Order Service Command </w:t>
      </w:r>
      <w:del w:id="1087" w:author="Dmitry Kaptsenel" w:date="2011-10-24T15:59:00Z">
        <w:r w:rsidDel="00411426">
          <w:delText xml:space="preserve">Queue </w:delText>
        </w:r>
      </w:del>
      <w:ins w:id="1088" w:author="Dmitry Kaptsenel" w:date="2011-10-24T15:59:00Z">
        <w:r w:rsidR="00411426">
          <w:t xml:space="preserve">List </w:t>
        </w:r>
      </w:ins>
      <w:r>
        <w:t xml:space="preserve">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B826BE">
      <w:r>
        <w:t xml:space="preserve">Service Command </w:t>
      </w:r>
      <w:del w:id="1089" w:author="Dmitry Kaptsenel" w:date="2011-10-24T16:01:00Z">
        <w:r w:rsidDel="00B826BE">
          <w:delText xml:space="preserve">Queue </w:delText>
        </w:r>
      </w:del>
      <w:ins w:id="1090" w:author="Dmitry Kaptsenel" w:date="2011-10-24T16:01:00Z">
        <w:r w:rsidR="00B826BE">
          <w:t xml:space="preserve">List </w:t>
        </w:r>
      </w:ins>
      <w:del w:id="1091" w:author="Dmitry Kaptsenel" w:date="2011-10-24T16:00:00Z">
        <w:r w:rsidDel="00FD69D7">
          <w:delText xml:space="preserve">may </w:delText>
        </w:r>
      </w:del>
      <w:ins w:id="1092" w:author="Dmitry Kaptsenel" w:date="2011-10-24T16:00:00Z">
        <w:r w:rsidR="00FD69D7">
          <w:t xml:space="preserve">will </w:t>
        </w:r>
      </w:ins>
      <w:r>
        <w:t>be implemented as just a COI Pipeline.</w:t>
      </w:r>
    </w:p>
    <w:p w:rsidR="00312793" w:rsidRDefault="000C19D9" w:rsidP="00C36208">
      <w:pPr>
        <w:pStyle w:val="Heading2"/>
      </w:pPr>
      <w:bookmarkStart w:id="1093" w:name="_Toc307732564"/>
      <w:r>
        <w:t>Support for</w:t>
      </w:r>
      <w:r w:rsidR="00312793">
        <w:t xml:space="preserve"> printf() in kernels</w:t>
      </w:r>
      <w:bookmarkEnd w:id="1093"/>
      <w:r w:rsidR="00312793">
        <w:t xml:space="preserve"> </w:t>
      </w:r>
    </w:p>
    <w:p w:rsidR="00874481" w:rsidRDefault="00874481" w:rsidP="00190BC7">
      <w:del w:id="1094" w:author="Dmitry Kaptsenel" w:date="2011-10-24T16:02:00Z">
        <w:r w:rsidDel="00815D8C">
          <w:delText xml:space="preserve">OpenCL </w:delText>
        </w:r>
        <w:r w:rsidR="00802352" w:rsidDel="00815D8C">
          <w:delText xml:space="preserve">spec </w:delText>
        </w:r>
        <w:r w:rsidDel="00815D8C">
          <w:delText xml:space="preserve">1.2 </w:delText>
        </w:r>
      </w:del>
      <w:ins w:id="1095" w:author="Dmitry Kaptsenel" w:date="2011-10-24T16:02:00Z">
        <w:r w:rsidR="00815D8C">
          <w:t>[</w:t>
        </w:r>
        <w:r w:rsidR="00815D8C" w:rsidRPr="001516E0">
          <w:rPr>
            <w:i/>
            <w:iCs/>
          </w:rPr>
          <w:fldChar w:fldCharType="begin"/>
        </w:r>
        <w:r w:rsidR="00815D8C" w:rsidRPr="001516E0">
          <w:rPr>
            <w:i/>
            <w:iCs/>
          </w:rPr>
          <w:instrText xml:space="preserve"> REF OpenCL_spec1_1 \h </w:instrText>
        </w:r>
      </w:ins>
      <w:r w:rsidR="00815D8C" w:rsidRPr="001516E0">
        <w:rPr>
          <w:i/>
          <w:iCs/>
        </w:rPr>
        <w:instrText xml:space="preserve"> \* MERGEFORMAT </w:instrText>
      </w:r>
      <w:r w:rsidR="00815D8C" w:rsidRPr="001516E0">
        <w:rPr>
          <w:i/>
          <w:iCs/>
        </w:rPr>
      </w:r>
      <w:r w:rsidR="00815D8C" w:rsidRPr="001516E0">
        <w:rPr>
          <w:i/>
          <w:iCs/>
        </w:rPr>
        <w:fldChar w:fldCharType="separate"/>
      </w:r>
      <w:ins w:id="1096" w:author="Dmitry Kaptsenel" w:date="2011-10-30T10:06:00Z">
        <w:r w:rsidR="00FF090F" w:rsidRPr="00FF090F">
          <w:rPr>
            <w:rFonts w:ascii="Calibri" w:hAnsi="Calibri"/>
            <w:i/>
            <w:iCs/>
          </w:rPr>
          <w:t>OpenCL specification ver 1.2</w:t>
        </w:r>
      </w:ins>
      <w:ins w:id="1097" w:author="Dmitry Kaptsenel" w:date="2011-10-24T16:02:00Z">
        <w:r w:rsidR="00815D8C" w:rsidRPr="001516E0">
          <w:rPr>
            <w:i/>
            <w:iCs/>
          </w:rPr>
          <w:fldChar w:fldCharType="end"/>
        </w:r>
        <w:r w:rsidR="00815D8C">
          <w:t xml:space="preserve">] </w:t>
        </w:r>
      </w:ins>
      <w:r>
        <w:t>requires support for printf() built-in functions in kernels. According to the spec all printf() output for the single NDRange</w:t>
      </w:r>
      <w:r w:rsidR="001B7FCF">
        <w:t xml:space="preserve"> or Task</w:t>
      </w:r>
      <w:r>
        <w:t xml:space="preserve"> command is </w:t>
      </w:r>
      <w:del w:id="1098" w:author="Dmitry Kaptsenel" w:date="2011-10-24T16:04:00Z">
        <w:r w:rsidDel="00190BC7">
          <w:delText>grouped together</w:delText>
        </w:r>
      </w:del>
      <w:ins w:id="1099" w:author="Dmitry Kaptsenel" w:date="2011-10-24T16:04:00Z">
        <w:r w:rsidR="00190BC7">
          <w:t>buffered on the device</w:t>
        </w:r>
      </w:ins>
      <w:r>
        <w:t xml:space="preserve"> and </w:t>
      </w:r>
      <w:del w:id="1100" w:author="Dmitry Kaptsenel" w:date="2011-10-24T16:04:00Z">
        <w:r w:rsidDel="00190BC7">
          <w:delText xml:space="preserve">provided </w:delText>
        </w:r>
      </w:del>
      <w:ins w:id="1101" w:author="Dmitry Kaptsenel" w:date="2011-10-24T16:04:00Z">
        <w:r w:rsidR="00190BC7">
          <w:t xml:space="preserve">transferred </w:t>
        </w:r>
      </w:ins>
      <w:r>
        <w:t xml:space="preserve">back to the host OpenCL Runtime </w:t>
      </w:r>
      <w:del w:id="1102" w:author="Dmitry Kaptsenel" w:date="2011-10-24T16:04:00Z">
        <w:r w:rsidDel="00190BC7">
          <w:delText>as appropriate</w:delText>
        </w:r>
      </w:del>
      <w:ins w:id="1103" w:author="Dmitry Kaptsenel" w:date="2011-10-24T16:04:00Z">
        <w:r w:rsidR="00190BC7">
          <w:t>when the corresponding</w:t>
        </w:r>
      </w:ins>
      <w:r>
        <w:t xml:space="preserve"> NDRange</w:t>
      </w:r>
      <w:r w:rsidR="003C7941">
        <w:t>/Task</w:t>
      </w:r>
      <w:r>
        <w:t xml:space="preserve"> command is completed. Output of concurrent work items may be intermixed provided that output of the single printf() invocation is consistent and not intermixed with other printf() </w:t>
      </w:r>
      <w:r w:rsidR="00E608CE">
        <w:t xml:space="preserve">invocations </w:t>
      </w:r>
      <w:r>
        <w:t>output.</w:t>
      </w:r>
    </w:p>
    <w:p w:rsidR="00802352" w:rsidRDefault="00802352" w:rsidP="004F5936">
      <w:pPr>
        <w:jc w:val="left"/>
      </w:pPr>
      <w:del w:id="1104" w:author="Dmitry Kaptsenel" w:date="2011-10-24T16:05:00Z">
        <w:r w:rsidDel="004F5936">
          <w:delText>OpenCL spec 1.2 states that e</w:delText>
        </w:r>
      </w:del>
      <w:ins w:id="1105" w:author="Dmitry Kaptsenel" w:date="2011-10-24T16:05:00Z">
        <w:r w:rsidR="004F5936">
          <w:t>E</w:t>
        </w:r>
      </w:ins>
      <w:r>
        <w:t xml:space="preserve">ach device should provide a user visible (through </w:t>
      </w:r>
      <w:r w:rsidR="00AE402F" w:rsidRPr="00F158FD">
        <w:rPr>
          <w:i/>
          <w:iCs/>
        </w:rPr>
        <w:t>clGetDeviceInfo()</w:t>
      </w:r>
      <w:r w:rsidR="00AE402F">
        <w:t xml:space="preserve"> </w:t>
      </w:r>
      <w:r w:rsidR="00F158FD">
        <w:t xml:space="preserve">OpenCL </w:t>
      </w:r>
      <w:r w:rsidR="00AE402F">
        <w:t xml:space="preserve">API) </w:t>
      </w:r>
      <w:r>
        <w:t xml:space="preserve">property </w:t>
      </w:r>
      <w:r w:rsidRPr="00802352">
        <w:t>CL_DEVICE_PRINTF_BUFFER</w:t>
      </w:r>
      <w:del w:id="1106" w:author="Dmitry Kaptsenel" w:date="2011-10-24T16:06:00Z">
        <w:r w:rsidRPr="00802352" w:rsidDel="004F5936">
          <w:delText>_</w:delText>
        </w:r>
        <w:r w:rsidR="00E60B0B" w:rsidDel="004F5936">
          <w:delText>SIZE</w:delText>
        </w:r>
      </w:del>
      <w:r>
        <w:t xml:space="preserve"> </w:t>
      </w:r>
      <w:r w:rsidR="00211037">
        <w:t xml:space="preserve">with printf() buffer size. All output </w:t>
      </w:r>
      <w:del w:id="1107" w:author="Dmitry Kaptsenel" w:date="2011-10-24T16:06:00Z">
        <w:r w:rsidR="00211037" w:rsidDel="004F5936">
          <w:delText xml:space="preserve">data </w:delText>
        </w:r>
      </w:del>
      <w:r w:rsidR="00211037">
        <w:t xml:space="preserve">that </w:t>
      </w:r>
      <w:del w:id="1108" w:author="Dmitry Kaptsenel" w:date="2011-10-24T16:06:00Z">
        <w:r w:rsidR="00211037" w:rsidDel="004F5936">
          <w:delText xml:space="preserve">overflows </w:delText>
        </w:r>
      </w:del>
      <w:ins w:id="1109" w:author="Dmitry Kaptsenel" w:date="2011-10-24T16:06:00Z">
        <w:r w:rsidR="004F5936">
          <w:t xml:space="preserve">exceeds the size of </w:t>
        </w:r>
      </w:ins>
      <w:ins w:id="1110" w:author="Dmitry Kaptsenel" w:date="2011-10-24T16:07:00Z">
        <w:r w:rsidR="004F5936">
          <w:t>printf()</w:t>
        </w:r>
      </w:ins>
      <w:ins w:id="1111" w:author="Dmitry Kaptsenel" w:date="2011-10-24T16:06:00Z">
        <w:r w:rsidR="004F5936">
          <w:t xml:space="preserve"> </w:t>
        </w:r>
      </w:ins>
      <w:del w:id="1112" w:author="Dmitry Kaptsenel" w:date="2011-10-24T16:06:00Z">
        <w:r w:rsidR="00211037" w:rsidDel="004F5936">
          <w:delText xml:space="preserve">this </w:delText>
        </w:r>
      </w:del>
      <w:r w:rsidR="00211037">
        <w:t xml:space="preserve">buffer is dropped. </w:t>
      </w:r>
    </w:p>
    <w:p w:rsidR="00891BF1" w:rsidRDefault="00891BF1" w:rsidP="008A233A">
      <w:pPr>
        <w:keepNext/>
        <w:jc w:val="left"/>
      </w:pPr>
      <w:r>
        <w:t xml:space="preserve">MIC Device Agent will support printf() in OpenCL kernels by </w:t>
      </w:r>
    </w:p>
    <w:p w:rsidR="00211037" w:rsidRDefault="00891BF1" w:rsidP="009A2F45">
      <w:pPr>
        <w:pStyle w:val="ListParagraph"/>
        <w:numPr>
          <w:ilvl w:val="0"/>
          <w:numId w:val="23"/>
        </w:numPr>
        <w:spacing w:before="0" w:beforeAutospacing="0"/>
        <w:jc w:val="left"/>
      </w:pPr>
      <w:r>
        <w:t xml:space="preserve">providing COI Buffer for printf()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Backend Execution Support (device part) that should be called when user invokes printf() built-in</w:t>
      </w:r>
    </w:p>
    <w:p w:rsidR="00903FC6" w:rsidRDefault="00903FC6" w:rsidP="003A2D12">
      <w:pPr>
        <w:pStyle w:val="ListParagraph"/>
        <w:numPr>
          <w:ilvl w:val="0"/>
          <w:numId w:val="23"/>
        </w:numPr>
        <w:jc w:val="left"/>
      </w:pPr>
      <w:del w:id="1113" w:author="Dmitry Kaptsenel" w:date="2011-10-24T16:10:00Z">
        <w:r w:rsidDel="00BE12C6">
          <w:delText xml:space="preserve">providing </w:delText>
        </w:r>
      </w:del>
      <w:ins w:id="1114" w:author="Dmitry Kaptsenel" w:date="2011-10-24T16:10:00Z">
        <w:r w:rsidR="00BE12C6">
          <w:t xml:space="preserve">using </w:t>
        </w:r>
      </w:ins>
      <w:del w:id="1115" w:author="Dmitry Kaptsenel" w:date="2011-10-24T16:08:00Z">
        <w:r w:rsidDel="003A2D12">
          <w:delText xml:space="preserve">relevant </w:delText>
        </w:r>
      </w:del>
      <w:ins w:id="1116" w:author="Dmitry Kaptsenel" w:date="2011-10-24T16:08:00Z">
        <w:r w:rsidR="003A2D12">
          <w:t xml:space="preserve">an </w:t>
        </w:r>
      </w:ins>
      <w:del w:id="1117" w:author="Dmitry Kaptsenel" w:date="2011-10-24T16:08:00Z">
        <w:r w:rsidDel="003A2D12">
          <w:delText>callback to the</w:delText>
        </w:r>
      </w:del>
      <w:del w:id="1118" w:author="Dmitry Kaptsenel" w:date="2011-10-24T16:09:00Z">
        <w:r w:rsidDel="003A2D12">
          <w:delText xml:space="preserve"> </w:delText>
        </w:r>
      </w:del>
      <w:r>
        <w:t xml:space="preserve">OpenCL Runtime </w:t>
      </w:r>
      <w:ins w:id="1119" w:author="Dmitry Kaptsenel" w:date="2011-10-24T16:09:00Z">
        <w:r w:rsidR="00BE12C6">
          <w:t xml:space="preserve">API </w:t>
        </w:r>
      </w:ins>
      <w:ins w:id="1120" w:author="Dmitry Kaptsenel" w:date="2011-10-24T16:10:00Z">
        <w:r w:rsidR="00BE12C6">
          <w:t>that will</w:t>
        </w:r>
      </w:ins>
      <w:ins w:id="1121" w:author="Dmitry Kaptsenel" w:date="2011-10-24T16:09:00Z">
        <w:r w:rsidR="003A2D12">
          <w:t xml:space="preserve"> consume </w:t>
        </w:r>
      </w:ins>
      <w:del w:id="1122" w:author="Dmitry Kaptsenel" w:date="2011-10-24T16:09:00Z">
        <w:r w:rsidDel="003A2D12">
          <w:delText xml:space="preserve">with gathered data after NDRange execution completed and printf() output is </w:delText>
        </w:r>
      </w:del>
      <w:r>
        <w:t>gathered</w:t>
      </w:r>
      <w:ins w:id="1123" w:author="Dmitry Kaptsenel" w:date="2011-10-24T16:09:00Z">
        <w:r w:rsidR="003A2D12">
          <w:t xml:space="preserve"> output</w:t>
        </w:r>
      </w:ins>
      <w:del w:id="1124" w:author="Dmitry Kaptsenel" w:date="2011-10-24T16:09:00Z">
        <w:r w:rsidDel="003A2D12">
          <w:delText>.</w:delText>
        </w:r>
      </w:del>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1125"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9</w:t>
        </w:r>
      </w:ins>
      <w:del w:id="1126"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FF090F">
        <w:t>below</w:t>
      </w:r>
      <w:r w:rsidR="008D1136">
        <w:fldChar w:fldCharType="end"/>
      </w:r>
      <w:r w:rsidR="00B3456D">
        <w:t xml:space="preserve"> enlists </w:t>
      </w:r>
      <w:bookmarkStart w:id="1127"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printf() support on MIC</w:t>
      </w:r>
      <w:bookmarkEnd w:id="1127"/>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printf() output of </w:t>
            </w:r>
            <w:r w:rsidR="007949EE">
              <w:t>kernel/task</w:t>
            </w:r>
            <w:r w:rsidR="00CB43E8">
              <w:t xml:space="preserve"> execution</w:t>
            </w:r>
            <w:r>
              <w:t xml:space="preserve">. </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382FD1">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w:t>
            </w:r>
            <w:ins w:id="1128" w:author="Dmitry Kaptsenel" w:date="2011-10-24T16:11:00Z">
              <w:r w:rsidR="00382FD1">
                <w:t xml:space="preserve">whether printf() built-in function is used in a </w:t>
              </w:r>
            </w:ins>
            <w:r>
              <w:t xml:space="preserve">specific </w:t>
            </w:r>
            <w:del w:id="1129" w:author="Dmitry Kaptsenel" w:date="2011-10-24T16:11:00Z">
              <w:r w:rsidDel="00382FD1">
                <w:delText>Binary instance</w:delText>
              </w:r>
            </w:del>
            <w:ins w:id="1130" w:author="Dmitry Kaptsenel" w:date="2011-10-24T16:11:00Z">
              <w:r w:rsidR="00382FD1">
                <w:t>kernel</w:t>
              </w:r>
            </w:ins>
            <w:del w:id="1131" w:author="Dmitry Kaptsenel" w:date="2011-10-24T16:11:00Z">
              <w:r w:rsidDel="00382FD1">
                <w:delText xml:space="preserve"> whether printf() built-in function is used</w:delText>
              </w:r>
            </w:del>
            <w:r>
              <w:t>.</w:t>
            </w:r>
          </w:p>
        </w:tc>
        <w:tc>
          <w:tcPr>
            <w:tcW w:w="3432" w:type="dxa"/>
            <w:tcBorders>
              <w:left w:val="none" w:sz="0" w:space="0" w:color="auto"/>
            </w:tcBorders>
          </w:tcPr>
          <w:p w:rsidR="00903FC6" w:rsidRDefault="00EC46C3" w:rsidP="00365440">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This query should be </w:t>
            </w:r>
            <w:del w:id="1132" w:author="Dmitry Kaptsenel" w:date="2011-10-24T16:12:00Z">
              <w:r w:rsidDel="00365440">
                <w:delText>provided for both h</w:delText>
              </w:r>
              <w:r w:rsidR="007E7625" w:rsidDel="00365440">
                <w:delText>ost and device instantiations of</w:delText>
              </w:r>
              <w:r w:rsidDel="00365440">
                <w:delText xml:space="preserve"> the Binary</w:delText>
              </w:r>
            </w:del>
            <w:ins w:id="1133" w:author="Dmitry Kaptsenel" w:date="2011-10-24T16:12:00Z">
              <w:r w:rsidR="00365440">
                <w:t>available on the host.</w:t>
              </w:r>
            </w:ins>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t>printf()</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printf() built-in function use provided callback to copy resulting data to the </w:t>
            </w:r>
            <w:r w:rsidR="008A420E">
              <w:t>device printf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callback should be provided with sufficient arguments to find the device printf buffer object.</w:t>
            </w:r>
          </w:p>
        </w:tc>
      </w:tr>
    </w:tbl>
    <w:p w:rsidR="00903FC6" w:rsidRDefault="00CA3BD4" w:rsidP="00CA3BD4">
      <w:pPr>
        <w:pStyle w:val="Caption"/>
        <w:rPr>
          <w:noProof/>
        </w:rPr>
      </w:pPr>
      <w:bookmarkStart w:id="1134" w:name="_Ref288554360"/>
      <w:bookmarkStart w:id="1135" w:name="_Ref288554363"/>
      <w:r>
        <w:t xml:space="preserve">Table </w:t>
      </w:r>
      <w:ins w:id="1136"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3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38" w:author="Dmitry Kaptsenel" w:date="2011-10-30T10:06:00Z">
        <w:r w:rsidR="00FF090F">
          <w:rPr>
            <w:noProof/>
          </w:rPr>
          <w:t>9</w:t>
        </w:r>
      </w:ins>
      <w:ins w:id="1139" w:author="Dmitry Kaptsenel" w:date="2011-10-24T14:59:00Z">
        <w:r w:rsidR="00294123">
          <w:fldChar w:fldCharType="end"/>
        </w:r>
      </w:ins>
      <w:del w:id="114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8</w:delText>
        </w:r>
        <w:r w:rsidR="00AE73BE" w:rsidDel="00294123">
          <w:rPr>
            <w:noProof/>
          </w:rPr>
          <w:fldChar w:fldCharType="end"/>
        </w:r>
      </w:del>
      <w:bookmarkEnd w:id="1134"/>
      <w:r>
        <w:rPr>
          <w:noProof/>
        </w:rPr>
        <w:t xml:space="preserve"> Requirements from other OpenCL Components for printf() </w:t>
      </w:r>
      <w:r w:rsidR="00B3456D">
        <w:rPr>
          <w:noProof/>
        </w:rPr>
        <w:t xml:space="preserve">support </w:t>
      </w:r>
      <w:r>
        <w:rPr>
          <w:noProof/>
        </w:rPr>
        <w:t>implementation</w:t>
      </w:r>
      <w:bookmarkEnd w:id="1135"/>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NDRange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r>
              <w:rPr>
                <w:i/>
                <w:iCs/>
              </w:rPr>
              <w:t>kernel_print</w:t>
            </w:r>
            <w:r w:rsidRPr="00887191">
              <w:rPr>
                <w:i/>
                <w:iCs/>
              </w:rPr>
              <w:t>(</w:t>
            </w:r>
            <w:r w:rsidR="00BA6719">
              <w:rPr>
                <w:i/>
                <w:iCs/>
              </w:rPr>
              <w:t>output_</w:t>
            </w:r>
            <w:r>
              <w:rPr>
                <w:i/>
                <w:iCs/>
              </w:rPr>
              <w:t>string</w:t>
            </w:r>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r w:rsidR="00BA6719">
              <w:t>output_</w:t>
            </w:r>
            <w:r>
              <w:t>string to the current kernel print</w:t>
            </w:r>
            <w:r w:rsidR="00BA7084">
              <w:t>f</w:t>
            </w:r>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1141" w:name="_Toc307732565"/>
      <w:r>
        <w:lastRenderedPageBreak/>
        <w:t>Device Fission Support</w:t>
      </w:r>
      <w:bookmarkEnd w:id="1141"/>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49" o:title="" croptop="21378f" cropbottom="21101f" cropleft="22758f" cropright="20191f"/>
          </v:shape>
          <o:OLEObject Type="Embed" ProgID="Visio.Drawing.11" ShapeID="_x0000_i1044" DrawAspect="Content" ObjectID="_1381474750" r:id="rId50"/>
        </w:object>
      </w:r>
    </w:p>
    <w:p w:rsidR="00287DD3" w:rsidRDefault="00E312EA" w:rsidP="00A94F50">
      <w:pPr>
        <w:pStyle w:val="Caption"/>
      </w:pPr>
      <w:r>
        <w:t xml:space="preserve">Figure </w:t>
      </w:r>
      <w:ins w:id="114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4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44" w:author="Dmitry Kaptsenel" w:date="2011-10-30T10:06:00Z">
        <w:r w:rsidR="00FF090F">
          <w:rPr>
            <w:noProof/>
          </w:rPr>
          <w:t>18</w:t>
        </w:r>
      </w:ins>
      <w:ins w:id="1145" w:author="Dmitry Kaptsenel" w:date="2011-10-27T12:13:00Z">
        <w:r w:rsidR="006349B1">
          <w:fldChar w:fldCharType="end"/>
        </w:r>
      </w:ins>
      <w:del w:id="114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18</w:delText>
        </w:r>
        <w:r w:rsidR="00D14443" w:rsidDel="0079120E">
          <w:rPr>
            <w:noProof/>
          </w:rPr>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1147" w:author="Dmitry Kaptsenel" w:date="2011-10-30T10:06:00Z">
        <w:r w:rsidR="00FF090F">
          <w:t xml:space="preserve">Table </w:t>
        </w:r>
        <w:r w:rsidR="00FF090F">
          <w:rPr>
            <w:rFonts w:hint="eastAsia"/>
            <w:noProof/>
            <w:cs/>
          </w:rPr>
          <w:t>‎</w:t>
        </w:r>
        <w:r w:rsidR="00FF090F">
          <w:rPr>
            <w:noProof/>
          </w:rPr>
          <w:t>4</w:t>
        </w:r>
        <w:r w:rsidR="00FF090F">
          <w:rPr>
            <w:noProof/>
          </w:rPr>
          <w:noBreakHyphen/>
          <w:t>10</w:t>
        </w:r>
      </w:ins>
      <w:del w:id="1148"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FF090F">
        <w:t>below</w:t>
      </w:r>
      <w:r w:rsidRPr="00A94F50">
        <w:fldChar w:fldCharType="end"/>
      </w:r>
      <w:r>
        <w:t xml:space="preserve"> enlists </w:t>
      </w:r>
      <w:bookmarkStart w:id="1149" w:name="REQUIREMENT9"/>
      <w:r w:rsidRPr="00A94F50">
        <w:rPr>
          <w:i/>
          <w:iCs/>
        </w:rPr>
        <w:t>requirements from</w:t>
      </w:r>
      <w:r>
        <w:t xml:space="preserve"> </w:t>
      </w:r>
      <w:r w:rsidRPr="00AF4C9C">
        <w:rPr>
          <w:i/>
          <w:iCs/>
        </w:rPr>
        <w:t xml:space="preserve">OpenCL </w:t>
      </w:r>
      <w:r>
        <w:rPr>
          <w:i/>
          <w:iCs/>
        </w:rPr>
        <w:t>to support MIC Device Fission</w:t>
      </w:r>
      <w:bookmarkEnd w:id="1149"/>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r w:rsidRPr="00353C8A">
              <w:t>D</w:t>
            </w:r>
            <w:r w:rsidR="00E71153">
              <w:t>evice</w:t>
            </w:r>
            <w:r w:rsidRPr="00353C8A">
              <w:t>A</w:t>
            </w:r>
            <w:r w:rsidR="00E71153">
              <w:t>gent</w:t>
            </w:r>
            <w:r w:rsidRPr="00353C8A">
              <w:t>::clDevPartition()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1150" w:name="_Ref294683894"/>
      <w:bookmarkStart w:id="1151" w:name="_Ref294683897"/>
      <w:r>
        <w:t xml:space="preserve">Table </w:t>
      </w:r>
      <w:ins w:id="1152"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53"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54" w:author="Dmitry Kaptsenel" w:date="2011-10-30T10:06:00Z">
        <w:r w:rsidR="00FF090F">
          <w:rPr>
            <w:noProof/>
          </w:rPr>
          <w:t>10</w:t>
        </w:r>
      </w:ins>
      <w:ins w:id="1155" w:author="Dmitry Kaptsenel" w:date="2011-10-24T14:59:00Z">
        <w:r w:rsidR="00294123">
          <w:fldChar w:fldCharType="end"/>
        </w:r>
      </w:ins>
      <w:del w:id="1156"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9</w:delText>
        </w:r>
        <w:r w:rsidR="00AE73BE" w:rsidDel="00294123">
          <w:rPr>
            <w:noProof/>
          </w:rPr>
          <w:fldChar w:fldCharType="end"/>
        </w:r>
      </w:del>
      <w:bookmarkEnd w:id="1150"/>
      <w:r>
        <w:t xml:space="preserve"> </w:t>
      </w:r>
      <w:r>
        <w:rPr>
          <w:noProof/>
        </w:rPr>
        <w:t>Requirements from other OpenCL Components for Device Fission support implementation</w:t>
      </w:r>
      <w:bookmarkEnd w:id="1151"/>
    </w:p>
    <w:p w:rsidR="008E175A" w:rsidRDefault="008E175A" w:rsidP="00C76556">
      <w:pPr>
        <w:pStyle w:val="Heading2"/>
        <w:pageBreakBefore/>
      </w:pPr>
      <w:bookmarkStart w:id="1157" w:name="_Toc307732566"/>
      <w:r>
        <w:lastRenderedPageBreak/>
        <w:t>Performance counters</w:t>
      </w:r>
      <w:bookmarkEnd w:id="1157"/>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enqueued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enqueued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1" o:title="" croptop="2605f" cropbottom="5223f" cropleft="1837f"/>
          </v:shape>
          <o:OLEObject Type="Embed" ProgID="PowerPoint.Slide.12" ShapeID="_x0000_i1045" DrawAspect="Content" ObjectID="_1381474751" r:id="rId52"/>
        </w:object>
      </w:r>
    </w:p>
    <w:p w:rsidR="009E7505" w:rsidRPr="001D0353" w:rsidRDefault="004F0F78" w:rsidP="004F0F78">
      <w:pPr>
        <w:pStyle w:val="Caption"/>
      </w:pPr>
      <w:r>
        <w:t xml:space="preserve">Figure </w:t>
      </w:r>
      <w:ins w:id="1158"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5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60" w:author="Dmitry Kaptsenel" w:date="2011-10-30T10:06:00Z">
        <w:r w:rsidR="00FF090F">
          <w:rPr>
            <w:noProof/>
          </w:rPr>
          <w:t>19</w:t>
        </w:r>
      </w:ins>
      <w:ins w:id="1161" w:author="Dmitry Kaptsenel" w:date="2011-10-27T12:13:00Z">
        <w:r w:rsidR="006349B1">
          <w:fldChar w:fldCharType="end"/>
        </w:r>
      </w:ins>
      <w:del w:id="116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19</w:delText>
        </w:r>
        <w:r w:rsidR="00D14443" w:rsidDel="0079120E">
          <w:rPr>
            <w:noProof/>
          </w:rPr>
          <w:fldChar w:fldCharType="end"/>
        </w:r>
      </w:del>
      <w:r>
        <w:t xml:space="preserve"> </w:t>
      </w:r>
      <w:r>
        <w:rPr>
          <w:noProof/>
        </w:rPr>
        <w:t xml:space="preserve"> </w:t>
      </w:r>
      <w:r w:rsidR="00385CA0">
        <w:rPr>
          <w:noProof/>
        </w:rPr>
        <w:t xml:space="preserve">NDRange/Task </w:t>
      </w:r>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1163"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11</w:t>
        </w:r>
      </w:ins>
      <w:del w:id="1164"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FF090F">
        <w:t>below</w:t>
      </w:r>
      <w:r>
        <w:fldChar w:fldCharType="end"/>
      </w:r>
      <w:r w:rsidR="00945207">
        <w:t xml:space="preserve"> </w:t>
      </w:r>
      <w:r w:rsidR="007F76CA">
        <w:t xml:space="preserve">provides implementation </w:t>
      </w:r>
      <w:r w:rsidR="00AB0350" w:rsidRPr="00AB0350">
        <w:rPr>
          <w:b/>
          <w:bCs/>
          <w:highlight w:val="yellow"/>
          <w:u w:val="single"/>
        </w:rPr>
        <w:t>ASSUMPTIONS 5,6,7</w:t>
      </w:r>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1165"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1165"/>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1166" w:name="ASSUMPTION6"/>
            <w:r w:rsidRPr="00AB0350">
              <w:rPr>
                <w:i/>
                <w:iCs/>
              </w:rPr>
              <w:t>If COI user enqueues COI Run Function that does not use buffers and immediately returns the turnaround time is relatively independent on other activities.</w:t>
            </w:r>
            <w:bookmarkEnd w:id="1166"/>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1167" w:name="ASSUMPTION7"/>
            <w:r w:rsidR="00AB0350" w:rsidRPr="00AB0350">
              <w:rPr>
                <w:i/>
                <w:iCs/>
              </w:rPr>
              <w:t>Device always run with maximum frequency during OpenCL kernels execution</w:t>
            </w:r>
            <w:bookmarkEnd w:id="1167"/>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1168"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1168"/>
          </w:p>
        </w:tc>
      </w:tr>
    </w:tbl>
    <w:p w:rsidR="007F76CA" w:rsidRDefault="00945207" w:rsidP="00945207">
      <w:pPr>
        <w:pStyle w:val="Caption"/>
      </w:pPr>
      <w:bookmarkStart w:id="1169" w:name="_Ref288558435"/>
      <w:bookmarkStart w:id="1170" w:name="_Ref288558438"/>
      <w:r>
        <w:t xml:space="preserve">Table </w:t>
      </w:r>
      <w:ins w:id="1171"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72"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73" w:author="Dmitry Kaptsenel" w:date="2011-10-30T10:06:00Z">
        <w:r w:rsidR="00FF090F">
          <w:rPr>
            <w:noProof/>
          </w:rPr>
          <w:t>11</w:t>
        </w:r>
      </w:ins>
      <w:ins w:id="1174" w:author="Dmitry Kaptsenel" w:date="2011-10-24T14:59:00Z">
        <w:r w:rsidR="00294123">
          <w:fldChar w:fldCharType="end"/>
        </w:r>
      </w:ins>
      <w:del w:id="1175"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10</w:delText>
        </w:r>
        <w:r w:rsidR="00AE73BE" w:rsidDel="00294123">
          <w:rPr>
            <w:noProof/>
          </w:rPr>
          <w:fldChar w:fldCharType="end"/>
        </w:r>
      </w:del>
      <w:bookmarkEnd w:id="1169"/>
      <w:r>
        <w:rPr>
          <w:noProof/>
        </w:rPr>
        <w:t xml:space="preserve"> Implementation assumptions for OpenCL profiling on MIC</w:t>
      </w:r>
      <w:bookmarkEnd w:id="1170"/>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r w:rsidRPr="00226455">
        <w:rPr>
          <w:i/>
          <w:iCs/>
        </w:rPr>
        <w:t>Tbase</w:t>
      </w:r>
      <w:r w:rsidR="00223250">
        <w:rPr>
          <w:i/>
          <w:iCs/>
        </w:rPr>
        <w:t>_</w:t>
      </w:r>
      <w:r w:rsidRPr="00226455">
        <w:rPr>
          <w:i/>
          <w:iCs/>
        </w:rPr>
        <w:t>device</w:t>
      </w:r>
      <w:r>
        <w:t>)</w:t>
      </w:r>
    </w:p>
    <w:p w:rsidR="00B47063" w:rsidRDefault="00B47063" w:rsidP="009A2F45">
      <w:pPr>
        <w:pStyle w:val="ListParagraph"/>
        <w:numPr>
          <w:ilvl w:val="1"/>
          <w:numId w:val="24"/>
        </w:numPr>
      </w:pPr>
      <w:r>
        <w:t>Immediately as TBB Task/TaskSet starts execution (</w:t>
      </w:r>
      <w:r w:rsidRPr="00226455">
        <w:rPr>
          <w:i/>
          <w:iCs/>
        </w:rPr>
        <w:t>Tstart</w:t>
      </w:r>
      <w:r w:rsidR="00223250">
        <w:rPr>
          <w:i/>
          <w:iCs/>
        </w:rPr>
        <w:t>_</w:t>
      </w:r>
      <w:r w:rsidRPr="00226455">
        <w:rPr>
          <w:i/>
          <w:iCs/>
        </w:rPr>
        <w:t>device</w:t>
      </w:r>
      <w:r>
        <w:t>)</w:t>
      </w:r>
    </w:p>
    <w:p w:rsidR="00B47063" w:rsidRDefault="00B47063" w:rsidP="009A2F45">
      <w:pPr>
        <w:pStyle w:val="ListParagraph"/>
        <w:numPr>
          <w:ilvl w:val="1"/>
          <w:numId w:val="24"/>
        </w:numPr>
      </w:pPr>
      <w:r>
        <w:t xml:space="preserve">Immediately before TBB Task/TaskSet finishes execution </w:t>
      </w:r>
      <w:r w:rsidRPr="00226455">
        <w:t>(</w:t>
      </w:r>
      <w:r w:rsidRPr="00226455">
        <w:rPr>
          <w:i/>
          <w:iCs/>
        </w:rPr>
        <w:t>Tend</w:t>
      </w:r>
      <w:r w:rsidR="00223250">
        <w:rPr>
          <w:i/>
          <w:iCs/>
        </w:rPr>
        <w:t>_</w:t>
      </w:r>
      <w:r w:rsidRPr="00226455">
        <w:rPr>
          <w:i/>
          <w:iCs/>
        </w:rPr>
        <w:t>device</w:t>
      </w:r>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r w:rsidRPr="00226455">
        <w:rPr>
          <w:i/>
          <w:iCs/>
        </w:rPr>
        <w:t>Tsend</w:t>
      </w:r>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r w:rsidR="00C05941" w:rsidRPr="00C05941">
        <w:rPr>
          <w:i/>
          <w:iCs/>
        </w:rPr>
        <w:t>T</w:t>
      </w:r>
      <w:r w:rsidR="0039310C">
        <w:rPr>
          <w:i/>
          <w:iCs/>
        </w:rPr>
        <w:t>event</w:t>
      </w:r>
      <w:r w:rsidR="00C05941">
        <w:t xml:space="preserve">) </w:t>
      </w:r>
    </w:p>
    <w:p w:rsidR="007910AE" w:rsidRDefault="007910AE" w:rsidP="00700A17">
      <w:pPr>
        <w:keepNext/>
      </w:pPr>
      <w:r>
        <w:t>Formulas for converting device measurements to the host time:</w:t>
      </w:r>
    </w:p>
    <w:p w:rsidR="0061561B" w:rsidRDefault="001E70BE">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1E70BE"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num>
            <m:den>
              <m:r>
                <w:rPr>
                  <w:rFonts w:ascii="Cambria Math" w:hAnsi="Cambria Math"/>
                </w:rPr>
                <m:t>deviceFrequency</m:t>
              </m:r>
            </m:den>
          </m:f>
        </m:oMath>
      </m:oMathPara>
    </w:p>
    <w:p w:rsidR="00223250" w:rsidRDefault="001E70BE"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m:t>
                  </m:r>
                  <m:r>
                    <w:rPr>
                      <w:rFonts w:ascii="Cambria Math" w:hAnsi="Cambria Math"/>
                    </w:rPr>
                    <m:t>ice</m:t>
                  </m:r>
                </m:sub>
              </m:sSub>
            </m:num>
            <m:den>
              <m:r>
                <w:rPr>
                  <w:rFonts w:ascii="Cambria Math" w:hAnsi="Cambria Math"/>
                </w:rPr>
                <m:t>deviceFrequency</m:t>
              </m:r>
            </m:den>
          </m:f>
        </m:oMath>
      </m:oMathPara>
    </w:p>
    <w:p w:rsidR="00223250" w:rsidRDefault="00152F64" w:rsidP="00700A17">
      <w:pPr>
        <w:keepNext/>
      </w:pPr>
      <w:r>
        <w:sym w:font="Symbol" w:char="F044"/>
      </w:r>
      <w:r>
        <w:t xml:space="preserve"> is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where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r w:rsidR="000A67C2">
        <w:t>m</w:t>
      </w:r>
      <w:r w:rsidR="00AC42FE">
        <w:t>easuments</w:t>
      </w:r>
    </w:p>
    <w:p w:rsidR="00F6699E" w:rsidRPr="000D07D5" w:rsidRDefault="00F6699E" w:rsidP="000D07D5">
      <w:pPr>
        <w:rPr>
          <w:sz w:val="24"/>
          <w:szCs w:val="24"/>
        </w:rPr>
      </w:pPr>
    </w:p>
    <w:p w:rsidR="00385CA0" w:rsidRDefault="00385CA0" w:rsidP="000D07D5">
      <w:pPr>
        <w:keepNext/>
      </w:pPr>
      <w:r>
        <w:lastRenderedPageBreak/>
        <w:t>MIC Device Agent will implement all buffer operation using COI API on host. Buffer operations are performed completely at the host and so the buffer operations flow looks like the following:</w:t>
      </w:r>
    </w:p>
    <w:p w:rsidR="00385CA0" w:rsidRDefault="00385CA0" w:rsidP="000D07D5">
      <w:pPr>
        <w:keepNext/>
        <w:jc w:val="center"/>
      </w:pPr>
      <w:r>
        <w:object w:dxaOrig="7137" w:dyaOrig="5359">
          <v:shape id="_x0000_i1046" type="#_x0000_t75" style="width:373.15pt;height:269.85pt" o:ole="">
            <v:imagedata r:id="rId53" o:title="" croptop="2605f" cropbottom="1511f" cropleft="1837f"/>
          </v:shape>
          <o:OLEObject Type="Embed" ProgID="PowerPoint.Slide.12" ShapeID="_x0000_i1046" DrawAspect="Content" ObjectID="_1381474752" r:id="rId54"/>
        </w:object>
      </w:r>
    </w:p>
    <w:p w:rsidR="00385CA0" w:rsidRDefault="00385CA0" w:rsidP="000D07D5">
      <w:pPr>
        <w:pStyle w:val="Caption"/>
      </w:pPr>
      <w:r>
        <w:t xml:space="preserve">Figure </w:t>
      </w:r>
      <w:ins w:id="1176"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7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78" w:author="Dmitry Kaptsenel" w:date="2011-10-30T10:06:00Z">
        <w:r w:rsidR="00FF090F">
          <w:rPr>
            <w:noProof/>
          </w:rPr>
          <w:t>20</w:t>
        </w:r>
      </w:ins>
      <w:ins w:id="1179" w:author="Dmitry Kaptsenel" w:date="2011-10-27T12:13:00Z">
        <w:r w:rsidR="006349B1">
          <w:fldChar w:fldCharType="end"/>
        </w:r>
      </w:ins>
      <w:del w:id="118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20</w:delText>
        </w:r>
        <w:r w:rsidR="00D14443" w:rsidDel="0079120E">
          <w:rPr>
            <w:noProof/>
          </w:rPr>
          <w:fldChar w:fldCharType="end"/>
        </w:r>
      </w:del>
      <w:r>
        <w:t xml:space="preserve"> Buffer-related</w:t>
      </w:r>
      <w:r w:rsidRPr="00893A67">
        <w:t xml:space="preserve"> Command Execution Flow on the Time Scale</w:t>
      </w:r>
    </w:p>
    <w:p w:rsidR="00701DF6" w:rsidRPr="00701DF6" w:rsidRDefault="00701DF6" w:rsidP="000D07D5">
      <w:r>
        <w:t>For buffer-related operation under COI</w:t>
      </w:r>
      <w:r w:rsidR="00C95284">
        <w:t xml:space="preserve"> MIC Device Agent will take all measurements on host. </w:t>
      </w:r>
      <w:r w:rsidR="00C95284" w:rsidRPr="000D07D5">
        <w:rPr>
          <w:i/>
          <w:iCs/>
        </w:rPr>
        <w:t>Tend</w:t>
      </w:r>
      <w:r w:rsidR="00C95284">
        <w:t xml:space="preserve"> will be taken when Notification Port receives COI Event notification about command completion. As noting is executed on a device, </w:t>
      </w: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oMath>
    </w:p>
    <w:p w:rsidR="00701DF6" w:rsidRPr="00701DF6" w:rsidRDefault="00701DF6" w:rsidP="000D07D5"/>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D07D5">
            <w:pPr>
              <w:pStyle w:val="TableNormal0"/>
              <w:keepNext/>
              <w:rPr>
                <w:b w:val="0"/>
                <w:bCs w:val="0"/>
              </w:rPr>
            </w:pPr>
            <w:r>
              <w:t>OpenCL Runtime</w:t>
            </w:r>
          </w:p>
        </w:tc>
        <w:tc>
          <w:tcPr>
            <w:tcW w:w="3432" w:type="dxa"/>
            <w:tcBorders>
              <w:left w:val="none" w:sz="0" w:space="0" w:color="auto"/>
              <w:right w:val="none" w:sz="0" w:space="0" w:color="auto"/>
            </w:tcBorders>
          </w:tcPr>
          <w:p w:rsidR="003B47BF" w:rsidRDefault="003B47BF" w:rsidP="000D07D5">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
          <w:iCs/>
          <w:noProof/>
        </w:rPr>
      </w:pPr>
      <w:r>
        <w:t xml:space="preserve">Table </w:t>
      </w:r>
      <w:ins w:id="1181"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82"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83" w:author="Dmitry Kaptsenel" w:date="2011-10-30T10:06:00Z">
        <w:r w:rsidR="00FF090F">
          <w:rPr>
            <w:noProof/>
          </w:rPr>
          <w:t>12</w:t>
        </w:r>
      </w:ins>
      <w:ins w:id="1184" w:author="Dmitry Kaptsenel" w:date="2011-10-24T14:59:00Z">
        <w:r w:rsidR="00294123">
          <w:fldChar w:fldCharType="end"/>
        </w:r>
      </w:ins>
      <w:del w:id="1185"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11</w:delText>
        </w:r>
        <w:r w:rsidR="00AE73BE" w:rsidDel="00294123">
          <w:rPr>
            <w:noProof/>
          </w:rPr>
          <w:fldChar w:fldCharType="end"/>
        </w:r>
      </w:del>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1186" w:name="REQUIREMENT4"/>
      <w:r w:rsidRPr="00FD74E5">
        <w:rPr>
          <w:i/>
          <w:iCs/>
          <w:noProof/>
        </w:rPr>
        <w:t>Requirements from Runtime for Performance Counters support on MIC</w:t>
      </w:r>
      <w:bookmarkEnd w:id="1186"/>
    </w:p>
    <w:p w:rsidR="00003007" w:rsidRDefault="00003007" w:rsidP="000D07D5"/>
    <w:p w:rsidR="00003007" w:rsidRPr="000D07D5" w:rsidRDefault="00003007" w:rsidP="000D07D5">
      <w:pPr>
        <w:rPr>
          <w:i/>
          <w:iCs/>
        </w:rPr>
      </w:pPr>
      <w:r w:rsidRPr="000D07D5">
        <w:rPr>
          <w:b/>
          <w:bCs/>
          <w:highlight w:val="yellow"/>
          <w:u w:val="single"/>
        </w:rPr>
        <w:t>REQUIREMENT</w:t>
      </w:r>
      <w:r w:rsidR="00F54C94" w:rsidRPr="000D07D5">
        <w:rPr>
          <w:b/>
          <w:bCs/>
          <w:highlight w:val="yellow"/>
          <w:u w:val="single"/>
        </w:rPr>
        <w:t>16</w:t>
      </w:r>
      <w:r w:rsidRPr="000D07D5">
        <w:rPr>
          <w:b/>
          <w:bCs/>
          <w:highlight w:val="yellow"/>
          <w:u w:val="single"/>
        </w:rPr>
        <w:t>:</w:t>
      </w:r>
      <w:r>
        <w:t xml:space="preserve"> </w:t>
      </w:r>
      <w:bookmarkStart w:id="1187" w:name="REQUIREMENT16"/>
      <w:r w:rsidRPr="000D07D5">
        <w:rPr>
          <w:i/>
          <w:iCs/>
        </w:rPr>
        <w:t xml:space="preserve">COI need to provide </w:t>
      </w:r>
      <w:r w:rsidR="002B7453" w:rsidRPr="000D07D5">
        <w:rPr>
          <w:i/>
          <w:iCs/>
        </w:rPr>
        <w:t>ability</w:t>
      </w:r>
      <w:r w:rsidRPr="000D07D5">
        <w:rPr>
          <w:i/>
          <w:iCs/>
        </w:rPr>
        <w:t xml:space="preserve"> to measure buffer operations start time (Tstart)</w:t>
      </w:r>
      <w:bookmarkEnd w:id="1187"/>
    </w:p>
    <w:p w:rsidR="009D308A" w:rsidRDefault="009D308A" w:rsidP="000D07D5">
      <w:pPr>
        <w:pStyle w:val="Heading3"/>
      </w:pPr>
      <w:bookmarkStart w:id="1188" w:name="_Ref298081937"/>
      <w:bookmarkStart w:id="1189" w:name="_Toc307732567"/>
      <w:r>
        <w:lastRenderedPageBreak/>
        <w:t>Relations between Performance Counters and OpenCL Command Execution Status</w:t>
      </w:r>
      <w:bookmarkEnd w:id="1189"/>
    </w:p>
    <w:p w:rsidR="009D308A" w:rsidRDefault="009D308A" w:rsidP="000D07D5">
      <w:pPr>
        <w:keepNext/>
      </w:pPr>
      <w:r>
        <w:t>OpenCL states that all performance counters should be available to user only when command status switches from CL_RUNNING to CL_COMPLETED. T</w:t>
      </w:r>
      <w:r w:rsidR="00C826E8">
        <w:t>here is no</w:t>
      </w:r>
      <w:r>
        <w:t xml:space="preserve"> requirement that time difference between status changes to CL_RUNNING and CL_COMPLETED will be the same as real command execution time (</w:t>
      </w:r>
      <w:r w:rsidRPr="000D07D5">
        <w:rPr>
          <w:i/>
          <w:iCs/>
        </w:rPr>
        <w:t>Tend – Tstart</w:t>
      </w:r>
      <w:r>
        <w:t xml:space="preserve">). </w:t>
      </w:r>
    </w:p>
    <w:p w:rsidR="009D308A" w:rsidRDefault="009D308A" w:rsidP="000D07D5">
      <w:pPr>
        <w:keepNext/>
      </w:pPr>
      <w:r>
        <w:t xml:space="preserve">MIC Device Agent will notify </w:t>
      </w:r>
      <w:r w:rsidR="00A73D92">
        <w:t xml:space="preserve">OpenCL user </w:t>
      </w:r>
      <w:r>
        <w:t>command status change to:</w:t>
      </w:r>
    </w:p>
    <w:p w:rsidR="009D308A" w:rsidRDefault="009D308A" w:rsidP="000D07D5">
      <w:pPr>
        <w:pStyle w:val="ListParagraph"/>
        <w:keepNext/>
        <w:numPr>
          <w:ilvl w:val="0"/>
          <w:numId w:val="79"/>
        </w:numPr>
        <w:spacing w:before="0" w:beforeAutospacing="0"/>
        <w:ind w:left="714" w:hanging="357"/>
      </w:pPr>
      <w:r>
        <w:t>CL_RUNNING immediately as it will enqueue relevant command to COI</w:t>
      </w:r>
    </w:p>
    <w:p w:rsidR="009D308A" w:rsidRDefault="009D308A" w:rsidP="000D07D5">
      <w:pPr>
        <w:pStyle w:val="ListParagraph"/>
        <w:keepNext/>
        <w:numPr>
          <w:ilvl w:val="0"/>
          <w:numId w:val="79"/>
        </w:numPr>
        <w:spacing w:before="0" w:beforeAutospacing="0" w:after="0" w:afterAutospacing="0"/>
        <w:ind w:left="714" w:hanging="357"/>
      </w:pPr>
      <w:r>
        <w:t>CL_COMPLETED immediately as Notification Port will receive COI Event about COI command completion.</w:t>
      </w:r>
    </w:p>
    <w:p w:rsidR="00EC279E" w:rsidRDefault="007025DA" w:rsidP="000D07D5">
      <w:pPr>
        <w:keepNext/>
        <w:jc w:val="center"/>
      </w:pPr>
      <w:r>
        <w:object w:dxaOrig="7137" w:dyaOrig="5359">
          <v:shape id="_x0000_i1047" type="#_x0000_t75" style="width:467.7pt;height:303.65pt" o:ole="">
            <v:imagedata r:id="rId55" o:title="" croptop="8866f"/>
          </v:shape>
          <o:OLEObject Type="Embed" ProgID="PowerPoint.Slide.12" ShapeID="_x0000_i1047" DrawAspect="Content" ObjectID="_1381474753" r:id="rId56"/>
        </w:object>
      </w:r>
    </w:p>
    <w:p w:rsidR="00AE73BE" w:rsidRDefault="00EC279E" w:rsidP="000D07D5">
      <w:pPr>
        <w:pStyle w:val="Caption"/>
      </w:pPr>
      <w:r>
        <w:t xml:space="preserve">Figure </w:t>
      </w:r>
      <w:ins w:id="119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9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92" w:author="Dmitry Kaptsenel" w:date="2011-10-30T10:06:00Z">
        <w:r w:rsidR="00FF090F">
          <w:rPr>
            <w:noProof/>
          </w:rPr>
          <w:t>21</w:t>
        </w:r>
      </w:ins>
      <w:ins w:id="1193" w:author="Dmitry Kaptsenel" w:date="2011-10-27T12:13:00Z">
        <w:r w:rsidR="006349B1">
          <w:fldChar w:fldCharType="end"/>
        </w:r>
      </w:ins>
      <w:del w:id="119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21</w:delText>
        </w:r>
        <w:r w:rsidR="00D14443" w:rsidDel="0079120E">
          <w:rPr>
            <w:noProof/>
          </w:rPr>
          <w:fldChar w:fldCharType="end"/>
        </w:r>
      </w:del>
      <w:r>
        <w:t xml:space="preserve"> Relations between Performance Counters and Command Execution Status</w:t>
      </w:r>
    </w:p>
    <w:p w:rsidR="00EC279E" w:rsidRDefault="00EC279E" w:rsidP="00C02E48">
      <w:pPr>
        <w:pStyle w:val="TableNormal0"/>
        <w:keepNext/>
        <w:jc w:val="both"/>
        <w:rPr>
          <w:b/>
          <w:bCs/>
          <w:highlight w:val="yellow"/>
          <w:u w:val="single"/>
        </w:rPr>
      </w:pPr>
    </w:p>
    <w:p w:rsidR="00C02E48" w:rsidRDefault="00C02E48" w:rsidP="00C02E48">
      <w:pPr>
        <w:pStyle w:val="TableNormal0"/>
        <w:keepNext/>
        <w:jc w:val="both"/>
      </w:pPr>
      <w:r w:rsidRPr="000D07D5">
        <w:rPr>
          <w:b/>
          <w:bCs/>
          <w:highlight w:val="yellow"/>
          <w:u w:val="single"/>
        </w:rPr>
        <w:t>REQUIREMENT17:</w:t>
      </w:r>
      <w:r>
        <w:t xml:space="preserve"> </w:t>
      </w:r>
      <w:bookmarkStart w:id="1195" w:name="REQUIREMENT17"/>
      <w:r w:rsidRPr="000D07D5">
        <w:rPr>
          <w:i/>
          <w:iCs/>
        </w:rPr>
        <w:t>Runtime should allow differentiation between CL_RUNNING command status change notification and Tstart measurement notification.</w:t>
      </w:r>
      <w:bookmarkEnd w:id="1195"/>
    </w:p>
    <w:p w:rsidR="00C02E48" w:rsidRDefault="00C02E48" w:rsidP="000D07D5"/>
    <w:p w:rsidR="009C7A94" w:rsidRDefault="009C7A94">
      <w:pPr>
        <w:pStyle w:val="Heading2"/>
        <w:pageBreakBefore/>
      </w:pPr>
      <w:bookmarkStart w:id="1196" w:name="_Toc307732568"/>
      <w:r>
        <w:lastRenderedPageBreak/>
        <w:t xml:space="preserve">Interface with MIC </w:t>
      </w:r>
      <w:r w:rsidR="00B946B0">
        <w:t xml:space="preserve">Device </w:t>
      </w:r>
      <w:r>
        <w:t>Backend</w:t>
      </w:r>
      <w:bookmarkEnd w:id="1188"/>
      <w:bookmarkEnd w:id="1196"/>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on, ex. printf()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 xml:space="preserve">Restore/unmarshal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1197" w:name="_Toc292282767"/>
      <w:bookmarkStart w:id="1198" w:name="_Toc292282857"/>
      <w:bookmarkStart w:id="1199" w:name="_Toc292287704"/>
      <w:bookmarkStart w:id="1200" w:name="_Toc292282768"/>
      <w:bookmarkStart w:id="1201" w:name="_Toc292282858"/>
      <w:bookmarkStart w:id="1202" w:name="_Toc292287705"/>
      <w:bookmarkStart w:id="1203" w:name="_Toc292282769"/>
      <w:bookmarkStart w:id="1204" w:name="_Toc292282859"/>
      <w:bookmarkStart w:id="1205" w:name="_Toc292287706"/>
      <w:bookmarkStart w:id="1206" w:name="_Toc292282770"/>
      <w:bookmarkStart w:id="1207" w:name="_Toc292282860"/>
      <w:bookmarkStart w:id="1208" w:name="_Toc292287707"/>
      <w:bookmarkStart w:id="1209" w:name="_Toc292282771"/>
      <w:bookmarkStart w:id="1210" w:name="_Toc292282861"/>
      <w:bookmarkStart w:id="1211" w:name="_Toc292287708"/>
      <w:bookmarkStart w:id="1212" w:name="_Toc292282772"/>
      <w:bookmarkStart w:id="1213" w:name="_Toc292282862"/>
      <w:bookmarkStart w:id="1214" w:name="_Toc292287709"/>
      <w:bookmarkStart w:id="1215" w:name="_Toc307732569"/>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r>
        <w:t xml:space="preserve">MIC </w:t>
      </w:r>
      <w:r w:rsidR="00B946B0">
        <w:t xml:space="preserve">Device </w:t>
      </w:r>
      <w:r>
        <w:t>Backend Initialization</w:t>
      </w:r>
      <w:bookmarkEnd w:id="1215"/>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r w:rsidR="001E70BE">
        <w:fldChar w:fldCharType="begin"/>
      </w:r>
      <w:r w:rsidR="001E70BE">
        <w:instrText xml:space="preserve"> HYPERLINK \l "Compiler_SAS" </w:instrText>
      </w:r>
      <w:ins w:id="1216" w:author="Dmitry Kaptsenel" w:date="2011-10-30T09:59:00Z"/>
      <w:r w:rsidR="001E70BE">
        <w:fldChar w:fldCharType="separate"/>
      </w:r>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r w:rsidR="001E70BE">
        <w:rPr>
          <w:rStyle w:val="Hyperlink"/>
          <w:rFonts w:asciiTheme="minorHAnsi" w:hAnsiTheme="minorHAnsi" w:cs="Arial"/>
        </w:rPr>
        <w:fldChar w:fldCharType="end"/>
      </w:r>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1217" w:name="REQUIREMENT8"/>
      <w:r w:rsidR="00835AFE" w:rsidRPr="00835AFE">
        <w:rPr>
          <w:i/>
          <w:iCs/>
        </w:rPr>
        <w:t xml:space="preserve">MIC </w:t>
      </w:r>
      <w:r w:rsidR="00B946B0">
        <w:t xml:space="preserve">Device </w:t>
      </w:r>
      <w:r w:rsidR="00835AFE" w:rsidRPr="00835AFE">
        <w:rPr>
          <w:i/>
          <w:iCs/>
        </w:rPr>
        <w:t>Backend initialization protocol</w:t>
      </w:r>
      <w:bookmarkEnd w:id="1217"/>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r w:rsidRPr="00955EA8">
              <w:rPr>
                <w:i/>
                <w:iCs/>
              </w:rPr>
              <w:t>ICLDevBackend</w:t>
            </w:r>
            <w:r w:rsidR="00AB0350" w:rsidRPr="00AB0350">
              <w:rPr>
                <w:i/>
                <w:iCs/>
                <w:u w:val="single"/>
              </w:rPr>
              <w:t>Compilation</w:t>
            </w:r>
            <w:r w:rsidRPr="00955EA8">
              <w:rPr>
                <w:i/>
                <w:iCs/>
              </w:rPr>
              <w:t>ManagerFactory</w:t>
            </w:r>
            <w:r w:rsidR="00243C6E" w:rsidRPr="00243C6E">
              <w:rPr>
                <w:i/>
                <w:iCs/>
              </w:rPr>
              <w:t>::</w:t>
            </w:r>
            <w:r>
              <w:rPr>
                <w:i/>
                <w:iCs/>
              </w:rPr>
              <w:br/>
            </w:r>
            <w:r w:rsidRPr="00955EA8">
              <w:rPr>
                <w:i/>
                <w:iCs/>
              </w:rPr>
              <w:t>CreateCompilationManager</w:t>
            </w:r>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r>
              <w:t>ICLDevBackendOptions(blob, size),</w:t>
            </w:r>
            <w:r>
              <w:br/>
            </w:r>
            <w:r w:rsidR="00955EA8" w:rsidRPr="00955EA8">
              <w:t>ICLDevBackendCompilationManager</w:t>
            </w:r>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r w:rsidRPr="00955EA8">
              <w:rPr>
                <w:i/>
                <w:iCs/>
              </w:rPr>
              <w:t>ICLDevBackend</w:t>
            </w:r>
            <w:r w:rsidR="00AB0350" w:rsidRPr="00AB0350">
              <w:rPr>
                <w:i/>
                <w:iCs/>
                <w:u w:val="single"/>
              </w:rPr>
              <w:t>Execution</w:t>
            </w:r>
            <w:r w:rsidRPr="00955EA8">
              <w:rPr>
                <w:i/>
                <w:iCs/>
              </w:rPr>
              <w:t>ManagerFactory</w:t>
            </w:r>
            <w:r>
              <w:rPr>
                <w:i/>
                <w:iCs/>
              </w:rPr>
              <w:t>::</w:t>
            </w:r>
            <w:r>
              <w:t xml:space="preserve"> </w:t>
            </w:r>
            <w:r w:rsidRPr="00955EA8">
              <w:rPr>
                <w:i/>
                <w:iCs/>
              </w:rPr>
              <w:t>CreateExecutionManager</w:t>
            </w:r>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r>
              <w:t>targetID,</w:t>
            </w:r>
            <w:r>
              <w:br/>
            </w:r>
            <w:r w:rsidRPr="00955EA8">
              <w:t>ICLDevBackendCallBackHandler</w:t>
            </w:r>
            <w:r>
              <w:t>*,</w:t>
            </w:r>
            <w:r>
              <w:br/>
            </w:r>
            <w:r w:rsidRPr="00955EA8">
              <w:t>ICLDevBackendExectionManager</w:t>
            </w:r>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r w:rsidRPr="00955EA8">
              <w:rPr>
                <w:i/>
                <w:iCs/>
              </w:rPr>
              <w:t>ICLDevBackend</w:t>
            </w:r>
            <w:r w:rsidR="00AB0350" w:rsidRPr="00AB0350">
              <w:rPr>
                <w:i/>
                <w:iCs/>
                <w:u w:val="single"/>
              </w:rPr>
              <w:t>Execution</w:t>
            </w:r>
            <w:r w:rsidR="000656D4">
              <w:rPr>
                <w:i/>
                <w:iCs/>
              </w:rPr>
              <w:t>Manager</w:t>
            </w:r>
            <w:r>
              <w:rPr>
                <w:i/>
                <w:iCs/>
              </w:rPr>
              <w:t>::</w:t>
            </w:r>
            <w:r w:rsidR="000656D4">
              <w:rPr>
                <w:i/>
                <w:iCs/>
              </w:rPr>
              <w:br/>
            </w:r>
            <w:r>
              <w:t xml:space="preserve"> </w:t>
            </w:r>
            <w:r>
              <w:rPr>
                <w:i/>
                <w:iCs/>
              </w:rPr>
              <w:t>Get</w:t>
            </w:r>
            <w:r w:rsidR="004668D0">
              <w:rPr>
                <w:i/>
                <w:iCs/>
              </w:rPr>
              <w:t>Target</w:t>
            </w:r>
            <w:r>
              <w:rPr>
                <w:i/>
                <w:iCs/>
              </w:rPr>
              <w:t>MachineDescription()</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8" type="#_x0000_t75" style="width:422.6pt;height:353.75pt" o:ole="">
            <v:imagedata r:id="rId57" o:title="" croptop="14441f" cropbottom="5484f"/>
          </v:shape>
          <o:OLEObject Type="Embed" ProgID="Visio.Drawing.11" ShapeID="_x0000_i1048" DrawAspect="Content" ObjectID="_1381474754" r:id="rId58"/>
        </w:object>
      </w:r>
    </w:p>
    <w:p w:rsidR="000A4841" w:rsidRDefault="004E584A" w:rsidP="004E584A">
      <w:pPr>
        <w:pStyle w:val="Caption"/>
        <w:rPr>
          <w:noProof/>
        </w:rPr>
      </w:pPr>
      <w:r>
        <w:t xml:space="preserve">Figure </w:t>
      </w:r>
      <w:ins w:id="1218"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1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20" w:author="Dmitry Kaptsenel" w:date="2011-10-30T10:06:00Z">
        <w:r w:rsidR="00FF090F">
          <w:rPr>
            <w:noProof/>
          </w:rPr>
          <w:t>22</w:t>
        </w:r>
      </w:ins>
      <w:ins w:id="1221" w:author="Dmitry Kaptsenel" w:date="2011-10-27T12:13:00Z">
        <w:r w:rsidR="006349B1">
          <w:fldChar w:fldCharType="end"/>
        </w:r>
      </w:ins>
      <w:del w:id="122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22</w:delText>
        </w:r>
        <w:r w:rsidR="00D14443" w:rsidDel="0079120E">
          <w:rPr>
            <w:noProof/>
          </w:rPr>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1223" w:name="_Toc307732570"/>
      <w:r>
        <w:t>Passing Kernel Binar</w:t>
      </w:r>
      <w:r w:rsidR="002D22A8">
        <w:t>ies</w:t>
      </w:r>
      <w:r>
        <w:t xml:space="preserve"> from the Host to the Device</w:t>
      </w:r>
      <w:bookmarkEnd w:id="1223"/>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1224"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1224"/>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r>
        <w:t xml:space="preserve">serialization/restoring (marshaling/unmarshaling) methods for compiled </w:t>
      </w:r>
      <w:r w:rsidR="00850223">
        <w:t>program</w:t>
      </w:r>
      <w:r>
        <w:t xml:space="preserve"> objects.</w:t>
      </w:r>
    </w:p>
    <w:p w:rsidR="00450835" w:rsidRDefault="00450835" w:rsidP="00450835">
      <w:pPr>
        <w:pStyle w:val="Heading4"/>
      </w:pPr>
      <w:bookmarkStart w:id="1225" w:name="_Toc307732571"/>
      <w:r>
        <w:t>Executable permissions issue</w:t>
      </w:r>
      <w:bookmarkEnd w:id="1225"/>
    </w:p>
    <w:p w:rsidR="000742E5" w:rsidRDefault="002745BA">
      <w:r w:rsidRPr="002745BA">
        <w:t xml:space="preserve">MIC </w:t>
      </w:r>
      <w:r>
        <w:t xml:space="preserve">Device Agent Device part will try to minimize global system events to avoid </w:t>
      </w:r>
      <w:ins w:id="1226" w:author="Dmitry Kaptsenel" w:date="2011-10-25T11:20:00Z">
        <w:r w:rsidR="00453356">
          <w:t xml:space="preserve">whole system </w:t>
        </w:r>
      </w:ins>
      <w:r>
        <w:t>serialization</w:t>
      </w:r>
      <w:ins w:id="1227" w:author="Dmitry Kaptsenel" w:date="2011-10-25T11:20:00Z">
        <w:r w:rsidR="00453356">
          <w:t xml:space="preserve"> as such events seriously influence the whole system throughput</w:t>
        </w:r>
      </w:ins>
      <w:r>
        <w:t xml:space="preserve">.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mprotect() system call. </w:t>
      </w:r>
      <w:r w:rsidR="00450835">
        <w:t xml:space="preserve">MIC Device agent should cache already allocated executable regions (by mmap()) and reuse as required. </w:t>
      </w:r>
    </w:p>
    <w:p w:rsidR="00DE0191" w:rsidRDefault="009C7DB3">
      <w:pPr>
        <w:pStyle w:val="Heading4"/>
      </w:pPr>
      <w:bookmarkStart w:id="1228" w:name="_Toc303853065"/>
      <w:bookmarkStart w:id="1229" w:name="_Toc292282794"/>
      <w:bookmarkStart w:id="1230" w:name="_Toc292282884"/>
      <w:bookmarkStart w:id="1231" w:name="_Toc292287731"/>
      <w:bookmarkStart w:id="1232" w:name="_Toc307732572"/>
      <w:bookmarkEnd w:id="1228"/>
      <w:bookmarkEnd w:id="1229"/>
      <w:bookmarkEnd w:id="1230"/>
      <w:bookmarkEnd w:id="1231"/>
      <w:r>
        <w:t xml:space="preserve">Executable memory </w:t>
      </w:r>
      <w:r w:rsidR="00A6614B">
        <w:t xml:space="preserve">management </w:t>
      </w:r>
      <w:r>
        <w:t>on Device</w:t>
      </w:r>
      <w:bookmarkEnd w:id="1232"/>
    </w:p>
    <w:p w:rsidR="00A6614B" w:rsidRDefault="00A6614B" w:rsidP="00A6614B">
      <w:pPr>
        <w:jc w:val="left"/>
      </w:pPr>
      <w:r>
        <w:t xml:space="preserve">MIC Device Agent Device Part will allocate contiguous chunks of executable memory per compiled OpenCL program object using mmap() system call with executable permissions bit set. At program unload event MIC Device Agent Device Part will free this executable memory using unmap() system call thus ensuring that </w:t>
      </w:r>
      <w:r>
        <w:rPr>
          <w:rFonts w:cstheme="minorHAnsi"/>
        </w:rPr>
        <w:t>µ</w:t>
      </w:r>
      <w:r>
        <w:t xml:space="preserve">OS will flash all TLB mappings and HW </w:t>
      </w:r>
      <w:r>
        <w:lastRenderedPageBreak/>
        <w:t xml:space="preserve">instruction caches that may contain old code. The unmap() operation will cause TLB shoot down event but </w:t>
      </w:r>
      <w:r w:rsidR="00AB0350" w:rsidRPr="00AB0350">
        <w:t xml:space="preserve">we assume that </w:t>
      </w:r>
      <w:bookmarkStart w:id="1233" w:name="ASSUMPTION9"/>
      <w:r w:rsidR="00AB0350" w:rsidRPr="00AB0350">
        <w:rPr>
          <w:i/>
          <w:iCs/>
        </w:rPr>
        <w:t>OpenCL program unload event will be very rare</w:t>
      </w:r>
      <w:bookmarkEnd w:id="1233"/>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r w:rsidRPr="00887191">
              <w:rPr>
                <w:i/>
                <w:iCs/>
              </w:rPr>
              <w:t>executable_alloc()</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r w:rsidRPr="002A2F66">
              <w:rPr>
                <w:i/>
                <w:iCs/>
              </w:rPr>
              <w:t>executable_free()</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1234" w:name="_Toc292282796"/>
      <w:bookmarkStart w:id="1235" w:name="_Toc292282886"/>
      <w:bookmarkStart w:id="1236" w:name="_Toc292287733"/>
      <w:bookmarkStart w:id="1237" w:name="_Toc307732573"/>
      <w:bookmarkEnd w:id="1234"/>
      <w:bookmarkEnd w:id="1235"/>
      <w:bookmarkEnd w:id="1236"/>
      <w:r>
        <w:lastRenderedPageBreak/>
        <w:t>Kernel</w:t>
      </w:r>
      <w:r w:rsidR="00893D21">
        <w:t>s</w:t>
      </w:r>
      <w:r>
        <w:t xml:space="preserve"> cache on Device</w:t>
      </w:r>
      <w:bookmarkEnd w:id="1237"/>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maintain </w:t>
      </w:r>
      <w:r w:rsidR="00C0058C" w:rsidRPr="00C0058C">
        <w:t xml:space="preserve"> </w:t>
      </w:r>
      <w:r w:rsidR="00C0058C">
        <w:t xml:space="preserve">ICLDevBackend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1238" w:author="Dmitry Kaptsenel" w:date="2011-10-30T10:06:00Z">
        <w:r w:rsidR="00FF090F">
          <w:rPr>
            <w:rFonts w:hint="eastAsia"/>
            <w:cs/>
          </w:rPr>
          <w:t>‎</w:t>
        </w:r>
        <w:r w:rsidR="00FF090F">
          <w:t>4.8.5</w:t>
        </w:r>
      </w:ins>
      <w:del w:id="1239" w:author="Dmitry Kaptsenel" w:date="2011-10-30T09:59:00Z">
        <w:r w:rsidR="00AD488C" w:rsidDel="00A47CB2">
          <w:rPr>
            <w:rFonts w:hint="eastAsia"/>
            <w:cs/>
          </w:rPr>
          <w:delText>‎</w:delText>
        </w:r>
        <w:r w:rsidR="00AD488C" w:rsidDel="00A47CB2">
          <w:delText>4.8.5</w:delText>
        </w:r>
      </w:del>
      <w:r w:rsidR="008D1136">
        <w:fldChar w:fldCharType="end"/>
      </w:r>
      <w:r>
        <w:t xml:space="preserve">). </w:t>
      </w:r>
      <w:r w:rsidR="007A095A">
        <w:t>The copy algorithm is:</w:t>
      </w:r>
    </w:p>
    <w:p w:rsidR="00A94019" w:rsidRDefault="00A80BE3">
      <w:pPr>
        <w:keepNext/>
        <w:jc w:val="center"/>
      </w:pPr>
      <w:r>
        <w:object w:dxaOrig="4723" w:dyaOrig="4182">
          <v:shape id="_x0000_i1049" type="#_x0000_t75" style="width:236.05pt;height:208.5pt" o:ole="">
            <v:imagedata r:id="rId59" o:title="" cropbottom="61f"/>
          </v:shape>
          <o:OLEObject Type="Embed" ProgID="Visio.Drawing.11" ShapeID="_x0000_i1049" DrawAspect="Content" ObjectID="_1381474755" r:id="rId60"/>
        </w:object>
      </w:r>
    </w:p>
    <w:p w:rsidR="00A94019" w:rsidRDefault="00460BFF">
      <w:pPr>
        <w:pStyle w:val="Caption"/>
      </w:pPr>
      <w:r>
        <w:t xml:space="preserve">Figure </w:t>
      </w:r>
      <w:ins w:id="124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4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42" w:author="Dmitry Kaptsenel" w:date="2011-10-30T10:06:00Z">
        <w:r w:rsidR="00FF090F">
          <w:rPr>
            <w:noProof/>
          </w:rPr>
          <w:t>23</w:t>
        </w:r>
      </w:ins>
      <w:ins w:id="1243" w:author="Dmitry Kaptsenel" w:date="2011-10-27T12:13:00Z">
        <w:r w:rsidR="006349B1">
          <w:fldChar w:fldCharType="end"/>
        </w:r>
      </w:ins>
      <w:del w:id="124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23</w:delText>
        </w:r>
        <w:r w:rsidR="00D14443" w:rsidDel="0079120E">
          <w:rPr>
            <w:noProof/>
          </w:rPr>
          <w:fldChar w:fldCharType="end"/>
        </w:r>
      </w:del>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r>
        <w:t>Printf() buffer required flag</w:t>
      </w:r>
      <w:r w:rsidR="00B746AD">
        <w:t xml:space="preserve"> – look at paragraph </w:t>
      </w:r>
      <w:r w:rsidR="00B746AD">
        <w:fldChar w:fldCharType="begin"/>
      </w:r>
      <w:r w:rsidR="00B746AD">
        <w:instrText xml:space="preserve"> REF _Ref303848931 \w \h </w:instrText>
      </w:r>
      <w:r w:rsidR="00B746AD">
        <w:fldChar w:fldCharType="separate"/>
      </w:r>
      <w:ins w:id="1245" w:author="Dmitry Kaptsenel" w:date="2011-10-30T10:06:00Z">
        <w:r w:rsidR="00FF090F">
          <w:rPr>
            <w:rFonts w:hint="eastAsia"/>
            <w:cs/>
          </w:rPr>
          <w:t>‎</w:t>
        </w:r>
        <w:r w:rsidR="00FF090F">
          <w:t>4.8.3</w:t>
        </w:r>
      </w:ins>
      <w:del w:id="1246" w:author="Dmitry Kaptsenel" w:date="2011-10-30T09:59:00Z">
        <w:r w:rsidR="00AD488C" w:rsidDel="00A47CB2">
          <w:rPr>
            <w:rFonts w:hint="eastAsia"/>
            <w:cs/>
          </w:rPr>
          <w:delText>‎</w:delText>
        </w:r>
        <w:r w:rsidR="00AD488C" w:rsidDel="00A47CB2">
          <w:delText>4.8.3</w:delText>
        </w:r>
      </w:del>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FF090F">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Usage reference counter – how may outstanding NDRange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1247"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1247"/>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1248"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1248"/>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Program Unload notification will be done only when all NDRange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If Program Unload notification will be issued during execution of NDRange commands that use that Program or if new NDRange commands that use removed Program will be enqueued after the Program deletion, Device may expose undefined behavior.</w:t>
            </w:r>
          </w:p>
        </w:tc>
      </w:tr>
    </w:tbl>
    <w:p w:rsidR="00A94019" w:rsidRDefault="00302998" w:rsidP="00302998">
      <w:pPr>
        <w:keepNext/>
        <w:spacing w:before="100" w:beforeAutospacing="1"/>
        <w:jc w:val="center"/>
      </w:pPr>
      <w:r>
        <w:object w:dxaOrig="7567" w:dyaOrig="6613">
          <v:shape id="_x0000_i1050" type="#_x0000_t75" style="width:478.95pt;height:375.05pt" o:ole="">
            <v:imagedata r:id="rId61" o:title="" croptop="2503f" cropbottom="4311f"/>
          </v:shape>
          <o:OLEObject Type="Embed" ProgID="Visio.Drawing.11" ShapeID="_x0000_i1050" DrawAspect="Content" ObjectID="_1381474756" r:id="rId62"/>
        </w:object>
      </w:r>
    </w:p>
    <w:p w:rsidR="00A94019" w:rsidRDefault="00A80BE3" w:rsidP="00C0058C">
      <w:pPr>
        <w:pStyle w:val="Caption"/>
      </w:pPr>
      <w:r>
        <w:t xml:space="preserve">Figure </w:t>
      </w:r>
      <w:ins w:id="124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5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51" w:author="Dmitry Kaptsenel" w:date="2011-10-30T10:06:00Z">
        <w:r w:rsidR="00FF090F">
          <w:rPr>
            <w:noProof/>
          </w:rPr>
          <w:t>24</w:t>
        </w:r>
      </w:ins>
      <w:ins w:id="1252" w:author="Dmitry Kaptsenel" w:date="2011-10-27T12:13:00Z">
        <w:r w:rsidR="006349B1">
          <w:fldChar w:fldCharType="end"/>
        </w:r>
      </w:ins>
      <w:del w:id="125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24</w:delText>
        </w:r>
        <w:r w:rsidR="00D14443" w:rsidDel="0079120E">
          <w:rPr>
            <w:noProof/>
          </w:rPr>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1254" w:name="_Toc292282798"/>
      <w:bookmarkStart w:id="1255" w:name="_Toc292282888"/>
      <w:bookmarkStart w:id="1256" w:name="_Toc292287735"/>
      <w:bookmarkStart w:id="1257" w:name="_Ref303760989"/>
      <w:bookmarkStart w:id="1258" w:name="_Toc307732574"/>
      <w:bookmarkEnd w:id="1254"/>
      <w:bookmarkEnd w:id="1255"/>
      <w:bookmarkEnd w:id="1256"/>
      <w:r>
        <w:lastRenderedPageBreak/>
        <w:t xml:space="preserve">Transporting kernel </w:t>
      </w:r>
      <w:r w:rsidR="00E116CC">
        <w:t>connection</w:t>
      </w:r>
      <w:r>
        <w:t xml:space="preserve"> </w:t>
      </w:r>
      <w:r w:rsidR="00C10598">
        <w:t xml:space="preserve">and other directives </w:t>
      </w:r>
      <w:r>
        <w:t>from host to device</w:t>
      </w:r>
      <w:bookmarkEnd w:id="1257"/>
      <w:bookmarkEnd w:id="1258"/>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1" type="#_x0000_t75" style="width:253.55pt;height:295.5pt" o:ole="">
            <v:imagedata r:id="rId63" o:title="" cropbottom="159f" cropleft="13223f" cropright="10229f"/>
          </v:shape>
          <o:OLEObject Type="Embed" ProgID="PowerPoint.Slide.12" ShapeID="_x0000_i1051" DrawAspect="Content" ObjectID="_1381474757" r:id="rId64"/>
        </w:object>
      </w:r>
    </w:p>
    <w:p w:rsidR="00D701AF" w:rsidRDefault="00FF4551" w:rsidP="00FF4551">
      <w:pPr>
        <w:pStyle w:val="Caption"/>
      </w:pPr>
      <w:r>
        <w:t xml:space="preserve">Figure </w:t>
      </w:r>
      <w:ins w:id="125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6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61" w:author="Dmitry Kaptsenel" w:date="2011-10-30T10:06:00Z">
        <w:r w:rsidR="00FF090F">
          <w:rPr>
            <w:noProof/>
          </w:rPr>
          <w:t>25</w:t>
        </w:r>
      </w:ins>
      <w:ins w:id="1262" w:author="Dmitry Kaptsenel" w:date="2011-10-27T12:13:00Z">
        <w:r w:rsidR="006349B1">
          <w:fldChar w:fldCharType="end"/>
        </w:r>
      </w:ins>
      <w:del w:id="126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25</w:delText>
        </w:r>
        <w:r w:rsidR="00D14443" w:rsidDel="0079120E">
          <w:rPr>
            <w:noProof/>
          </w:rPr>
          <w:fldChar w:fldCharType="end"/>
        </w:r>
      </w:del>
      <w:r>
        <w:t xml:space="preserve"> Binary buffer COI Run Function parameter layout for NDRange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r>
              <w:rPr>
                <w:i/>
                <w:iCs/>
              </w:rPr>
              <w:t>U</w:t>
            </w:r>
            <w:r w:rsidR="006D2462">
              <w:rPr>
                <w:i/>
                <w:iCs/>
              </w:rPr>
              <w:t xml:space="preserve">se_kernel(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Printf_buffer( buffer#N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Use buffer #N as printf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r>
              <w:rPr>
                <w:i/>
                <w:iCs/>
              </w:rPr>
              <w:t>End_</w:t>
            </w:r>
            <w:r w:rsidR="00933535">
              <w:rPr>
                <w:i/>
                <w:iCs/>
              </w:rPr>
              <w:t>event</w:t>
            </w:r>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ins w:id="1264"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26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66" w:author="Dmitry Kaptsenel" w:date="2011-10-30T10:06:00Z">
        <w:r w:rsidR="00FF090F">
          <w:rPr>
            <w:noProof/>
          </w:rPr>
          <w:t>13</w:t>
        </w:r>
      </w:ins>
      <w:ins w:id="1267" w:author="Dmitry Kaptsenel" w:date="2011-10-24T14:59:00Z">
        <w:r w:rsidR="00294123">
          <w:fldChar w:fldCharType="end"/>
        </w:r>
      </w:ins>
      <w:del w:id="126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12</w:delText>
        </w:r>
        <w:r w:rsidR="00AE73BE" w:rsidDel="00294123">
          <w:rPr>
            <w:noProof/>
          </w:rPr>
          <w:fldChar w:fldCharType="end"/>
        </w:r>
      </w:del>
      <w:r>
        <w:rPr>
          <w:noProof/>
        </w:rPr>
        <w:t xml:space="preserve"> NDRange Run Function Directives</w:t>
      </w:r>
    </w:p>
    <w:p w:rsidR="00A60C7B" w:rsidRDefault="0036278A" w:rsidP="00A60C7B">
      <w:pPr>
        <w:keepNext/>
        <w:jc w:val="center"/>
      </w:pPr>
      <w:r>
        <w:object w:dxaOrig="7383" w:dyaOrig="7860">
          <v:shape id="_x0000_i1052" type="#_x0000_t75" style="width:363.75pt;height:386.3pt" o:ole="">
            <v:imagedata r:id="rId65" o:title=""/>
          </v:shape>
          <o:OLEObject Type="Embed" ProgID="Visio.Drawing.11" ShapeID="_x0000_i1052" DrawAspect="Content" ObjectID="_1381474758" r:id="rId66"/>
        </w:object>
      </w:r>
    </w:p>
    <w:p w:rsidR="00A94019" w:rsidRDefault="00A60C7B">
      <w:pPr>
        <w:pStyle w:val="Caption"/>
        <w:rPr>
          <w:noProof/>
        </w:rPr>
      </w:pPr>
      <w:r>
        <w:t xml:space="preserve">Figure </w:t>
      </w:r>
      <w:ins w:id="126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7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71" w:author="Dmitry Kaptsenel" w:date="2011-10-30T10:06:00Z">
        <w:r w:rsidR="00FF090F">
          <w:rPr>
            <w:noProof/>
          </w:rPr>
          <w:t>26</w:t>
        </w:r>
      </w:ins>
      <w:ins w:id="1272" w:author="Dmitry Kaptsenel" w:date="2011-10-27T12:13:00Z">
        <w:r w:rsidR="006349B1">
          <w:fldChar w:fldCharType="end"/>
        </w:r>
      </w:ins>
      <w:del w:id="127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26</w:delText>
        </w:r>
        <w:r w:rsidR="00D14443" w:rsidDel="0079120E">
          <w:rPr>
            <w:noProof/>
          </w:rPr>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3" type="#_x0000_t75" style="width:304.9pt;height:254.2pt" o:ole="">
            <v:imagedata r:id="rId67" o:title="" cropbottom="329f" cropright="1504f"/>
          </v:shape>
          <o:OLEObject Type="Embed" ProgID="Visio.Drawing.11" ShapeID="_x0000_i1053" DrawAspect="Content" ObjectID="_1381474759" r:id="rId68"/>
        </w:object>
      </w:r>
    </w:p>
    <w:p w:rsidR="00CB454B" w:rsidRPr="00180133" w:rsidRDefault="00CB454B" w:rsidP="00CB454B">
      <w:pPr>
        <w:pStyle w:val="Caption"/>
      </w:pPr>
      <w:r>
        <w:t xml:space="preserve">Figure </w:t>
      </w:r>
      <w:ins w:id="127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7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76" w:author="Dmitry Kaptsenel" w:date="2011-10-30T10:06:00Z">
        <w:r w:rsidR="00FF090F">
          <w:rPr>
            <w:noProof/>
          </w:rPr>
          <w:t>27</w:t>
        </w:r>
      </w:ins>
      <w:ins w:id="1277" w:author="Dmitry Kaptsenel" w:date="2011-10-27T12:13:00Z">
        <w:r w:rsidR="006349B1">
          <w:fldChar w:fldCharType="end"/>
        </w:r>
      </w:ins>
      <w:del w:id="127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27</w:delText>
        </w:r>
        <w:r w:rsidR="00D14443" w:rsidDel="0079120E">
          <w:rPr>
            <w:noProof/>
          </w:rPr>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1279" w:name="_Toc292282800"/>
      <w:bookmarkStart w:id="1280" w:name="_Toc292282890"/>
      <w:bookmarkStart w:id="1281" w:name="_Toc292287737"/>
      <w:bookmarkStart w:id="1282" w:name="_Toc307732575"/>
      <w:bookmarkEnd w:id="1279"/>
      <w:bookmarkEnd w:id="1280"/>
      <w:bookmarkEnd w:id="1281"/>
      <w:r>
        <w:lastRenderedPageBreak/>
        <w:t xml:space="preserve">Managing MIC </w:t>
      </w:r>
      <w:r w:rsidR="00B946B0">
        <w:t xml:space="preserve">Device </w:t>
      </w:r>
      <w:r>
        <w:t>Backend objects on the Device Side.</w:t>
      </w:r>
      <w:bookmarkEnd w:id="1282"/>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NDRange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4" type="#_x0000_t75" style="width:357.5pt;height:267.95pt" o:ole="">
            <v:imagedata r:id="rId69" o:title=""/>
          </v:shape>
          <o:OLEObject Type="Embed" ProgID="PowerPoint.Slide.12" ShapeID="_x0000_i1054" DrawAspect="Content" ObjectID="_1381474760" r:id="rId70"/>
        </w:object>
      </w:r>
    </w:p>
    <w:p w:rsidR="00873B00" w:rsidRDefault="003B4DA6" w:rsidP="003B4DA6">
      <w:pPr>
        <w:pStyle w:val="Caption"/>
        <w:rPr>
          <w:noProof/>
        </w:rPr>
      </w:pPr>
      <w:r>
        <w:t xml:space="preserve">Figure </w:t>
      </w:r>
      <w:ins w:id="1283"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8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85" w:author="Dmitry Kaptsenel" w:date="2011-10-30T10:06:00Z">
        <w:r w:rsidR="00FF090F">
          <w:rPr>
            <w:noProof/>
          </w:rPr>
          <w:t>28</w:t>
        </w:r>
      </w:ins>
      <w:ins w:id="1286" w:author="Dmitry Kaptsenel" w:date="2011-10-27T12:13:00Z">
        <w:r w:rsidR="006349B1">
          <w:fldChar w:fldCharType="end"/>
        </w:r>
      </w:ins>
      <w:del w:id="128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28</w:delText>
        </w:r>
        <w:r w:rsidR="00D14443" w:rsidDel="0079120E">
          <w:rPr>
            <w:noProof/>
          </w:rPr>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A94B53">
      <w:pPr>
        <w:pStyle w:val="Heading2"/>
        <w:pageBreakBefore/>
      </w:pPr>
      <w:bookmarkStart w:id="1288" w:name="_Toc292282802"/>
      <w:bookmarkStart w:id="1289" w:name="_Toc292282892"/>
      <w:bookmarkStart w:id="1290" w:name="_Toc292287739"/>
      <w:bookmarkStart w:id="1291" w:name="_Toc292282803"/>
      <w:bookmarkStart w:id="1292" w:name="_Toc292282893"/>
      <w:bookmarkStart w:id="1293" w:name="_Toc292287740"/>
      <w:bookmarkEnd w:id="1288"/>
      <w:bookmarkEnd w:id="1289"/>
      <w:bookmarkEnd w:id="1290"/>
      <w:bookmarkEnd w:id="1291"/>
      <w:bookmarkEnd w:id="1292"/>
      <w:bookmarkEnd w:id="1293"/>
      <w:del w:id="1294" w:author="Dmitry Kaptsenel" w:date="2011-10-27T10:34:00Z">
        <w:r w:rsidDel="00A94B53">
          <w:lastRenderedPageBreak/>
          <w:delText>TBB Usage on device</w:delText>
        </w:r>
      </w:del>
      <w:bookmarkStart w:id="1295" w:name="_Ref307732226"/>
      <w:bookmarkStart w:id="1296" w:name="_Toc307732576"/>
      <w:ins w:id="1297" w:author="Dmitry Kaptsenel" w:date="2011-10-27T10:34:00Z">
        <w:r w:rsidR="00A94B53">
          <w:t>Device Task</w:t>
        </w:r>
      </w:ins>
      <w:ins w:id="1298" w:author="Dmitry Kaptsenel" w:date="2011-10-30T10:00:00Z">
        <w:r w:rsidR="00A47CB2">
          <w:t>ing</w:t>
        </w:r>
      </w:ins>
      <w:ins w:id="1299" w:author="Dmitry Kaptsenel" w:date="2011-10-27T10:34:00Z">
        <w:r w:rsidR="00A94B53">
          <w:t xml:space="preserve"> System</w:t>
        </w:r>
      </w:ins>
      <w:bookmarkEnd w:id="1295"/>
      <w:bookmarkEnd w:id="1296"/>
    </w:p>
    <w:p w:rsidR="001E3ADE" w:rsidRDefault="001E3ADE" w:rsidP="007B253A">
      <w:r>
        <w:t>Intel C/C++ Compiler for MIC provides set of threading capabilities that may be used by MIC Device Agent to execute NDRange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Cilk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A94B53" w:rsidP="00A94B53">
            <w:pPr>
              <w:pStyle w:val="TableNormal0"/>
            </w:pPr>
            <w:ins w:id="1300" w:author="Dmitry Kaptsenel" w:date="2011-10-27T10:33:00Z">
              <w:r>
                <w:t xml:space="preserve">Task Building Blocks - </w:t>
              </w:r>
            </w:ins>
            <w:del w:id="1301" w:author="Dmitry Kaptsenel" w:date="2011-10-27T10:33:00Z">
              <w:r w:rsidR="00317A9F" w:rsidDel="00A94B53">
                <w:delText>G</w:delText>
              </w:r>
            </w:del>
            <w:ins w:id="1302" w:author="Dmitry Kaptsenel" w:date="2011-10-27T10:33:00Z">
              <w:r>
                <w:t>g</w:t>
              </w:r>
            </w:ins>
            <w:r w:rsidR="00317A9F">
              <w:t>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this may be some solution based on Linux pthreads.</w:t>
            </w:r>
          </w:p>
        </w:tc>
      </w:tr>
    </w:tbl>
    <w:p w:rsidR="00232148" w:rsidRPr="00232148" w:rsidDel="00232148" w:rsidRDefault="00A94B53" w:rsidP="00A94B53">
      <w:pPr>
        <w:rPr>
          <w:del w:id="1303" w:author="Dmitry Kaptsenel" w:date="2011-10-27T10:31:00Z"/>
        </w:rPr>
      </w:pPr>
      <w:ins w:id="1304" w:author="Dmitry Kaptsenel" w:date="2011-10-27T10:32:00Z">
        <w:r>
          <w:t xml:space="preserve">After set of experiments and </w:t>
        </w:r>
      </w:ins>
      <w:ins w:id="1305" w:author="Dmitry Kaptsenel" w:date="2011-10-27T10:33:00Z">
        <w:r>
          <w:t>following</w:t>
        </w:r>
      </w:ins>
      <w:ins w:id="1306" w:author="Dmitry Kaptsenel" w:date="2011-10-27T10:32:00Z">
        <w:r>
          <w:t xml:space="preserve"> </w:t>
        </w:r>
      </w:ins>
      <w:ins w:id="1307" w:author="Dmitry Kaptsenel" w:date="2011-10-27T10:33:00Z">
        <w:r>
          <w:t xml:space="preserve">the CPU Device know-how it was concluded </w:t>
        </w:r>
      </w:ins>
      <w:del w:id="1308" w:author="Dmitry Kaptsenel" w:date="2011-10-27T10:31:00Z">
        <w:r w:rsidR="001C5F27" w:rsidDel="00232148">
          <w:delText>Comparing parallel solutions on MIC</w:delText>
        </w:r>
      </w:del>
    </w:p>
    <w:p w:rsidR="001C5F27" w:rsidDel="00232148" w:rsidRDefault="001C5F27" w:rsidP="00A94B53">
      <w:pPr>
        <w:rPr>
          <w:del w:id="1309" w:author="Dmitry Kaptsenel" w:date="2011-10-27T10:31:00Z"/>
        </w:rPr>
      </w:pPr>
      <w:del w:id="1310" w:author="Dmitry Kaptsenel" w:date="2011-10-27T10:31:00Z">
        <w:r w:rsidDel="00232148">
          <w:delText xml:space="preserve">At the time of this document writing the only available MIC Device is a KNF device with FreeBSD as a </w:delText>
        </w:r>
        <w:r w:rsidRPr="001C5F27" w:rsidDel="00232148">
          <w:delText>µOS</w:delText>
        </w:r>
        <w:r w:rsidDel="00232148">
          <w:delText>. In order to choose the best direction to go, we performed a set of experiments.</w:delText>
        </w:r>
      </w:del>
    </w:p>
    <w:p w:rsidR="001C5F27" w:rsidDel="00232148" w:rsidRDefault="00E940FC" w:rsidP="00A94B53">
      <w:pPr>
        <w:rPr>
          <w:del w:id="1311" w:author="Dmitry Kaptsenel" w:date="2011-10-27T10:31:00Z"/>
        </w:rPr>
      </w:pPr>
      <w:del w:id="1312" w:author="Dmitry Kaptsenel" w:date="2011-10-27T10:31:00Z">
        <w:r w:rsidDel="00232148">
          <w:delText>Experiment description</w:delText>
        </w:r>
      </w:del>
    </w:p>
    <w:p w:rsidR="00E940FC" w:rsidDel="00232148" w:rsidRDefault="00E940FC" w:rsidP="00A94B53">
      <w:pPr>
        <w:rPr>
          <w:del w:id="1313" w:author="Dmitry Kaptsenel" w:date="2011-10-27T10:31:00Z"/>
        </w:rPr>
      </w:pPr>
      <w:del w:id="1314" w:author="Dmitry Kaptsenel" w:date="2011-10-27T10:31:00Z">
        <w:r w:rsidDel="00232148">
          <w:delText>Experiment was performed by running single copy-only like kernel on MIC</w:delText>
        </w:r>
        <w:r w:rsidR="00E222F8" w:rsidDel="00232148">
          <w:delText xml:space="preserve"> to understand what threading solution is better taking into account hyper-threading and L1 cache implementation on MIC</w:delText>
        </w:r>
        <w:r w:rsidDel="00232148">
          <w:delText xml:space="preserve">. Copy-only kernel was emulated by C function that copied some C structure from input parameter to output. The size of structure was tuned to occupy a whole set of available SSE registers on KNF, so that optimizing compiler will use </w:delText>
        </w:r>
        <w:r w:rsidR="00E222F8" w:rsidDel="00232148">
          <w:delText>MOV</w:delText>
        </w:r>
        <w:r w:rsidDel="00232148">
          <w:delText xml:space="preserve"> memory to SSE registers and SSE registers to memory instructions for structure copy implementation. </w:delText>
        </w:r>
        <w:r w:rsidR="00B83222" w:rsidDel="00232148">
          <w:delText>Execution time was measured by rdtsc instruction assuming that MIC device does not change it frequency under load.</w:delText>
        </w:r>
        <w:r w:rsidR="003D16F6" w:rsidDel="00232148">
          <w:delText xml:space="preserve"> Experiments do not measure data transfer time between CPU and MIC.</w:delText>
        </w:r>
      </w:del>
    </w:p>
    <w:p w:rsidR="00E940FC" w:rsidDel="00232148" w:rsidRDefault="00E940FC" w:rsidP="00A94B53">
      <w:pPr>
        <w:rPr>
          <w:del w:id="1315" w:author="Dmitry Kaptsenel" w:date="2011-10-27T10:31:00Z"/>
        </w:rPr>
      </w:pPr>
      <w:del w:id="1316" w:author="Dmitry Kaptsenel" w:date="2011-10-27T10:31:00Z">
        <w:r w:rsidDel="00232148">
          <w:delText xml:space="preserve">Assumptions: </w:delText>
        </w:r>
      </w:del>
    </w:p>
    <w:p w:rsidR="00E940FC" w:rsidDel="00232148" w:rsidRDefault="00E940FC" w:rsidP="00A94B53">
      <w:pPr>
        <w:rPr>
          <w:del w:id="1317" w:author="Dmitry Kaptsenel" w:date="2011-10-27T10:31:00Z"/>
        </w:rPr>
      </w:pPr>
      <w:del w:id="1318" w:author="Dmitry Kaptsenel" w:date="2011-10-27T10:31:00Z">
        <w:r w:rsidDel="00232148">
          <w:delText>32 SSE registers</w:delText>
        </w:r>
      </w:del>
    </w:p>
    <w:p w:rsidR="00E940FC" w:rsidDel="00232148" w:rsidRDefault="00972598" w:rsidP="00A94B53">
      <w:pPr>
        <w:rPr>
          <w:del w:id="1319" w:author="Dmitry Kaptsenel" w:date="2011-10-27T10:31:00Z"/>
        </w:rPr>
      </w:pPr>
      <w:del w:id="1320" w:author="Dmitry Kaptsenel" w:date="2011-10-27T10:31:00Z">
        <w:r w:rsidDel="00232148">
          <w:delText>Each SSE register contains 16 floats</w:delText>
        </w:r>
      </w:del>
    </w:p>
    <w:p w:rsidR="00972598" w:rsidRPr="00E940FC" w:rsidDel="00232148" w:rsidRDefault="00972598" w:rsidP="00A94B53">
      <w:pPr>
        <w:rPr>
          <w:del w:id="1321" w:author="Dmitry Kaptsenel" w:date="2011-10-27T10:31:00Z"/>
        </w:rPr>
      </w:pPr>
      <w:del w:id="1322" w:author="Dmitry Kaptsenel" w:date="2011-10-27T10:31:00Z">
        <w:r w:rsidDel="00232148">
          <w:delText>Each float is 4 bytes long</w:delText>
        </w:r>
      </w:del>
    </w:p>
    <w:p w:rsidR="001C5F27" w:rsidDel="00232148" w:rsidRDefault="00972598" w:rsidP="00A94B53">
      <w:pPr>
        <w:rPr>
          <w:del w:id="1323" w:author="Dmitry Kaptsenel" w:date="2011-10-27T10:31:00Z"/>
        </w:rPr>
      </w:pPr>
      <w:del w:id="1324" w:author="Dmitry Kaptsenel" w:date="2011-10-27T10:31:00Z">
        <w:r w:rsidDel="00232148">
          <w:delText xml:space="preserve">Experiments were run on both CPU and MIC and included variation </w:delText>
        </w:r>
        <w:r w:rsidR="00794C50" w:rsidDel="00232148">
          <w:delText>of number of work items to copy:</w:delText>
        </w:r>
      </w:del>
    </w:p>
    <w:p w:rsidR="00794C50" w:rsidDel="00232148" w:rsidRDefault="00794C50" w:rsidP="00A94B53">
      <w:pPr>
        <w:rPr>
          <w:del w:id="1325" w:author="Dmitry Kaptsenel" w:date="2011-10-27T10:31:00Z"/>
        </w:rPr>
      </w:pPr>
      <w:del w:id="1326" w:author="Dmitry Kaptsenel" w:date="2011-10-27T10:31:00Z">
        <w:r w:rsidDel="00232148">
          <w:delText>200,000 items</w:delText>
        </w:r>
      </w:del>
    </w:p>
    <w:p w:rsidR="00794C50" w:rsidDel="00232148" w:rsidRDefault="00794C50" w:rsidP="00A94B53">
      <w:pPr>
        <w:rPr>
          <w:del w:id="1327" w:author="Dmitry Kaptsenel" w:date="2011-10-27T10:31:00Z"/>
        </w:rPr>
      </w:pPr>
      <w:del w:id="1328" w:author="Dmitry Kaptsenel" w:date="2011-10-27T10:31:00Z">
        <w:r w:rsidDel="00232148">
          <w:delText>150,000 items</w:delText>
        </w:r>
      </w:del>
    </w:p>
    <w:p w:rsidR="00794C50" w:rsidDel="00232148" w:rsidRDefault="00794C50" w:rsidP="00A94B53">
      <w:pPr>
        <w:rPr>
          <w:del w:id="1329" w:author="Dmitry Kaptsenel" w:date="2011-10-27T10:31:00Z"/>
        </w:rPr>
      </w:pPr>
      <w:del w:id="1330" w:author="Dmitry Kaptsenel" w:date="2011-10-27T10:31:00Z">
        <w:r w:rsidDel="00232148">
          <w:delText>100,000 items</w:delText>
        </w:r>
      </w:del>
    </w:p>
    <w:p w:rsidR="00794C50" w:rsidDel="00232148" w:rsidRDefault="00794C50" w:rsidP="00A94B53">
      <w:pPr>
        <w:rPr>
          <w:del w:id="1331" w:author="Dmitry Kaptsenel" w:date="2011-10-27T10:31:00Z"/>
        </w:rPr>
      </w:pPr>
      <w:del w:id="1332" w:author="Dmitry Kaptsenel" w:date="2011-10-27T10:31:00Z">
        <w:r w:rsidDel="00232148">
          <w:delText>50,000 items</w:delText>
        </w:r>
      </w:del>
    </w:p>
    <w:p w:rsidR="00794C50" w:rsidDel="00232148" w:rsidRDefault="00794C50" w:rsidP="00A94B53">
      <w:pPr>
        <w:rPr>
          <w:del w:id="1333" w:author="Dmitry Kaptsenel" w:date="2011-10-27T10:31:00Z"/>
        </w:rPr>
      </w:pPr>
      <w:del w:id="1334" w:author="Dmitry Kaptsenel" w:date="2011-10-27T10:31:00Z">
        <w:r w:rsidDel="00232148">
          <w:delText>10,000 items</w:delText>
        </w:r>
      </w:del>
    </w:p>
    <w:p w:rsidR="00972598" w:rsidDel="00232148" w:rsidRDefault="00972598" w:rsidP="00A94B53">
      <w:pPr>
        <w:rPr>
          <w:del w:id="1335" w:author="Dmitry Kaptsenel" w:date="2011-10-27T10:31:00Z"/>
        </w:rPr>
      </w:pPr>
      <w:del w:id="1336" w:author="Dmitry Kaptsenel" w:date="2011-10-27T10:31:00Z">
        <w:r w:rsidDel="00232148">
          <w:delText>Experiments:</w:delText>
        </w:r>
      </w:del>
    </w:p>
    <w:p w:rsidR="00972598" w:rsidDel="00232148" w:rsidRDefault="00972598" w:rsidP="00A94B53">
      <w:pPr>
        <w:rPr>
          <w:del w:id="1337" w:author="Dmitry Kaptsenel" w:date="2011-10-27T10:31:00Z"/>
        </w:rPr>
      </w:pPr>
      <w:del w:id="1338" w:author="Dmitry Kaptsenel" w:date="2011-10-27T10:31:00Z">
        <w:r w:rsidDel="00232148">
          <w:delText xml:space="preserve">Use TBB </w:delText>
        </w:r>
        <w:r w:rsidRPr="00972598" w:rsidDel="00232148">
          <w:rPr>
            <w:i/>
            <w:iCs/>
          </w:rPr>
          <w:delText xml:space="preserve">parallel for </w:delText>
        </w:r>
        <w:r w:rsidDel="00232148">
          <w:delText>construct</w:delText>
        </w:r>
      </w:del>
    </w:p>
    <w:p w:rsidR="00972598" w:rsidDel="00232148" w:rsidRDefault="00972598" w:rsidP="00A94B53">
      <w:pPr>
        <w:rPr>
          <w:del w:id="1339" w:author="Dmitry Kaptsenel" w:date="2011-10-27T10:31:00Z"/>
        </w:rPr>
      </w:pPr>
      <w:del w:id="1340" w:author="Dmitry Kaptsenel" w:date="2011-10-27T10:31:00Z">
        <w:r w:rsidDel="00232148">
          <w:delText xml:space="preserve">Use pthreads – create </w:delText>
        </w:r>
        <w:r w:rsidR="00794C50" w:rsidDel="00232148">
          <w:delText>separate thread per work item</w:delText>
        </w:r>
      </w:del>
    </w:p>
    <w:p w:rsidR="00794C50" w:rsidDel="00232148" w:rsidRDefault="00794C50" w:rsidP="00A94B53">
      <w:pPr>
        <w:rPr>
          <w:del w:id="1341" w:author="Dmitry Kaptsenel" w:date="2011-10-27T10:31:00Z"/>
        </w:rPr>
      </w:pPr>
      <w:del w:id="1342" w:author="Dmitry Kaptsenel" w:date="2011-10-27T10:31:00Z">
        <w:r w:rsidDel="00232148">
          <w:delText>Use super pthreads – create set of threads and reuse them for running work items.</w:delText>
        </w:r>
      </w:del>
    </w:p>
    <w:p w:rsidR="0095740F" w:rsidDel="00232148" w:rsidRDefault="0095740F" w:rsidP="00A94B53">
      <w:pPr>
        <w:rPr>
          <w:del w:id="1343" w:author="Dmitry Kaptsenel" w:date="2011-10-27T10:31:00Z"/>
        </w:rPr>
      </w:pPr>
      <w:del w:id="1344" w:author="Dmitry Kaptsenel" w:date="2011-10-27T10:31:00Z">
        <w:r w:rsidRPr="0095740F" w:rsidDel="00232148">
          <w:rPr>
            <w:i/>
            <w:iCs/>
          </w:rPr>
          <w:delText>Note</w:delText>
        </w:r>
        <w:r w:rsidR="00B83222" w:rsidDel="00232148">
          <w:rPr>
            <w:i/>
            <w:iCs/>
          </w:rPr>
          <w:delText>1</w:delText>
        </w:r>
        <w:r w:rsidR="00972598" w:rsidRPr="0095740F" w:rsidDel="00232148">
          <w:rPr>
            <w:i/>
            <w:iCs/>
          </w:rPr>
          <w:delText>:</w:delText>
        </w:r>
        <w:r w:rsidDel="00232148">
          <w:tab/>
          <w:delText>Cilk Plus was too slow on both CPU and MIC and such we decided to drop experimenting with it.</w:delText>
        </w:r>
      </w:del>
    </w:p>
    <w:p w:rsidR="00763BB4" w:rsidDel="00232148" w:rsidRDefault="00763BB4" w:rsidP="00A94B53">
      <w:pPr>
        <w:rPr>
          <w:del w:id="1345" w:author="Dmitry Kaptsenel" w:date="2011-10-27T10:31:00Z"/>
        </w:rPr>
      </w:pPr>
      <w:del w:id="1346" w:author="Dmitry Kaptsenel" w:date="2011-10-27T10:31:00Z">
        <w:r w:rsidDel="00232148">
          <w:delText>Experiments results</w:delText>
        </w:r>
      </w:del>
    </w:p>
    <w:p w:rsidR="00E976B2" w:rsidDel="00232148" w:rsidRDefault="00A50680" w:rsidP="00A94B53">
      <w:pPr>
        <w:rPr>
          <w:del w:id="1347" w:author="Dmitry Kaptsenel" w:date="2011-10-27T10:31:00Z"/>
        </w:rPr>
      </w:pPr>
      <w:del w:id="1348" w:author="Dmitry Kaptsenel" w:date="2011-10-27T10:31:00Z">
        <w:r w:rsidDel="00232148">
          <w:object w:dxaOrig="7137" w:dyaOrig="5359">
            <v:shape id="_x0000_i1055" type="#_x0000_t75" style="width:398.2pt;height:283pt" o:ole="">
              <v:imagedata r:id="rId71" o:title="" croptop="4891f" cropleft="604f" cropright="805f"/>
            </v:shape>
            <o:OLEObject Type="Embed" ProgID="PowerPoint.Slide.12" ShapeID="_x0000_i1055" DrawAspect="Content" ObjectID="_1381474761" r:id="rId72"/>
          </w:object>
        </w:r>
      </w:del>
    </w:p>
    <w:p w:rsidR="0095740F" w:rsidDel="00232148" w:rsidRDefault="00E976B2" w:rsidP="00A94B53">
      <w:pPr>
        <w:rPr>
          <w:del w:id="1349" w:author="Dmitry Kaptsenel" w:date="2011-10-27T10:31:00Z"/>
        </w:rPr>
      </w:pPr>
      <w:del w:id="1350"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29</w:delText>
        </w:r>
        <w:r w:rsidR="00D14443" w:rsidDel="00232148">
          <w:rPr>
            <w:noProof/>
          </w:rPr>
          <w:fldChar w:fldCharType="end"/>
        </w:r>
        <w:r w:rsidDel="00232148">
          <w:rPr>
            <w:noProof/>
          </w:rPr>
          <w:delText xml:space="preserve"> Relative Execution Time pthread/TBB. The higher means longer</w:delText>
        </w:r>
        <w:r w:rsidR="006638CE" w:rsidDel="00232148">
          <w:rPr>
            <w:noProof/>
          </w:rPr>
          <w:delText xml:space="preserve">. </w:delText>
        </w:r>
        <w:r w:rsidR="006638CE" w:rsidDel="00232148">
          <w:rPr>
            <w:noProof/>
          </w:rPr>
          <w:br/>
          <w:delText>Value 1 means ptheads takes the same time as TBB.</w:delText>
        </w:r>
      </w:del>
    </w:p>
    <w:p w:rsidR="0095740F" w:rsidDel="00232148" w:rsidRDefault="0095740F" w:rsidP="00A94B53">
      <w:pPr>
        <w:rPr>
          <w:del w:id="1351" w:author="Dmitry Kaptsenel" w:date="2011-10-27T10:31:00Z"/>
        </w:rPr>
      </w:pPr>
    </w:p>
    <w:p w:rsidR="006638CE" w:rsidDel="00232148" w:rsidRDefault="00A50680" w:rsidP="00A94B53">
      <w:pPr>
        <w:rPr>
          <w:del w:id="1352" w:author="Dmitry Kaptsenel" w:date="2011-10-27T10:31:00Z"/>
        </w:rPr>
      </w:pPr>
      <w:del w:id="1353" w:author="Dmitry Kaptsenel" w:date="2011-10-27T10:31:00Z">
        <w:r w:rsidDel="00232148">
          <w:object w:dxaOrig="7137" w:dyaOrig="5359">
            <v:shape id="_x0000_i1056" type="#_x0000_t75" style="width:402.55pt;height:283pt" o:ole="">
              <v:imagedata r:id="rId73" o:title="" croptop="4891f" cropleft="709f"/>
            </v:shape>
            <o:OLEObject Type="Embed" ProgID="PowerPoint.Slide.12" ShapeID="_x0000_i1056" DrawAspect="Content" ObjectID="_1381474762" r:id="rId74"/>
          </w:object>
        </w:r>
      </w:del>
    </w:p>
    <w:p w:rsidR="00E976B2" w:rsidDel="00232148" w:rsidRDefault="006638CE" w:rsidP="00A94B53">
      <w:pPr>
        <w:rPr>
          <w:del w:id="1354" w:author="Dmitry Kaptsenel" w:date="2011-10-27T10:31:00Z"/>
        </w:rPr>
      </w:pPr>
      <w:del w:id="1355"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30</w:delText>
        </w:r>
        <w:r w:rsidR="00D14443" w:rsidDel="00232148">
          <w:rPr>
            <w:noProof/>
          </w:rPr>
          <w:fldChar w:fldCharType="end"/>
        </w:r>
        <w:r w:rsidDel="00232148">
          <w:delText xml:space="preserve"> </w:delText>
        </w:r>
        <w:r w:rsidRPr="007A4177" w:rsidDel="00232148">
          <w:delText>Relative Execution Time pthread/TBB</w:delText>
        </w:r>
        <w:r w:rsidDel="00232148">
          <w:delText xml:space="preserve"> excluding simple pthreads on MIC</w:delText>
        </w:r>
        <w:r w:rsidRPr="007A4177" w:rsidDel="00232148">
          <w:delText xml:space="preserve">. </w:delText>
        </w:r>
        <w:r w:rsidDel="00232148">
          <w:br/>
        </w:r>
        <w:r w:rsidDel="00232148">
          <w:rPr>
            <w:noProof/>
          </w:rPr>
          <w:delText>The higher means longer. Value 1 means ptheads takes the same time as TBB.</w:delText>
        </w:r>
      </w:del>
    </w:p>
    <w:p w:rsidR="006638CE" w:rsidDel="00232148" w:rsidRDefault="006638CE" w:rsidP="00A94B53">
      <w:pPr>
        <w:rPr>
          <w:del w:id="1356" w:author="Dmitry Kaptsenel" w:date="2011-10-27T10:31:00Z"/>
        </w:rPr>
      </w:pPr>
    </w:p>
    <w:p w:rsidR="00AC30E8" w:rsidDel="00232148" w:rsidRDefault="00A50680" w:rsidP="00A94B53">
      <w:pPr>
        <w:rPr>
          <w:del w:id="1357" w:author="Dmitry Kaptsenel" w:date="2011-10-27T10:31:00Z"/>
        </w:rPr>
      </w:pPr>
      <w:del w:id="1358" w:author="Dmitry Kaptsenel" w:date="2011-10-27T10:31:00Z">
        <w:r w:rsidDel="00232148">
          <w:object w:dxaOrig="7137" w:dyaOrig="5359">
            <v:shape id="_x0000_i1057" type="#_x0000_t75" style="width:402.55pt;height:283pt" o:ole="">
              <v:imagedata r:id="rId75" o:title="" croptop="4891f" cropleft="709f"/>
            </v:shape>
            <o:OLEObject Type="Embed" ProgID="PowerPoint.Slide.12" ShapeID="_x0000_i1057" DrawAspect="Content" ObjectID="_1381474763" r:id="rId76"/>
          </w:object>
        </w:r>
      </w:del>
    </w:p>
    <w:p w:rsidR="006638CE" w:rsidRPr="006638CE" w:rsidDel="00232148" w:rsidRDefault="00AC30E8" w:rsidP="00A94B53">
      <w:pPr>
        <w:rPr>
          <w:del w:id="1359" w:author="Dmitry Kaptsenel" w:date="2011-10-27T10:31:00Z"/>
        </w:rPr>
      </w:pPr>
      <w:del w:id="1360"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31</w:delText>
        </w:r>
        <w:r w:rsidR="00D14443" w:rsidDel="00232148">
          <w:rPr>
            <w:noProof/>
          </w:rPr>
          <w:fldChar w:fldCharType="end"/>
        </w:r>
        <w:r w:rsidDel="00232148">
          <w:delText xml:space="preserve"> Relevant execution time between CPU and MIC for the same method.</w:delText>
        </w:r>
        <w:r w:rsidDel="00232148">
          <w:br/>
          <w:delText>The higher means longer. Value 1 means CPU takes the same time as MIC.</w:delText>
        </w:r>
      </w:del>
    </w:p>
    <w:p w:rsidR="00C00A46" w:rsidRPr="00C00A46" w:rsidDel="00232148" w:rsidRDefault="00763BB4" w:rsidP="00A94B53">
      <w:pPr>
        <w:rPr>
          <w:del w:id="1361" w:author="Dmitry Kaptsenel" w:date="2011-10-27T10:31:00Z"/>
        </w:rPr>
      </w:pPr>
      <w:del w:id="1362" w:author="Dmitry Kaptsenel" w:date="2011-10-27T10:31:00Z">
        <w:r w:rsidDel="00232148">
          <w:delText xml:space="preserve">Experiments </w:delText>
        </w:r>
        <w:r w:rsidR="00C00A46" w:rsidRPr="00C00A46" w:rsidDel="00232148">
          <w:delText>Conclusion</w:delText>
        </w:r>
        <w:r w:rsidR="00C00A46" w:rsidDel="00232148">
          <w:delText>s</w:delText>
        </w:r>
      </w:del>
    </w:p>
    <w:p w:rsidR="00C00A46" w:rsidDel="00232148" w:rsidRDefault="00C00A46" w:rsidP="00A94B53">
      <w:pPr>
        <w:rPr>
          <w:del w:id="1363" w:author="Dmitry Kaptsenel" w:date="2011-10-27T10:31:00Z"/>
        </w:rPr>
      </w:pPr>
      <w:del w:id="1364" w:author="Dmitry Kaptsenel" w:date="2011-10-27T10:31:00Z">
        <w:r w:rsidDel="00232148">
          <w:delText>MIC behaves better than CPU with larger amounts of work items</w:delText>
        </w:r>
      </w:del>
    </w:p>
    <w:p w:rsidR="00C00A46" w:rsidDel="00232148" w:rsidRDefault="00C00A46" w:rsidP="00A94B53">
      <w:pPr>
        <w:rPr>
          <w:del w:id="1365" w:author="Dmitry Kaptsenel" w:date="2011-10-27T10:31:00Z"/>
        </w:rPr>
      </w:pPr>
      <w:del w:id="1366" w:author="Dmitry Kaptsenel" w:date="2011-10-27T10:31:00Z">
        <w:r w:rsidDel="00232148">
          <w:delText>TBB always behaves better than custom pthreads</w:delText>
        </w:r>
      </w:del>
    </w:p>
    <w:p w:rsidR="00C00A46" w:rsidDel="00232148" w:rsidRDefault="00C00A46" w:rsidP="00A94B53">
      <w:pPr>
        <w:rPr>
          <w:del w:id="1367" w:author="Dmitry Kaptsenel" w:date="2011-10-27T10:31:00Z"/>
        </w:rPr>
      </w:pPr>
      <w:del w:id="1368" w:author="Dmitry Kaptsenel" w:date="2011-10-27T10:31:00Z">
        <w:r w:rsidDel="00232148">
          <w:delText>Creation/deletion of pthreads on MIC has a huge performance penalty.</w:delText>
        </w:r>
      </w:del>
    </w:p>
    <w:p w:rsidR="00A94B53" w:rsidRDefault="00DC2866" w:rsidP="00005DE6">
      <w:pPr>
        <w:rPr>
          <w:ins w:id="1369" w:author="Dmitry Kaptsenel" w:date="2011-10-27T10:32:00Z"/>
        </w:rPr>
      </w:pPr>
      <w:ins w:id="1370" w:author="Dmitry Kaptsenel" w:date="2011-10-27T10:38:00Z">
        <w:r>
          <w:t>that</w:t>
        </w:r>
      </w:ins>
      <w:ins w:id="1371" w:author="Dmitry Kaptsenel" w:date="2011-10-27T10:33:00Z">
        <w:r w:rsidR="00D14443">
          <w:t xml:space="preserve"> </w:t>
        </w:r>
      </w:ins>
      <w:ins w:id="1372" w:author="Dmitry Kaptsenel" w:date="2011-10-27T10:38:00Z">
        <w:r>
          <w:t xml:space="preserve">the </w:t>
        </w:r>
      </w:ins>
      <w:ins w:id="1373" w:author="Dmitry Kaptsenel" w:date="2011-10-27T10:33:00Z">
        <w:r w:rsidR="00D14443">
          <w:t>best candidate is TBB as it</w:t>
        </w:r>
      </w:ins>
      <w:ins w:id="1374" w:author="Dmitry Kaptsenel" w:date="2011-10-27T10:35:00Z">
        <w:r w:rsidR="00D14443">
          <w:t xml:space="preserve"> behaves better than custom pthreads solutions in most cases. Also we believe that TBB library will </w:t>
        </w:r>
      </w:ins>
      <w:ins w:id="1375" w:author="Dmitry Kaptsenel" w:date="2011-10-27T10:36:00Z">
        <w:r>
          <w:t xml:space="preserve">improve with time and will follow all HW and </w:t>
        </w:r>
      </w:ins>
      <w:ins w:id="1376" w:author="Dmitry Kaptsenel" w:date="2011-10-27T10:37:00Z">
        <w:r>
          <w:rPr>
            <w:rFonts w:cstheme="minorHAnsi"/>
          </w:rPr>
          <w:t>µ</w:t>
        </w:r>
        <w:r>
          <w:t>OS modifications.</w:t>
        </w:r>
      </w:ins>
    </w:p>
    <w:p w:rsidR="00C00A46" w:rsidRDefault="00763BB4" w:rsidP="00763BB4">
      <w:pPr>
        <w:pStyle w:val="Heading3"/>
      </w:pPr>
      <w:bookmarkStart w:id="1377" w:name="_Toc307732577"/>
      <w:r>
        <w:t>Understanding the TBB approach</w:t>
      </w:r>
      <w:bookmarkEnd w:id="1377"/>
      <w:r>
        <w:t xml:space="preserve"> </w:t>
      </w:r>
    </w:p>
    <w:p w:rsidR="008578D5" w:rsidRDefault="008578D5" w:rsidP="00905ED9">
      <w:pPr>
        <w:keepNext/>
        <w:rPr>
          <w:ins w:id="1378" w:author="Dmitry Kaptsenel" w:date="2011-10-27T11:40:00Z"/>
        </w:rPr>
      </w:pPr>
      <w:r>
        <w:t xml:space="preserve">Description is done according to the </w:t>
      </w:r>
      <w:r w:rsidR="001E70BE">
        <w:fldChar w:fldCharType="begin"/>
      </w:r>
      <w:r w:rsidR="001E70BE">
        <w:instrText xml:space="preserve"> HYPERLINK \l "TBB_do</w:instrText>
      </w:r>
      <w:r w:rsidR="001E70BE">
        <w:instrText xml:space="preserve">cs" </w:instrText>
      </w:r>
      <w:ins w:id="1379" w:author="Dmitry Kaptsenel" w:date="2011-10-30T09:59:00Z"/>
      <w:r w:rsidR="001E70BE">
        <w:fldChar w:fldCharType="separate"/>
      </w:r>
      <w:r w:rsidRPr="008578D5">
        <w:rPr>
          <w:rStyle w:val="Hyperlink"/>
          <w:rFonts w:asciiTheme="minorHAnsi" w:hAnsiTheme="minorHAnsi" w:cs="Arial"/>
        </w:rPr>
        <w:t>[TBB documentation]</w:t>
      </w:r>
      <w:r w:rsidR="001E70BE">
        <w:rPr>
          <w:rStyle w:val="Hyperlink"/>
          <w:rFonts w:asciiTheme="minorHAnsi" w:hAnsiTheme="minorHAnsi" w:cs="Arial"/>
        </w:rPr>
        <w:fldChar w:fldCharType="end"/>
      </w:r>
      <w:r>
        <w:t xml:space="preserve"> site.</w:t>
      </w:r>
    </w:p>
    <w:p w:rsidR="00942F41" w:rsidRDefault="00942F41" w:rsidP="00942F41">
      <w:pPr>
        <w:pStyle w:val="Heading4"/>
      </w:pPr>
      <w:bookmarkStart w:id="1380" w:name="_Toc307732578"/>
      <w:ins w:id="1381" w:author="Dmitry Kaptsenel" w:date="2011-10-27T11:40:00Z">
        <w:r>
          <w:t>TBB Worker Threads</w:t>
        </w:r>
      </w:ins>
      <w:bookmarkEnd w:id="1380"/>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8" type="#_x0000_t75" style="width:468.3pt;height:334.35pt" o:ole="">
            <v:imagedata r:id="rId77" o:title="" croptop="1826f" cropbottom="2739f" cropleft="576f" cropright="1025f"/>
          </v:shape>
          <o:OLEObject Type="Embed" ProgID="PowerPoint.Slide.12" ShapeID="_x0000_i1058" DrawAspect="Content" ObjectID="_1381474764" r:id="rId78"/>
        </w:object>
      </w:r>
    </w:p>
    <w:p w:rsidR="00905ED9" w:rsidRDefault="00905ED9" w:rsidP="00905ED9">
      <w:pPr>
        <w:pStyle w:val="Caption"/>
      </w:pPr>
      <w:r>
        <w:t xml:space="preserve">Figure </w:t>
      </w:r>
      <w:ins w:id="138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38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84" w:author="Dmitry Kaptsenel" w:date="2011-10-30T10:06:00Z">
        <w:r w:rsidR="00FF090F">
          <w:rPr>
            <w:noProof/>
          </w:rPr>
          <w:t>29</w:t>
        </w:r>
      </w:ins>
      <w:ins w:id="1385" w:author="Dmitry Kaptsenel" w:date="2011-10-27T12:13:00Z">
        <w:r w:rsidR="006349B1">
          <w:fldChar w:fldCharType="end"/>
        </w:r>
      </w:ins>
      <w:del w:id="138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32</w:delText>
        </w:r>
        <w:r w:rsidR="00D14443" w:rsidDel="0079120E">
          <w:rPr>
            <w:noProof/>
          </w:rPr>
          <w:fldChar w:fldCharType="end"/>
        </w:r>
      </w:del>
      <w:r>
        <w:t xml:space="preserve"> TBB view for one MIC Core assuming one TBB thread per one Hyper Thread</w:t>
      </w:r>
    </w:p>
    <w:p w:rsidR="00021DAC" w:rsidRDefault="00905ED9" w:rsidP="00021DAC">
      <w:pPr>
        <w:rPr>
          <w:ins w:id="1387" w:author="Dmitry Kaptsenel" w:date="2011-10-27T10:40:00Z"/>
        </w:rPr>
      </w:pPr>
      <w:r>
        <w:lastRenderedPageBreak/>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execute_on_range( 1….N, kernel, params ). Ranges may be 1D, 2D or 3D. </w:t>
      </w:r>
    </w:p>
    <w:p w:rsidR="0054255D" w:rsidDel="00942F41" w:rsidRDefault="0054255D" w:rsidP="00905ED9">
      <w:pPr>
        <w:rPr>
          <w:del w:id="1388" w:author="Dmitry Kaptsenel" w:date="2011-10-27T11:39:00Z"/>
        </w:rPr>
      </w:pPr>
    </w:p>
    <w:p w:rsidR="00905ED9" w:rsidDel="00942F41" w:rsidRDefault="00905ED9" w:rsidP="00905ED9">
      <w:pPr>
        <w:rPr>
          <w:del w:id="1389" w:author="Dmitry Kaptsenel" w:date="2011-10-27T11:40:00Z"/>
        </w:rPr>
      </w:pPr>
    </w:p>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ins w:id="1390" w:author="Dmitry Kaptsenel" w:date="2011-10-27T12:23:00Z">
        <w:r w:rsidR="00F85EC2">
          <w:t xml:space="preserve"> presented by the </w:t>
        </w:r>
        <w:r w:rsidR="00F85EC2">
          <w:fldChar w:fldCharType="begin"/>
        </w:r>
        <w:r w:rsidR="00F85EC2">
          <w:instrText xml:space="preserve"> REF _Ref307481560 \h </w:instrText>
        </w:r>
      </w:ins>
      <w:r w:rsidR="00F85EC2">
        <w:fldChar w:fldCharType="separate"/>
      </w:r>
      <w:ins w:id="1391"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30</w:t>
        </w:r>
      </w:ins>
      <w:ins w:id="1392" w:author="Dmitry Kaptsenel" w:date="2011-10-27T12:23:00Z">
        <w:r w:rsidR="00F85EC2">
          <w:fldChar w:fldCharType="end"/>
        </w:r>
        <w:r w:rsidR="00F85EC2">
          <w:t xml:space="preserve"> </w:t>
        </w:r>
      </w:ins>
      <w:ins w:id="1393" w:author="Dmitry Kaptsenel" w:date="2011-10-27T12:24:00Z">
        <w:r w:rsidR="00F85EC2">
          <w:fldChar w:fldCharType="begin"/>
        </w:r>
        <w:r w:rsidR="00F85EC2">
          <w:instrText xml:space="preserve"> REF _Ref307481583 \p \h </w:instrText>
        </w:r>
      </w:ins>
      <w:r w:rsidR="00F85EC2">
        <w:fldChar w:fldCharType="separate"/>
      </w:r>
      <w:ins w:id="1394" w:author="Dmitry Kaptsenel" w:date="2011-10-30T10:06:00Z">
        <w:r w:rsidR="00FF090F">
          <w:t>below</w:t>
        </w:r>
      </w:ins>
      <w:ins w:id="1395" w:author="Dmitry Kaptsenel" w:date="2011-10-27T12:24:00Z">
        <w:r w:rsidR="00F85EC2">
          <w:fldChar w:fldCharType="end"/>
        </w:r>
        <w:r w:rsidR="00F85EC2">
          <w:t>.</w:t>
        </w:r>
      </w:ins>
      <w:del w:id="1396" w:author="Dmitry Kaptsenel" w:date="2011-10-27T12:23:00Z">
        <w:r w:rsidDel="00F85EC2">
          <w:delText>:</w:delText>
        </w:r>
      </w:del>
    </w:p>
    <w:p w:rsidR="00905ED9" w:rsidRDefault="00905ED9" w:rsidP="00905ED9">
      <w:pPr>
        <w:keepNext/>
        <w:jc w:val="center"/>
      </w:pPr>
      <w:r w:rsidRPr="00F23FD3">
        <w:rPr>
          <w:color w:val="1F497D"/>
        </w:rPr>
        <w:object w:dxaOrig="7167" w:dyaOrig="5384">
          <v:shape id="_x0000_i1059" type="#_x0000_t75" style="width:416.35pt;height:281.75pt" o:ole="">
            <v:imagedata r:id="rId79" o:title="" cropbottom="6707f"/>
          </v:shape>
          <o:OLEObject Type="Embed" ProgID="PowerPoint.Slide.12" ShapeID="_x0000_i1059" DrawAspect="Content" ObjectID="_1381474765" r:id="rId80"/>
        </w:object>
      </w:r>
      <w:bookmarkStart w:id="1397" w:name="_GoBack"/>
      <w:bookmarkEnd w:id="1397"/>
    </w:p>
    <w:p w:rsidR="00905ED9" w:rsidRDefault="00905ED9" w:rsidP="00905ED9">
      <w:pPr>
        <w:pStyle w:val="Caption"/>
        <w:rPr>
          <w:color w:val="1F497D"/>
        </w:rPr>
      </w:pPr>
      <w:bookmarkStart w:id="1398" w:name="_Ref307481560"/>
      <w:bookmarkStart w:id="1399" w:name="_Ref307481583"/>
      <w:r>
        <w:t xml:space="preserve">Figure </w:t>
      </w:r>
      <w:ins w:id="140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40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02" w:author="Dmitry Kaptsenel" w:date="2011-10-30T10:06:00Z">
        <w:r w:rsidR="00FF090F">
          <w:rPr>
            <w:noProof/>
          </w:rPr>
          <w:t>30</w:t>
        </w:r>
      </w:ins>
      <w:ins w:id="1403" w:author="Dmitry Kaptsenel" w:date="2011-10-27T12:13:00Z">
        <w:r w:rsidR="006349B1">
          <w:fldChar w:fldCharType="end"/>
        </w:r>
      </w:ins>
      <w:bookmarkEnd w:id="1398"/>
      <w:del w:id="140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33</w:delText>
        </w:r>
        <w:r w:rsidR="00D14443" w:rsidDel="0079120E">
          <w:rPr>
            <w:noProof/>
          </w:rPr>
          <w:fldChar w:fldCharType="end"/>
        </w:r>
      </w:del>
      <w:r>
        <w:t xml:space="preserve"> The best possible Task scheduling on MIC optimized for cache usage</w:t>
      </w:r>
      <w:bookmarkEnd w:id="1399"/>
    </w:p>
    <w:p w:rsidR="00905ED9" w:rsidRDefault="00905ED9" w:rsidP="00905ED9">
      <w:pPr>
        <w:rPr>
          <w:color w:val="1F497D"/>
        </w:rPr>
      </w:pPr>
    </w:p>
    <w:p w:rsidR="00085304" w:rsidRDefault="00970BA2" w:rsidP="00C514D3">
      <w:pPr>
        <w:keepNext/>
      </w:pPr>
      <w:r>
        <w:t>T</w:t>
      </w:r>
      <w:r w:rsidR="00905ED9">
        <w:t>he most appropriate TBB AP</w:t>
      </w:r>
      <w:r w:rsidR="00085304">
        <w:t>I to be used is parallel_for()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pPr>
        <w:rPr>
          <w:ins w:id="1405" w:author="Dmitry Kaptsenel" w:date="2011-10-27T11:40:00Z"/>
          <w:i/>
          <w:iCs/>
        </w:rPr>
      </w:pPr>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1406"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1406"/>
    </w:p>
    <w:p w:rsidR="00942F41" w:rsidRDefault="00942F41" w:rsidP="00942F41">
      <w:pPr>
        <w:pStyle w:val="Heading4"/>
        <w:rPr>
          <w:ins w:id="1407" w:author="Dmitry Kaptsenel" w:date="2011-10-27T11:40:00Z"/>
        </w:rPr>
      </w:pPr>
      <w:bookmarkStart w:id="1408" w:name="_Toc307732579"/>
      <w:ins w:id="1409" w:author="Dmitry Kaptsenel" w:date="2011-10-27T11:40:00Z">
        <w:r>
          <w:t>TBB Arenas</w:t>
        </w:r>
        <w:bookmarkEnd w:id="1408"/>
      </w:ins>
    </w:p>
    <w:p w:rsidR="00942F41" w:rsidRDefault="00942F41" w:rsidP="00942F41">
      <w:pPr>
        <w:rPr>
          <w:ins w:id="1410" w:author="Dmitry Kaptsenel" w:date="2011-10-27T11:40:00Z"/>
        </w:rPr>
      </w:pPr>
      <w:ins w:id="1411" w:author="Dmitry Kaptsenel" w:date="2011-10-27T11:40:00Z">
        <w:r>
          <w:t xml:space="preserve">TBB views all working threads as a global process resource that serves user tasks. User tasks are grouped in Arenas with parallelization level configured by user. Parallelization level is a maximum number of working threads that may serve </w:t>
        </w:r>
        <w:r>
          <w:lastRenderedPageBreak/>
          <w:t>specific Arena. After some working thread enters specific Arena it continues to serve this Arena tasks until Arena is empty and then leaves this Arena.</w:t>
        </w:r>
      </w:ins>
    </w:p>
    <w:p w:rsidR="00942F41" w:rsidRDefault="00942F41" w:rsidP="00942F41">
      <w:pPr>
        <w:keepNext/>
        <w:jc w:val="center"/>
        <w:rPr>
          <w:ins w:id="1412" w:author="Dmitry Kaptsenel" w:date="2011-10-27T11:40:00Z"/>
        </w:rPr>
      </w:pPr>
      <w:ins w:id="1413" w:author="Dmitry Kaptsenel" w:date="2011-10-27T11:40:00Z">
        <w:r>
          <w:object w:dxaOrig="7137" w:dyaOrig="5359">
            <v:shape id="_x0000_i1060" type="#_x0000_t75" style="width:388.8pt;height:255.45pt" o:ole="">
              <v:imagedata r:id="rId81" o:title="" croptop="5968f" cropbottom="20778f" cropleft="6206f" cropright="14949f"/>
            </v:shape>
            <o:OLEObject Type="Embed" ProgID="PowerPoint.Slide.12" ShapeID="_x0000_i1060" DrawAspect="Content" ObjectID="_1381474766" r:id="rId82"/>
          </w:object>
        </w:r>
      </w:ins>
    </w:p>
    <w:p w:rsidR="00942F41" w:rsidRDefault="00942F41" w:rsidP="00942F41">
      <w:pPr>
        <w:pStyle w:val="Caption"/>
        <w:rPr>
          <w:ins w:id="1414" w:author="Dmitry Kaptsenel" w:date="2011-10-27T11:40:00Z"/>
        </w:rPr>
      </w:pPr>
      <w:ins w:id="1415" w:author="Dmitry Kaptsenel" w:date="2011-10-27T11:40:00Z">
        <w:r>
          <w:t xml:space="preserve">Figure </w:t>
        </w:r>
      </w:ins>
      <w:ins w:id="1416"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41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18" w:author="Dmitry Kaptsenel" w:date="2011-10-30T10:06:00Z">
        <w:r w:rsidR="00FF090F">
          <w:rPr>
            <w:noProof/>
          </w:rPr>
          <w:t>31</w:t>
        </w:r>
      </w:ins>
      <w:ins w:id="1419" w:author="Dmitry Kaptsenel" w:date="2011-10-27T12:13:00Z">
        <w:r w:rsidR="006349B1">
          <w:fldChar w:fldCharType="end"/>
        </w:r>
      </w:ins>
      <w:ins w:id="1420" w:author="Dmitry Kaptsenel" w:date="2011-10-27T11:40:00Z">
        <w:r>
          <w:t xml:space="preserve"> TBB Arenas</w:t>
        </w:r>
      </w:ins>
    </w:p>
    <w:p w:rsidR="00942F41" w:rsidRDefault="00942F41" w:rsidP="00942F41">
      <w:pPr>
        <w:rPr>
          <w:ins w:id="1421" w:author="Dmitry Kaptsenel" w:date="2011-10-27T11:40:00Z"/>
        </w:rPr>
      </w:pPr>
    </w:p>
    <w:p w:rsidR="00942F41" w:rsidRPr="00942F41" w:rsidDel="00BC52E6" w:rsidRDefault="00942F41">
      <w:pPr>
        <w:rPr>
          <w:del w:id="1422" w:author="Dmitry Kaptsenel" w:date="2011-10-27T11:42:00Z"/>
        </w:rPr>
      </w:pPr>
      <w:bookmarkStart w:id="1423" w:name="_Toc307732173"/>
      <w:bookmarkStart w:id="1424" w:name="_Toc307732580"/>
      <w:bookmarkEnd w:id="1423"/>
      <w:bookmarkEnd w:id="1424"/>
    </w:p>
    <w:p w:rsidR="00A94019" w:rsidRDefault="00F1638C" w:rsidP="00BC52E6">
      <w:pPr>
        <w:pStyle w:val="Heading3"/>
      </w:pPr>
      <w:bookmarkStart w:id="1425" w:name="_Toc307732581"/>
      <w:r>
        <w:t>TBB usa</w:t>
      </w:r>
      <w:del w:id="1426" w:author="Dmitry Kaptsenel" w:date="2011-10-30T10:05:00Z">
        <w:r w:rsidDel="00F52AEC">
          <w:delText>g</w:delText>
        </w:r>
      </w:del>
      <w:r>
        <w:t xml:space="preserve">e </w:t>
      </w:r>
      <w:r w:rsidR="004819CA">
        <w:t>by</w:t>
      </w:r>
      <w:r>
        <w:t xml:space="preserve"> </w:t>
      </w:r>
      <w:r w:rsidR="005D0637">
        <w:t xml:space="preserve">the </w:t>
      </w:r>
      <w:r>
        <w:t>OpenCL MIC Device Agent.</w:t>
      </w:r>
      <w:bookmarkEnd w:id="1425"/>
    </w:p>
    <w:p w:rsidR="00F1638C" w:rsidRDefault="00D54ADB" w:rsidP="004819CA">
      <w:pPr>
        <w:pStyle w:val="Heading4"/>
      </w:pPr>
      <w:bookmarkStart w:id="1427" w:name="_Toc307732582"/>
      <w:ins w:id="1428" w:author="Dmitry Kaptsenel" w:date="2011-10-30T10:05:00Z">
        <w:r>
          <w:t xml:space="preserve">Host side </w:t>
        </w:r>
      </w:ins>
      <w:r w:rsidR="00F1638C">
        <w:t>TBB usage</w:t>
      </w:r>
      <w:bookmarkEnd w:id="1427"/>
      <w:del w:id="1429" w:author="Dmitry Kaptsenel" w:date="2011-10-30T10:05:00Z">
        <w:r w:rsidR="00F1638C" w:rsidDel="00D54ADB">
          <w:delText xml:space="preserve"> </w:delText>
        </w:r>
        <w:r w:rsidR="004819CA" w:rsidDel="00D54ADB">
          <w:delText>by</w:delText>
        </w:r>
        <w:r w:rsidR="00F1638C" w:rsidDel="00D54ADB">
          <w:delText xml:space="preserve"> the host side </w:delText>
        </w:r>
      </w:del>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DB1785" w:rsidP="00DB1785">
      <w:pPr>
        <w:pStyle w:val="Heading4"/>
      </w:pPr>
      <w:bookmarkStart w:id="1430" w:name="_Toc303853078"/>
      <w:bookmarkStart w:id="1431" w:name="_Toc307732583"/>
      <w:bookmarkEnd w:id="1430"/>
      <w:ins w:id="1432" w:author="Dmitry Kaptsenel" w:date="2011-10-30T10:06:00Z">
        <w:r>
          <w:lastRenderedPageBreak/>
          <w:t>Device</w:t>
        </w:r>
        <w:r>
          <w:t xml:space="preserve"> side</w:t>
        </w:r>
        <w:r>
          <w:t xml:space="preserve"> </w:t>
        </w:r>
      </w:ins>
      <w:r w:rsidR="00F1638C">
        <w:t>TBB usage</w:t>
      </w:r>
      <w:bookmarkEnd w:id="1431"/>
      <w:r w:rsidR="00F1638C">
        <w:t xml:space="preserve"> </w:t>
      </w:r>
      <w:del w:id="1433" w:author="Dmitry Kaptsenel" w:date="2011-10-30T10:06:00Z">
        <w:r w:rsidR="004819CA" w:rsidDel="00DB1785">
          <w:delText>by</w:delText>
        </w:r>
        <w:r w:rsidR="00F1638C" w:rsidDel="00DB1785">
          <w:delText xml:space="preserve"> the device side</w:delText>
        </w:r>
      </w:del>
    </w:p>
    <w:p w:rsidR="00F1638C" w:rsidRDefault="00846D3E" w:rsidP="006349B1">
      <w:pPr>
        <w:keepNext/>
        <w:rPr>
          <w:ins w:id="1434" w:author="Dmitry Kaptsenel" w:date="2011-10-27T12:07:00Z"/>
        </w:rPr>
      </w:pPr>
      <w:r>
        <w:t xml:space="preserve">As stated in the paragraph </w:t>
      </w:r>
      <w:r w:rsidR="008D1136">
        <w:fldChar w:fldCharType="begin"/>
      </w:r>
      <w:r w:rsidR="00927ED4">
        <w:instrText xml:space="preserve"> REF _Ref289333664 \r \h </w:instrText>
      </w:r>
      <w:r w:rsidR="008D1136">
        <w:fldChar w:fldCharType="separate"/>
      </w:r>
      <w:ins w:id="1435" w:author="Dmitry Kaptsenel" w:date="2011-10-30T10:06:00Z">
        <w:r w:rsidR="00FF090F">
          <w:rPr>
            <w:rFonts w:hint="eastAsia"/>
            <w:cs/>
          </w:rPr>
          <w:t>‎</w:t>
        </w:r>
        <w:r w:rsidR="00FF090F">
          <w:t>4.8.2</w:t>
        </w:r>
      </w:ins>
      <w:del w:id="1436" w:author="Dmitry Kaptsenel" w:date="2011-10-30T09:59:00Z">
        <w:r w:rsidR="00AD488C" w:rsidDel="00A47CB2">
          <w:rPr>
            <w:rFonts w:hint="eastAsia"/>
            <w:cs/>
          </w:rPr>
          <w:delText>‎</w:delText>
        </w:r>
        <w:r w:rsidR="00AD488C" w:rsidDel="00A47CB2">
          <w:delText>4.8.2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r w:rsidR="00FF090F" w:rsidRPr="00FF090F">
        <w:rPr>
          <w:i/>
          <w:iCs/>
        </w:rPr>
        <w:t>Command Types</w:t>
      </w:r>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FF090F">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(NDRange) and Execute Task.</w:t>
      </w:r>
      <w:r w:rsidR="000D04E9">
        <w:t xml:space="preserve"> </w:t>
      </w:r>
      <w:r w:rsidR="00DE5EDA">
        <w:t xml:space="preserve"> </w:t>
      </w:r>
      <w:del w:id="1437" w:author="Dmitry Kaptsenel" w:date="2011-10-27T11:43:00Z">
        <w:r w:rsidR="00C37839" w:rsidDel="00CE1EE5">
          <w:delText xml:space="preserve">MIC Device Agent device side </w:delText>
        </w:r>
        <w:r w:rsidR="00DE5EDA" w:rsidDel="00CE1EE5">
          <w:delText xml:space="preserve">will try to reuse the similar </w:delText>
        </w:r>
        <w:r w:rsidR="00C37839" w:rsidDel="00CE1EE5">
          <w:delText xml:space="preserve">TBB-wrapping </w:delText>
        </w:r>
        <w:r w:rsidR="00DE5EDA" w:rsidDel="00CE1EE5">
          <w:delText xml:space="preserve">code base </w:delText>
        </w:r>
        <w:r w:rsidR="004A072C" w:rsidDel="00CE1EE5">
          <w:delText>from</w:delText>
        </w:r>
        <w:r w:rsidR="00DE5EDA" w:rsidDel="00CE1EE5">
          <w:delText xml:space="preserve"> OpenCL CPU Device Agent (</w:delText>
        </w:r>
        <w:r w:rsidR="00DE5EDA" w:rsidRPr="00E176B5" w:rsidDel="00CE1EE5">
          <w:rPr>
            <w:i/>
            <w:iCs/>
          </w:rPr>
          <w:delText xml:space="preserve">TBB </w:delText>
        </w:r>
        <w:r w:rsidR="00DD3178" w:rsidDel="00CE1EE5">
          <w:rPr>
            <w:i/>
            <w:iCs/>
          </w:rPr>
          <w:delText>Executer</w:delText>
        </w:r>
        <w:r w:rsidR="00DE5EDA" w:rsidDel="00CE1EE5">
          <w:delText>).</w:delText>
        </w:r>
      </w:del>
      <w:ins w:id="1438" w:author="Dmitry Kaptsenel" w:date="2011-10-27T11:43:00Z">
        <w:r w:rsidR="00CE1EE5">
          <w:t xml:space="preserve">These commands are passed to the device side and invoked by COI Pipelines. </w:t>
        </w:r>
      </w:ins>
      <w:ins w:id="1439" w:author="Dmitry Kaptsenel" w:date="2011-10-27T11:44:00Z">
        <w:r w:rsidR="00CE1EE5">
          <w:t xml:space="preserve">TBB Arena approach allows to group execution commands on device </w:t>
        </w:r>
      </w:ins>
      <w:ins w:id="1440" w:author="Dmitry Kaptsenel" w:date="2011-10-27T11:45:00Z">
        <w:r w:rsidR="00CE1EE5">
          <w:t>according</w:t>
        </w:r>
      </w:ins>
      <w:ins w:id="1441" w:author="Dmitry Kaptsenel" w:date="2011-10-27T11:44:00Z">
        <w:r w:rsidR="00CE1EE5">
          <w:t xml:space="preserve"> </w:t>
        </w:r>
      </w:ins>
      <w:ins w:id="1442" w:author="Dmitry Kaptsenel" w:date="2011-10-27T11:45:00Z">
        <w:r w:rsidR="00CE1EE5">
          <w:t>to OpenCL Fission criteria</w:t>
        </w:r>
      </w:ins>
      <w:ins w:id="1443" w:author="Dmitry Kaptsenel" w:date="2011-10-27T11:47:00Z">
        <w:r w:rsidR="00CE1EE5">
          <w:t xml:space="preserve"> (see </w:t>
        </w:r>
        <w:r w:rsidR="00CE1EE5">
          <w:fldChar w:fldCharType="begin"/>
        </w:r>
        <w:r w:rsidR="00CE1EE5">
          <w:instrText xml:space="preserve"> REF _Ref307479382 \r \h </w:instrText>
        </w:r>
      </w:ins>
      <w:r w:rsidR="00CE1EE5">
        <w:fldChar w:fldCharType="separate"/>
      </w:r>
      <w:ins w:id="1444" w:author="Dmitry Kaptsenel" w:date="2011-10-30T10:06:00Z">
        <w:r w:rsidR="00FF090F">
          <w:rPr>
            <w:rFonts w:hint="eastAsia"/>
            <w:cs/>
          </w:rPr>
          <w:t>‎</w:t>
        </w:r>
        <w:r w:rsidR="00FF090F">
          <w:t>8</w:t>
        </w:r>
      </w:ins>
      <w:ins w:id="1445" w:author="Dmitry Kaptsenel" w:date="2011-10-27T11:47:00Z">
        <w:r w:rsidR="00CE1EE5">
          <w:fldChar w:fldCharType="end"/>
        </w:r>
        <w:r w:rsidR="00CE1EE5">
          <w:fldChar w:fldCharType="begin"/>
        </w:r>
        <w:r w:rsidR="00CE1EE5">
          <w:instrText xml:space="preserve"> REF _Ref307479382 \n \h </w:instrText>
        </w:r>
      </w:ins>
      <w:r w:rsidR="00CE1EE5">
        <w:fldChar w:fldCharType="separate"/>
      </w:r>
      <w:ins w:id="1446" w:author="Dmitry Kaptsenel" w:date="2011-10-30T10:06:00Z">
        <w:r w:rsidR="00FF090F">
          <w:rPr>
            <w:rFonts w:hint="eastAsia"/>
            <w:cs/>
          </w:rPr>
          <w:t>‎</w:t>
        </w:r>
        <w:r w:rsidR="00FF090F">
          <w:t>8</w:t>
        </w:r>
      </w:ins>
      <w:ins w:id="1447" w:author="Dmitry Kaptsenel" w:date="2011-10-27T11:47:00Z">
        <w:r w:rsidR="00CE1EE5">
          <w:fldChar w:fldCharType="end"/>
        </w:r>
      </w:ins>
      <w:ins w:id="1448" w:author="Dmitry Kaptsenel" w:date="2011-10-27T11:48:00Z">
        <w:r w:rsidR="00CE1EE5">
          <w:t>paragraph “</w:t>
        </w:r>
      </w:ins>
      <w:ins w:id="1449" w:author="Dmitry Kaptsenel" w:date="2011-10-27T11:47:00Z">
        <w:r w:rsidR="00CE1EE5">
          <w:fldChar w:fldCharType="begin"/>
        </w:r>
        <w:r w:rsidR="00CE1EE5">
          <w:instrText xml:space="preserve"> REF _Ref307479382 \h </w:instrText>
        </w:r>
      </w:ins>
      <w:r w:rsidR="00CE1EE5">
        <w:fldChar w:fldCharType="separate"/>
      </w:r>
      <w:ins w:id="1450" w:author="Dmitry Kaptsenel" w:date="2011-10-30T10:06:00Z">
        <w:r w:rsidR="00FF090F" w:rsidRPr="00A94F50">
          <w:rPr>
            <w:b/>
            <w:bCs/>
          </w:rPr>
          <w:t>Device Fission</w:t>
        </w:r>
      </w:ins>
      <w:ins w:id="1451" w:author="Dmitry Kaptsenel" w:date="2011-10-27T11:47:00Z">
        <w:r w:rsidR="00CE1EE5">
          <w:fldChar w:fldCharType="end"/>
        </w:r>
      </w:ins>
      <w:ins w:id="1452" w:author="Dmitry Kaptsenel" w:date="2011-10-27T11:48:00Z">
        <w:r w:rsidR="00CE1EE5">
          <w:t>”</w:t>
        </w:r>
      </w:ins>
      <w:ins w:id="1453" w:author="Dmitry Kaptsenel" w:date="2011-10-27T11:47:00Z">
        <w:r w:rsidR="00CE1EE5">
          <w:t>)</w:t>
        </w:r>
      </w:ins>
      <w:ins w:id="1454" w:author="Dmitry Kaptsenel" w:date="2011-10-27T11:45:00Z">
        <w:r w:rsidR="00CE1EE5">
          <w:t xml:space="preserve">, where root </w:t>
        </w:r>
      </w:ins>
      <w:ins w:id="1455" w:author="Dmitry Kaptsenel" w:date="2011-10-27T11:46:00Z">
        <w:r w:rsidR="00CE1EE5">
          <w:t xml:space="preserve">(parent) </w:t>
        </w:r>
      </w:ins>
      <w:ins w:id="1456" w:author="Dmitry Kaptsenel" w:date="2011-10-27T11:45:00Z">
        <w:r w:rsidR="00CE1EE5">
          <w:t xml:space="preserve">device is just assumed to </w:t>
        </w:r>
      </w:ins>
      <w:ins w:id="1457" w:author="Dmitry Kaptsenel" w:date="2011-10-27T11:46:00Z">
        <w:r w:rsidR="00CE1EE5">
          <w:t xml:space="preserve">have maximum parallelization level and may use all existing device cores and threads. OpenCL MIC Device </w:t>
        </w:r>
      </w:ins>
      <w:ins w:id="1458" w:author="Dmitry Kaptsenel" w:date="2011-10-27T11:47:00Z">
        <w:r w:rsidR="00CE1EE5">
          <w:t xml:space="preserve">Agent device part will create </w:t>
        </w:r>
      </w:ins>
      <w:ins w:id="1459" w:author="Dmitry Kaptsenel" w:date="2011-10-27T12:07:00Z">
        <w:r w:rsidR="006349B1">
          <w:t>a dedicated Arena instance for each OpenCL sub-device, including root device.</w:t>
        </w:r>
      </w:ins>
    </w:p>
    <w:p w:rsidR="006349B1" w:rsidRDefault="006349B1" w:rsidP="006349B1">
      <w:pPr>
        <w:keepNext/>
        <w:jc w:val="center"/>
        <w:rPr>
          <w:ins w:id="1460" w:author="Dmitry Kaptsenel" w:date="2011-10-27T12:13:00Z"/>
        </w:rPr>
      </w:pPr>
      <w:ins w:id="1461" w:author="Dmitry Kaptsenel" w:date="2011-10-27T12:09:00Z">
        <w:r>
          <w:object w:dxaOrig="7137" w:dyaOrig="5359">
            <v:shape id="_x0000_i1061" type="#_x0000_t75" style="width:324.95pt;height:315.55pt" o:ole="">
              <v:imagedata r:id="rId83" o:title="" croptop="6738f" cropbottom="12706f" cropleft="13223f" cropright="16666f"/>
            </v:shape>
            <o:OLEObject Type="Embed" ProgID="PowerPoint.Slide.12" ShapeID="_x0000_i1061" DrawAspect="Content" ObjectID="_1381474767" r:id="rId84"/>
          </w:object>
        </w:r>
      </w:ins>
    </w:p>
    <w:p w:rsidR="006349B1" w:rsidRDefault="006349B1" w:rsidP="006349B1">
      <w:pPr>
        <w:pStyle w:val="Caption"/>
      </w:pPr>
      <w:ins w:id="1462" w:author="Dmitry Kaptsenel" w:date="2011-10-27T12:13:00Z">
        <w:r>
          <w:t xml:space="preserve">Figure </w:t>
        </w:r>
        <w:r>
          <w:fldChar w:fldCharType="begin"/>
        </w:r>
        <w:r>
          <w:instrText xml:space="preserve"> STYLEREF 1 \s </w:instrText>
        </w:r>
      </w:ins>
      <w:r>
        <w:fldChar w:fldCharType="separate"/>
      </w:r>
      <w:r w:rsidR="00FF090F">
        <w:rPr>
          <w:rFonts w:hint="eastAsia"/>
          <w:noProof/>
          <w:cs/>
        </w:rPr>
        <w:t>‎</w:t>
      </w:r>
      <w:r w:rsidR="00FF090F">
        <w:rPr>
          <w:noProof/>
        </w:rPr>
        <w:t>4</w:t>
      </w:r>
      <w:ins w:id="1463" w:author="Dmitry Kaptsenel" w:date="2011-10-27T12:13:00Z">
        <w:r>
          <w:fldChar w:fldCharType="end"/>
        </w:r>
        <w:r>
          <w:noBreakHyphen/>
        </w:r>
        <w:r>
          <w:fldChar w:fldCharType="begin"/>
        </w:r>
        <w:r>
          <w:instrText xml:space="preserve"> SEQ Figure \* ARABIC \s 1 </w:instrText>
        </w:r>
      </w:ins>
      <w:r>
        <w:fldChar w:fldCharType="separate"/>
      </w:r>
      <w:ins w:id="1464" w:author="Dmitry Kaptsenel" w:date="2011-10-30T10:06:00Z">
        <w:r w:rsidR="00FF090F">
          <w:rPr>
            <w:noProof/>
          </w:rPr>
          <w:t>32</w:t>
        </w:r>
      </w:ins>
      <w:ins w:id="1465" w:author="Dmitry Kaptsenel" w:date="2011-10-27T12:13:00Z">
        <w:r>
          <w:fldChar w:fldCharType="end"/>
        </w:r>
        <w:r>
          <w:t xml:space="preserve"> OpenCL Fission support on top of TBB</w:t>
        </w:r>
      </w:ins>
    </w:p>
    <w:p w:rsidR="001460E0" w:rsidRDefault="001460E0" w:rsidP="001460E0">
      <w:pPr>
        <w:keepNext/>
        <w:rPr>
          <w:ins w:id="1466" w:author="Dmitry Kaptsenel" w:date="2011-10-27T12:14:00Z"/>
        </w:rPr>
      </w:pPr>
      <w:ins w:id="1467" w:author="Dmitry Kaptsenel" w:date="2011-10-27T12:14:00Z">
        <w:r w:rsidRPr="00731E13">
          <w:rPr>
            <w:b/>
            <w:bCs/>
            <w:highlight w:val="yellow"/>
            <w:u w:val="single"/>
          </w:rPr>
          <w:t>REQUIREMENT18</w:t>
        </w:r>
        <w:r>
          <w:t xml:space="preserve">: </w:t>
        </w:r>
        <w:bookmarkStart w:id="1468" w:name="REQUIREMENT18"/>
        <w:r>
          <w:rPr>
            <w:i/>
            <w:iCs/>
          </w:rPr>
          <w:t>TBB should allow manual Arena creation and submitting tas</w:t>
        </w:r>
      </w:ins>
      <w:ins w:id="1469" w:author="Dmitry Kaptsenel" w:date="2011-10-27T12:15:00Z">
        <w:r>
          <w:rPr>
            <w:i/>
            <w:iCs/>
          </w:rPr>
          <w:t>ks to arbitrary arenas by any application thread.</w:t>
        </w:r>
      </w:ins>
      <w:bookmarkEnd w:id="1468"/>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1460E0" w:rsidTr="00482B59">
        <w:trPr>
          <w:cnfStyle w:val="100000000000" w:firstRow="1" w:lastRow="0" w:firstColumn="0" w:lastColumn="0" w:oddVBand="0" w:evenVBand="0" w:oddHBand="0" w:evenHBand="0" w:firstRowFirstColumn="0" w:firstRowLastColumn="0" w:lastRowFirstColumn="0" w:lastRowLastColumn="0"/>
          <w:ins w:id="1470"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rPr>
                <w:ins w:id="1471" w:author="Dmitry Kaptsenel" w:date="2011-10-27T12:14:00Z"/>
              </w:rPr>
            </w:pPr>
          </w:p>
        </w:tc>
        <w:tc>
          <w:tcPr>
            <w:tcW w:w="3330"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72" w:author="Dmitry Kaptsenel" w:date="2011-10-27T12:14:00Z"/>
              </w:rPr>
            </w:pPr>
            <w:ins w:id="1473" w:author="Dmitry Kaptsenel" w:date="2011-10-27T12:14:00Z">
              <w:r>
                <w:t>Requirement</w:t>
              </w:r>
            </w:ins>
          </w:p>
        </w:tc>
        <w:tc>
          <w:tcPr>
            <w:tcW w:w="469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74" w:author="Dmitry Kaptsenel" w:date="2011-10-27T12:14:00Z"/>
              </w:rPr>
            </w:pPr>
            <w:ins w:id="1475" w:author="Dmitry Kaptsenel" w:date="2011-10-27T12:14:00Z">
              <w:r>
                <w:t>Description</w:t>
              </w:r>
            </w:ins>
          </w:p>
        </w:tc>
      </w:tr>
      <w:tr w:rsidR="001460E0" w:rsidTr="00482B59">
        <w:trPr>
          <w:cnfStyle w:val="000000100000" w:firstRow="0" w:lastRow="0" w:firstColumn="0" w:lastColumn="0" w:oddVBand="0" w:evenVBand="0" w:oddHBand="1" w:evenHBand="0" w:firstRowFirstColumn="0" w:firstRowLastColumn="0" w:lastRowFirstColumn="0" w:lastRowLastColumn="0"/>
          <w:ins w:id="1476"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477" w:author="Dmitry Kaptsenel" w:date="2011-10-27T12:14:00Z"/>
                <w:b w:val="0"/>
                <w:bCs w:val="0"/>
                <w:i/>
                <w:iCs/>
                <w:color w:val="000000"/>
                <w:szCs w:val="18"/>
                <w:lang w:bidi="ar-SA"/>
              </w:rPr>
            </w:pPr>
            <w:ins w:id="1478" w:author="Dmitry Kaptsenel" w:date="2011-10-27T12:16:00Z">
              <w:r>
                <w:rPr>
                  <w:i/>
                  <w:iCs/>
                </w:rPr>
                <w:t>TBB</w:t>
              </w:r>
            </w:ins>
          </w:p>
        </w:tc>
        <w:tc>
          <w:tcPr>
            <w:tcW w:w="3330" w:type="dxa"/>
            <w:tcBorders>
              <w:left w:val="none" w:sz="0" w:space="0" w:color="auto"/>
              <w:right w:val="none" w:sz="0" w:space="0" w:color="auto"/>
            </w:tcBorders>
          </w:tcPr>
          <w:p w:rsidR="001460E0" w:rsidRPr="00887191"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479" w:author="Dmitry Kaptsenel" w:date="2011-10-27T12:14:00Z"/>
                <w:i/>
                <w:iCs/>
              </w:rPr>
            </w:pPr>
            <w:ins w:id="1480" w:author="Dmitry Kaptsenel" w:date="2011-10-27T12:16:00Z">
              <w:r>
                <w:rPr>
                  <w:i/>
                  <w:iCs/>
                </w:rPr>
                <w:t>Provide an ability to manually create and destroy TBB Arenas</w:t>
              </w:r>
            </w:ins>
          </w:p>
        </w:tc>
        <w:tc>
          <w:tcPr>
            <w:tcW w:w="4698" w:type="dxa"/>
            <w:tcBorders>
              <w:left w:val="none" w:sz="0" w:space="0" w:color="auto"/>
            </w:tcBorders>
          </w:tcPr>
          <w:p w:rsidR="001460E0"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481" w:author="Dmitry Kaptsenel" w:date="2011-10-27T12:14:00Z"/>
              </w:rPr>
            </w:pPr>
            <w:ins w:id="1482" w:author="Dmitry Kaptsenel" w:date="2011-10-27T12:16:00Z">
              <w:r>
                <w:t xml:space="preserve">OpenCL MIC Device Agent </w:t>
              </w:r>
            </w:ins>
            <w:ins w:id="1483" w:author="Dmitry Kaptsenel" w:date="2011-10-27T12:17:00Z">
              <w:r>
                <w:t>needs</w:t>
              </w:r>
            </w:ins>
            <w:ins w:id="1484" w:author="Dmitry Kaptsenel" w:date="2011-10-27T12:16:00Z">
              <w:r>
                <w:t xml:space="preserve"> to create </w:t>
              </w:r>
            </w:ins>
            <w:ins w:id="1485" w:author="Dmitry Kaptsenel" w:date="2011-10-27T12:17:00Z">
              <w:r>
                <w:t>multiple</w:t>
              </w:r>
            </w:ins>
            <w:ins w:id="1486" w:author="Dmitry Kaptsenel" w:date="2011-10-27T12:16:00Z">
              <w:r>
                <w:t xml:space="preserve"> </w:t>
              </w:r>
            </w:ins>
            <w:ins w:id="1487" w:author="Dmitry Kaptsenel" w:date="2011-10-27T12:17:00Z">
              <w:r>
                <w:t>Arenas and reference them in some way.</w:t>
              </w:r>
            </w:ins>
          </w:p>
        </w:tc>
      </w:tr>
      <w:tr w:rsidR="001460E0" w:rsidTr="00482B59">
        <w:trPr>
          <w:cnfStyle w:val="000000010000" w:firstRow="0" w:lastRow="0" w:firstColumn="0" w:lastColumn="0" w:oddVBand="0" w:evenVBand="0" w:oddHBand="0" w:evenHBand="1" w:firstRowFirstColumn="0" w:firstRowLastColumn="0" w:lastRowFirstColumn="0" w:lastRowLastColumn="0"/>
          <w:ins w:id="1488"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489" w:author="Dmitry Kaptsenel" w:date="2011-10-27T12:14:00Z"/>
                <w:b w:val="0"/>
                <w:bCs w:val="0"/>
                <w:i/>
                <w:iCs/>
                <w:color w:val="000000"/>
                <w:szCs w:val="18"/>
                <w:lang w:bidi="ar-SA"/>
              </w:rPr>
            </w:pPr>
            <w:ins w:id="1490" w:author="Dmitry Kaptsenel" w:date="2011-10-27T12:17:00Z">
              <w:r>
                <w:rPr>
                  <w:i/>
                  <w:iCs/>
                </w:rPr>
                <w:t>TBB</w:t>
              </w:r>
            </w:ins>
          </w:p>
        </w:tc>
        <w:tc>
          <w:tcPr>
            <w:tcW w:w="3330" w:type="dxa"/>
            <w:tcBorders>
              <w:left w:val="none" w:sz="0" w:space="0" w:color="auto"/>
              <w:right w:val="none" w:sz="0" w:space="0" w:color="auto"/>
            </w:tcBorders>
          </w:tcPr>
          <w:p w:rsidR="001460E0" w:rsidRDefault="001460E0" w:rsidP="00482B59">
            <w:pPr>
              <w:pStyle w:val="TableNormal0"/>
              <w:cnfStyle w:val="000000010000" w:firstRow="0" w:lastRow="0" w:firstColumn="0" w:lastColumn="0" w:oddVBand="0" w:evenVBand="0" w:oddHBand="0" w:evenHBand="1" w:firstRowFirstColumn="0" w:firstRowLastColumn="0" w:lastRowFirstColumn="0" w:lastRowLastColumn="0"/>
              <w:rPr>
                <w:ins w:id="1491" w:author="Dmitry Kaptsenel" w:date="2011-10-27T12:14:00Z"/>
                <w:b/>
                <w:bCs/>
                <w:i/>
                <w:iCs/>
              </w:rPr>
            </w:pPr>
            <w:ins w:id="1492" w:author="Dmitry Kaptsenel" w:date="2011-10-27T12:18:00Z">
              <w:r>
                <w:rPr>
                  <w:i/>
                  <w:iCs/>
                </w:rPr>
                <w:t>Provide an ability to submit tasks to arbitrary Arena by any application thread.</w:t>
              </w:r>
            </w:ins>
          </w:p>
        </w:tc>
        <w:tc>
          <w:tcPr>
            <w:tcW w:w="4698" w:type="dxa"/>
            <w:tcBorders>
              <w:left w:val="none" w:sz="0" w:space="0" w:color="auto"/>
            </w:tcBorders>
          </w:tcPr>
          <w:p w:rsidR="001460E0" w:rsidRDefault="001460E0" w:rsidP="001460E0">
            <w:pPr>
              <w:pStyle w:val="TableNormal0"/>
              <w:cnfStyle w:val="000000010000" w:firstRow="0" w:lastRow="0" w:firstColumn="0" w:lastColumn="0" w:oddVBand="0" w:evenVBand="0" w:oddHBand="0" w:evenHBand="1" w:firstRowFirstColumn="0" w:firstRowLastColumn="0" w:lastRowFirstColumn="0" w:lastRowLastColumn="0"/>
              <w:rPr>
                <w:ins w:id="1493" w:author="Dmitry Kaptsenel" w:date="2011-10-27T12:14:00Z"/>
              </w:rPr>
            </w:pPr>
            <w:ins w:id="1494" w:author="Dmitry Kaptsenel" w:date="2011-10-27T12:18:00Z">
              <w:r>
                <w:t>OpenCL MIC Device Agent needs to inject tasks to relevant Arenas from COI-created pipeline threads.</w:t>
              </w:r>
            </w:ins>
          </w:p>
        </w:tc>
      </w:tr>
    </w:tbl>
    <w:p w:rsidR="009C7A94" w:rsidRPr="00C75973" w:rsidRDefault="009C7A94" w:rsidP="00B31F1F"/>
    <w:p w:rsidR="0080017A" w:rsidRDefault="0080017A" w:rsidP="0080017A">
      <w:pPr>
        <w:pStyle w:val="AppendixHeading1"/>
      </w:pPr>
      <w:bookmarkStart w:id="1495" w:name="_Toc220316042"/>
      <w:bookmarkStart w:id="1496" w:name="_Toc307732584"/>
      <w:bookmarkEnd w:id="307"/>
      <w:r>
        <w:lastRenderedPageBreak/>
        <w:t>Terminology</w:t>
      </w:r>
      <w:bookmarkEnd w:id="1495"/>
      <w:bookmarkEnd w:id="149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1497" w:name="_Toc298165640"/>
      <w:bookmarkStart w:id="1498" w:name="_Toc298167650"/>
      <w:bookmarkStart w:id="1499" w:name="_Toc307732585"/>
      <w:bookmarkEnd w:id="1497"/>
      <w:bookmarkEnd w:id="1498"/>
      <w:r>
        <w:lastRenderedPageBreak/>
        <w:t>References</w:t>
      </w:r>
      <w:bookmarkEnd w:id="1499"/>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B36665" w:rsidRDefault="000C61AC" w:rsidP="000C61AC">
            <w:pPr>
              <w:pStyle w:val="TableNormal0"/>
              <w:jc w:val="center"/>
              <w:rPr>
                <w:b/>
                <w:bCs/>
              </w:rPr>
            </w:pPr>
            <w:r w:rsidRPr="00B36665">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B36665" w:rsidRDefault="004B1FEA" w:rsidP="000C61AC">
            <w:pPr>
              <w:pStyle w:val="TableNormal0"/>
            </w:pPr>
            <w:bookmarkStart w:id="1500" w:name="Runtime_SAS"/>
            <w:r w:rsidRPr="00B36665">
              <w:t>Intel Open CL Framework Architecture Specification</w:t>
            </w:r>
            <w:bookmarkEnd w:id="1500"/>
          </w:p>
        </w:tc>
        <w:tc>
          <w:tcPr>
            <w:tcW w:w="2145" w:type="dxa"/>
          </w:tcPr>
          <w:p w:rsidR="000C61AC" w:rsidRPr="003963E1" w:rsidRDefault="00267090" w:rsidP="000C61AC">
            <w:pPr>
              <w:pStyle w:val="TableNormal0"/>
              <w:rPr>
                <w:sz w:val="18"/>
                <w:szCs w:val="18"/>
              </w:rPr>
            </w:pPr>
            <w:r>
              <w:rPr>
                <w:sz w:val="18"/>
                <w:szCs w:val="18"/>
              </w:rPr>
              <w:t>Software Architecture Specification of the OpenCL standard by Intel SSGi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1E70BE" w:rsidP="000C61AC">
            <w:pPr>
              <w:pStyle w:val="TableNormal0"/>
              <w:rPr>
                <w:sz w:val="18"/>
                <w:szCs w:val="18"/>
              </w:rPr>
            </w:pPr>
            <w:r>
              <w:fldChar w:fldCharType="begin"/>
            </w:r>
            <w:r>
              <w:instrText xml:space="preserve"> HYPERLINK "https://subversion.iil.intel.com/ssg-repos/MMS/OpenCL/docs/design/SoftwareArchitectureSpecificat</w:instrText>
            </w:r>
            <w:r>
              <w:instrText xml:space="preserve">ions(SAS)_0%208.docx" </w:instrText>
            </w:r>
            <w:ins w:id="1501" w:author="Dmitry Kaptsenel" w:date="2011-10-30T09:59:00Z"/>
            <w:r>
              <w:fldChar w:fldCharType="separate"/>
            </w:r>
            <w:r w:rsidR="00267090" w:rsidRPr="00267090">
              <w:rPr>
                <w:rStyle w:val="Hyperlink"/>
                <w:rFonts w:asciiTheme="minorHAnsi" w:hAnsiTheme="minorHAnsi" w:cs="Arial"/>
                <w:sz w:val="18"/>
                <w:szCs w:val="18"/>
              </w:rPr>
              <w:t>https://subversion.iil.intel.com/ssg-repos/MMS/OpenCL/docs/design/SoftwareArchitectureSpecifications(SAS)_0%208.docx</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B36665" w:rsidRDefault="00202747">
            <w:pPr>
              <w:jc w:val="left"/>
              <w:rPr>
                <w:rFonts w:ascii="Calibri" w:hAnsi="Calibri"/>
              </w:rPr>
            </w:pPr>
            <w:bookmarkStart w:id="1502" w:name="OpenCL_spec1_1"/>
            <w:r w:rsidRPr="00B36665">
              <w:rPr>
                <w:rFonts w:ascii="Calibri" w:hAnsi="Calibri"/>
              </w:rPr>
              <w:t xml:space="preserve">OpenCL specification ver </w:t>
            </w:r>
            <w:r w:rsidR="00446FE1" w:rsidRPr="00B36665">
              <w:rPr>
                <w:rFonts w:ascii="Calibri" w:hAnsi="Calibri"/>
              </w:rPr>
              <w:t>1.2</w:t>
            </w:r>
            <w:bookmarkEnd w:id="1502"/>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r w:rsidRPr="00202747">
              <w:rPr>
                <w:rFonts w:ascii="Calibri" w:hAnsi="Calibri"/>
                <w:sz w:val="18"/>
                <w:szCs w:val="18"/>
              </w:rPr>
              <w:t>Khronos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1E70BE" w:rsidP="000C61AC">
            <w:pPr>
              <w:rPr>
                <w:rFonts w:ascii="Calibri" w:hAnsi="Calibri"/>
                <w:sz w:val="18"/>
                <w:szCs w:val="18"/>
              </w:rPr>
            </w:pPr>
            <w:r>
              <w:fldChar w:fldCharType="begin"/>
            </w:r>
            <w:r>
              <w:instrText xml:space="preserve"> HYPERLINK "https://wiki.ith.intel.com/download/attachments/15892825/opencl12-rev05.pdf?version=1&amp;modificationDate=1309936564427" </w:instrText>
            </w:r>
            <w:ins w:id="1503" w:author="Dmitry Kaptsenel" w:date="2011-10-30T09:59:00Z"/>
            <w:r>
              <w:fldChar w:fldCharType="separate"/>
            </w:r>
            <w:r w:rsidR="00D56995" w:rsidRPr="00446FE1">
              <w:rPr>
                <w:rStyle w:val="Hyperlink"/>
                <w:rFonts w:asciiTheme="minorHAnsi" w:hAnsiTheme="minorHAnsi" w:cs="Arial"/>
              </w:rPr>
              <w:t>https://wiki.ith.intel.com/download/attachments/15892825/opencl12-rev05.pdf?version=1&amp;modificationDate=1309936564427</w:t>
            </w:r>
            <w:r>
              <w:rPr>
                <w:rStyle w:val="Hyperlink"/>
                <w:rFonts w:asciiTheme="minorHAnsi" w:hAnsiTheme="minorHAnsi" w:cs="Arial"/>
              </w:rPr>
              <w:fldChar w:fldCharType="end"/>
            </w:r>
          </w:p>
        </w:tc>
      </w:tr>
      <w:tr w:rsidR="000C61AC" w:rsidRPr="003963E1" w:rsidTr="00A94F50">
        <w:tc>
          <w:tcPr>
            <w:tcW w:w="2358" w:type="dxa"/>
          </w:tcPr>
          <w:p w:rsidR="000C61AC" w:rsidRPr="00B36665" w:rsidRDefault="003F68D1" w:rsidP="000C61AC">
            <w:pPr>
              <w:jc w:val="left"/>
              <w:rPr>
                <w:rFonts w:ascii="Calibri" w:hAnsi="Calibri"/>
              </w:rPr>
            </w:pPr>
            <w:bookmarkStart w:id="1504" w:name="COI"/>
            <w:r w:rsidRPr="00B36665">
              <w:rPr>
                <w:rFonts w:ascii="Calibri" w:hAnsi="Calibri"/>
              </w:rPr>
              <w:t>COI</w:t>
            </w:r>
            <w:bookmarkEnd w:id="1504"/>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1E70BE" w:rsidP="000C61AC">
            <w:pPr>
              <w:rPr>
                <w:rFonts w:ascii="Calibri" w:hAnsi="Calibri"/>
                <w:sz w:val="18"/>
                <w:szCs w:val="18"/>
              </w:rPr>
            </w:pPr>
            <w:r>
              <w:fldChar w:fldCharType="begin"/>
            </w:r>
            <w:r>
              <w:instrText xml:space="preserve"> HYPERLINK "http://moss.amr.ith.intel.com/sites/SSG-DPD-PLL/manycore/TPT%20SW%20Arch%20Core/default.aspx" </w:instrText>
            </w:r>
            <w:ins w:id="1505" w:author="Dmitry Kaptsenel" w:date="2011-10-30T09:59:00Z"/>
            <w:r>
              <w:fldChar w:fldCharType="separate"/>
            </w:r>
            <w:r w:rsidR="003F68D1" w:rsidRPr="003F68D1">
              <w:rPr>
                <w:rStyle w:val="Hyperlink"/>
                <w:rFonts w:ascii="Calibri" w:hAnsi="Calibri" w:cs="Arial"/>
                <w:sz w:val="18"/>
                <w:szCs w:val="18"/>
              </w:rPr>
              <w:t>http://moss.amr.ith.intel.com/sites/SSG-DPD-PLL/manycore/TPT%20SW%20Arch%20Core/default.aspx</w:t>
            </w:r>
            <w:r>
              <w:rPr>
                <w:rStyle w:val="Hyperlink"/>
                <w:rFonts w:ascii="Calibri" w:hAnsi="Calibri" w:cs="Arial"/>
                <w:sz w:val="18"/>
                <w:szCs w:val="18"/>
              </w:rPr>
              <w:fldChar w:fldCharType="end"/>
            </w:r>
          </w:p>
        </w:tc>
      </w:tr>
      <w:tr w:rsidR="000C61AC" w:rsidRPr="003963E1" w:rsidTr="00A94F50">
        <w:tc>
          <w:tcPr>
            <w:tcW w:w="2358" w:type="dxa"/>
          </w:tcPr>
          <w:p w:rsidR="000C61AC" w:rsidRPr="00B36665" w:rsidRDefault="007F2A11">
            <w:pPr>
              <w:pStyle w:val="TableNormal0"/>
            </w:pPr>
            <w:bookmarkStart w:id="1506" w:name="Compiler_SAS"/>
            <w:r w:rsidRPr="00B36665">
              <w:t xml:space="preserve">MIC </w:t>
            </w:r>
            <w:r w:rsidR="00B946B0" w:rsidRPr="00B36665">
              <w:t xml:space="preserve">Device </w:t>
            </w:r>
            <w:r w:rsidRPr="00B36665">
              <w:t>Backend</w:t>
            </w:r>
            <w:r w:rsidR="00F42220" w:rsidRPr="00B36665">
              <w:t xml:space="preserve"> </w:t>
            </w:r>
            <w:r w:rsidRPr="00B36665">
              <w:t>Design</w:t>
            </w:r>
            <w:bookmarkEnd w:id="1506"/>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B36665" w:rsidRDefault="008578D5" w:rsidP="000C61AC">
            <w:pPr>
              <w:pStyle w:val="TableNormal0"/>
            </w:pPr>
            <w:bookmarkStart w:id="1507" w:name="TBB_docs"/>
            <w:r w:rsidRPr="00B36665">
              <w:t>TBB documentation</w:t>
            </w:r>
            <w:bookmarkEnd w:id="1507"/>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1E70BE" w:rsidP="000C61AC">
            <w:pPr>
              <w:pStyle w:val="TableNormal0"/>
              <w:rPr>
                <w:sz w:val="18"/>
                <w:szCs w:val="18"/>
              </w:rPr>
            </w:pPr>
            <w:r>
              <w:fldChar w:fldCharType="begin"/>
            </w:r>
            <w:r>
              <w:instrText xml:space="preserve"> HYPERLINK "http://software.intel.com/en-us/articles/intel-threading-building-blocks-documentation/" </w:instrText>
            </w:r>
            <w:ins w:id="1508" w:author="Dmitry Kaptsenel" w:date="2011-10-30T09:59:00Z"/>
            <w:r>
              <w:fldChar w:fldCharType="separate"/>
            </w:r>
            <w:r w:rsidR="008578D5" w:rsidRPr="008578D5">
              <w:rPr>
                <w:rStyle w:val="Hyperlink"/>
                <w:rFonts w:asciiTheme="minorHAnsi" w:hAnsiTheme="minorHAnsi" w:cs="Arial"/>
                <w:sz w:val="18"/>
                <w:szCs w:val="18"/>
              </w:rPr>
              <w:t>http://software.intel.com/en-us/articles/intel-threading-building-blocks-documentation/</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B36665" w:rsidRDefault="009D3E64" w:rsidP="000C61AC">
            <w:pPr>
              <w:pStyle w:val="TableNormal0"/>
            </w:pPr>
            <w:bookmarkStart w:id="1509" w:name="SDK_Product"/>
            <w:r w:rsidRPr="00B36665">
              <w:t>Intel OpenCL SDK product</w:t>
            </w:r>
            <w:bookmarkEnd w:id="1509"/>
          </w:p>
        </w:tc>
        <w:tc>
          <w:tcPr>
            <w:tcW w:w="2145" w:type="dxa"/>
          </w:tcPr>
          <w:p w:rsidR="000C61AC" w:rsidRPr="003963E1" w:rsidRDefault="009D3E64" w:rsidP="000C61AC">
            <w:pPr>
              <w:pStyle w:val="TableNormal0"/>
              <w:rPr>
                <w:sz w:val="18"/>
                <w:szCs w:val="18"/>
              </w:rPr>
            </w:pPr>
            <w:r>
              <w:rPr>
                <w:sz w:val="18"/>
                <w:szCs w:val="18"/>
              </w:rPr>
              <w:t>Official Intel OpenCL download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1E70BE" w:rsidP="000C61AC">
            <w:pPr>
              <w:pStyle w:val="TableNormal0"/>
              <w:rPr>
                <w:sz w:val="18"/>
                <w:szCs w:val="18"/>
              </w:rPr>
            </w:pPr>
            <w:r>
              <w:fldChar w:fldCharType="begin"/>
            </w:r>
            <w:r>
              <w:instrText xml:space="preserve"> HYPERLINK "http://software.intel.com/en-us/articles/opencl-sdk/" </w:instrText>
            </w:r>
            <w:ins w:id="1510" w:author="Dmitry Kaptsenel" w:date="2011-10-30T09:59:00Z"/>
            <w:r>
              <w:fldChar w:fldCharType="separate"/>
            </w:r>
            <w:r w:rsidR="009D3E64" w:rsidRPr="009D3E64">
              <w:rPr>
                <w:rStyle w:val="Hyperlink"/>
                <w:rFonts w:asciiTheme="minorHAnsi" w:hAnsiTheme="minorHAnsi" w:cs="Arial"/>
                <w:sz w:val="18"/>
                <w:szCs w:val="18"/>
              </w:rPr>
              <w:t>http://software.intel.com/en-us/articles/opencl-sdk/</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1511" w:name="_Ref298165354"/>
      <w:bookmarkStart w:id="1512" w:name="_Ref298165385"/>
      <w:bookmarkStart w:id="1513" w:name="_Toc307732586"/>
      <w:r>
        <w:lastRenderedPageBreak/>
        <w:t>Requirements</w:t>
      </w:r>
      <w:bookmarkEnd w:id="1511"/>
      <w:bookmarkEnd w:id="1512"/>
      <w:bookmarkEnd w:id="1513"/>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1514" w:author="Dmitry Kaptsenel" w:date="2011-10-30T10:06:00Z">
              <w:r w:rsidR="00FF090F" w:rsidRPr="001F1506">
                <w:rPr>
                  <w:i/>
                  <w:iCs/>
                </w:rPr>
                <w:t xml:space="preserve">To support sharing and transferring memory objects between different devices, MIC Device Agent </w:t>
              </w:r>
              <w:r w:rsidR="00FF090F">
                <w:rPr>
                  <w:i/>
                  <w:iCs/>
                </w:rPr>
                <w:t>and OpenCL Runtime IOCLDevice should</w:t>
              </w:r>
              <w:r w:rsidR="00FF090F" w:rsidRPr="001F1506">
                <w:rPr>
                  <w:i/>
                  <w:iCs/>
                </w:rPr>
                <w:t xml:space="preserve"> </w:t>
              </w:r>
              <w:r w:rsidR="00FF090F">
                <w:rPr>
                  <w:i/>
                  <w:iCs/>
                </w:rPr>
                <w:t xml:space="preserve">be extended with several new </w:t>
              </w:r>
              <w:r w:rsidR="00FF090F" w:rsidRPr="001F1506">
                <w:rPr>
                  <w:i/>
                  <w:iCs/>
                </w:rPr>
                <w:t>methods</w:t>
              </w:r>
            </w:ins>
            <w:del w:id="1515" w:author="Dmitry Kaptsenel" w:date="2011-10-30T09:59:00Z">
              <w:r w:rsidR="00AD488C" w:rsidRPr="001F1506" w:rsidDel="00A47CB2">
                <w:rPr>
                  <w:i/>
                  <w:iCs/>
                </w:rPr>
                <w:delText xml:space="preserve">To support sharing and transferring memory objects between different devices, MIC Device Agent </w:delText>
              </w:r>
              <w:r w:rsidR="00AD488C" w:rsidDel="00A47CB2">
                <w:rPr>
                  <w:i/>
                  <w:iCs/>
                </w:rPr>
                <w:delText>and OpenCL Runtime IOCLDevice should</w:delText>
              </w:r>
              <w:r w:rsidR="00AD488C" w:rsidRPr="001F1506" w:rsidDel="00A47CB2">
                <w:rPr>
                  <w:i/>
                  <w:iCs/>
                </w:rPr>
                <w:delText xml:space="preserve"> </w:delText>
              </w:r>
              <w:r w:rsidR="00AD488C" w:rsidDel="00A47CB2">
                <w:rPr>
                  <w:i/>
                  <w:iCs/>
                </w:rPr>
                <w:delText xml:space="preserve">be extended with several new </w:delText>
              </w:r>
              <w:r w:rsidR="00AD488C" w:rsidRPr="001F1506" w:rsidDel="00A47CB2">
                <w:rPr>
                  <w:i/>
                  <w:iCs/>
                </w:rPr>
                <w:delText>methods</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FF090F">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1516" w:author="Dmitry Kaptsenel" w:date="2011-10-30T10:06:00Z">
              <w:r w:rsidR="00FF090F" w:rsidRPr="00A94F50">
                <w:rPr>
                  <w:i/>
                  <w:iCs/>
                </w:rPr>
                <w:t>Device</w:t>
              </w:r>
              <w:r w:rsidR="00FF090F" w:rsidRPr="00B946B0">
                <w:t xml:space="preserve"> </w:t>
              </w:r>
              <w:r w:rsidR="00FF090F" w:rsidRPr="00AB0350">
                <w:rPr>
                  <w:i/>
                  <w:iCs/>
                </w:rPr>
                <w:t>BackEnd to provide buffer kernel argument R/W usage attribute</w:t>
              </w:r>
            </w:ins>
            <w:del w:id="1517"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1518" w:author="Dmitry Kaptsenel" w:date="2011-10-30T10:06:00Z">
              <w:r w:rsidR="00FF090F" w:rsidRPr="00E433E7">
                <w:rPr>
                  <w:i/>
                  <w:iCs/>
                </w:rPr>
                <w:t xml:space="preserve">requirements </w:t>
              </w:r>
              <w:r w:rsidR="00FF090F">
                <w:rPr>
                  <w:i/>
                  <w:iCs/>
                </w:rPr>
                <w:t xml:space="preserve">for Runtime and </w:t>
              </w:r>
              <w:r w:rsidR="00FF090F">
                <w:t xml:space="preserve">Device </w:t>
              </w:r>
              <w:r w:rsidR="00FF090F">
                <w:rPr>
                  <w:i/>
                  <w:iCs/>
                </w:rPr>
                <w:t>Backend</w:t>
              </w:r>
              <w:r w:rsidR="00FF090F" w:rsidRPr="00E433E7">
                <w:rPr>
                  <w:i/>
                  <w:iCs/>
                </w:rPr>
                <w:t xml:space="preserve"> for printf() support on MIC</w:t>
              </w:r>
            </w:ins>
            <w:del w:id="1519" w:author="Dmitry Kaptsenel" w:date="2011-10-30T09:59:00Z">
              <w:r w:rsidR="00AD488C" w:rsidRPr="00E433E7" w:rsidDel="00A47CB2">
                <w:rPr>
                  <w:i/>
                  <w:iCs/>
                </w:rPr>
                <w:delText xml:space="preserve">requirements </w:delText>
              </w:r>
              <w:r w:rsidR="00AD488C" w:rsidDel="00A47CB2">
                <w:rPr>
                  <w:i/>
                  <w:iCs/>
                </w:rPr>
                <w:delText xml:space="preserve">for Runtime and </w:delText>
              </w:r>
              <w:r w:rsidR="00AD488C" w:rsidDel="00A47CB2">
                <w:delText xml:space="preserve">Device </w:delText>
              </w:r>
              <w:r w:rsidR="00AD488C" w:rsidDel="00A47CB2">
                <w:rPr>
                  <w:i/>
                  <w:iCs/>
                </w:rPr>
                <w:delText>Backend</w:delText>
              </w:r>
              <w:r w:rsidR="00AD488C" w:rsidRPr="00E433E7" w:rsidDel="00A47CB2">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FF090F"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r w:rsidR="00FF090F">
              <w:rPr>
                <w:noProof/>
                <w:sz w:val="18"/>
                <w:szCs w:val="18"/>
              </w:rPr>
              <w:t>51</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1520" w:author="Dmitry Kaptsenel" w:date="2011-10-30T10:06:00Z">
              <w:r w:rsidR="00FF090F" w:rsidRPr="00A94F50">
                <w:rPr>
                  <w:i/>
                  <w:iCs/>
                </w:rPr>
                <w:t>Device</w:t>
              </w:r>
              <w:r w:rsidR="00FF090F" w:rsidRPr="00B946B0">
                <w:t xml:space="preserve"> </w:t>
              </w:r>
              <w:r w:rsidR="00FF090F" w:rsidRPr="00AB0350">
                <w:rPr>
                  <w:i/>
                  <w:iCs/>
                </w:rPr>
                <w:t xml:space="preserve">Backend to provide </w:t>
              </w:r>
              <w:r w:rsidR="00FF090F" w:rsidRPr="00C0058C">
                <w:rPr>
                  <w:i/>
                  <w:iCs/>
                </w:rPr>
                <w:t xml:space="preserve">ICLDevBackend </w:t>
              </w:r>
              <w:r w:rsidR="00FF090F" w:rsidRPr="00AB0350">
                <w:rPr>
                  <w:i/>
                  <w:iCs/>
                </w:rPr>
                <w:t xml:space="preserve">Program executable memory size and </w:t>
              </w:r>
              <w:r w:rsidR="00FF090F">
                <w:rPr>
                  <w:i/>
                  <w:iCs/>
                </w:rPr>
                <w:t xml:space="preserve">required </w:t>
              </w:r>
              <w:r w:rsidR="00FF090F" w:rsidRPr="00AB0350">
                <w:rPr>
                  <w:i/>
                  <w:iCs/>
                </w:rPr>
                <w:t>Unique ID</w:t>
              </w:r>
            </w:ins>
            <w:del w:id="1521"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 xml:space="preserve">Backend to provide </w:delText>
              </w:r>
              <w:r w:rsidR="00AD488C" w:rsidRPr="00C0058C" w:rsidDel="00A47CB2">
                <w:rPr>
                  <w:i/>
                  <w:iCs/>
                </w:rPr>
                <w:delText xml:space="preserve">ICLDevBackend </w:delText>
              </w:r>
              <w:r w:rsidR="00AD488C" w:rsidRPr="00AB0350" w:rsidDel="00A47CB2">
                <w:rPr>
                  <w:i/>
                  <w:iCs/>
                </w:rPr>
                <w:delText xml:space="preserve">Program executable memory size and </w:delText>
              </w:r>
              <w:r w:rsidR="00AD488C" w:rsidDel="00A47CB2">
                <w:rPr>
                  <w:i/>
                  <w:iCs/>
                </w:rPr>
                <w:delText xml:space="preserve">required </w:delText>
              </w:r>
              <w:r w:rsidR="00AD488C" w:rsidRPr="00AB0350" w:rsidDel="00A47CB2">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r w:rsidR="00FF090F">
              <w:rPr>
                <w:noProof/>
                <w:sz w:val="18"/>
                <w:szCs w:val="18"/>
              </w:rPr>
              <w:t>56</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1522" w:author="Dmitry Kaptsenel" w:date="2011-10-30T10:06:00Z">
              <w:r w:rsidR="00FF090F" w:rsidRPr="00AB0350">
                <w:rPr>
                  <w:i/>
                  <w:iCs/>
                </w:rPr>
                <w:t xml:space="preserve">Runtime to provide </w:t>
              </w:r>
              <w:r w:rsidR="00FF090F" w:rsidRPr="00C0058C">
                <w:rPr>
                  <w:i/>
                  <w:iCs/>
                </w:rPr>
                <w:t xml:space="preserve">ICLDevBackend </w:t>
              </w:r>
              <w:r w:rsidR="00FF090F" w:rsidRPr="00AB0350">
                <w:rPr>
                  <w:i/>
                  <w:iCs/>
                </w:rPr>
                <w:t>Program unload notification to Device Agent</w:t>
              </w:r>
            </w:ins>
            <w:del w:id="1523" w:author="Dmitry Kaptsenel" w:date="2011-10-30T09:59:00Z">
              <w:r w:rsidR="00AD488C" w:rsidRPr="00AB0350" w:rsidDel="00A47CB2">
                <w:rPr>
                  <w:i/>
                  <w:iCs/>
                </w:rPr>
                <w:delText xml:space="preserve">Runtime to provide </w:delText>
              </w:r>
              <w:r w:rsidR="00AD488C" w:rsidRPr="00C0058C" w:rsidDel="00A47CB2">
                <w:rPr>
                  <w:i/>
                  <w:iCs/>
                </w:rPr>
                <w:delText xml:space="preserve">ICLDevBackend </w:delText>
              </w:r>
              <w:r w:rsidR="00AD488C" w:rsidRPr="00AB0350" w:rsidDel="00A47CB2">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r w:rsidR="00FF090F">
              <w:rPr>
                <w:noProof/>
                <w:sz w:val="18"/>
                <w:szCs w:val="18"/>
              </w:rPr>
              <w:t>57</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1524" w:author="Dmitry Kaptsenel" w:date="2011-10-30T10:06:00Z">
              <w:r w:rsidR="00FF090F" w:rsidRPr="00835AFE">
                <w:rPr>
                  <w:i/>
                  <w:iCs/>
                </w:rPr>
                <w:t xml:space="preserve">MIC </w:t>
              </w:r>
              <w:r w:rsidR="00FF090F">
                <w:t xml:space="preserve">Device </w:t>
              </w:r>
              <w:r w:rsidR="00FF090F" w:rsidRPr="00835AFE">
                <w:rPr>
                  <w:i/>
                  <w:iCs/>
                </w:rPr>
                <w:t>Backend initialization protocol</w:t>
              </w:r>
            </w:ins>
            <w:del w:id="1525" w:author="Dmitry Kaptsenel" w:date="2011-10-30T09:59:00Z">
              <w:r w:rsidR="00AD488C" w:rsidRPr="00835AFE" w:rsidDel="00A47CB2">
                <w:rPr>
                  <w:i/>
                  <w:iCs/>
                </w:rPr>
                <w:delText xml:space="preserve">MIC </w:delText>
              </w:r>
              <w:r w:rsidR="00AD488C" w:rsidDel="00A47CB2">
                <w:delText xml:space="preserve">Device </w:delText>
              </w:r>
              <w:r w:rsidR="00AD488C" w:rsidRPr="00835AFE" w:rsidDel="00A47CB2">
                <w:rPr>
                  <w:i/>
                  <w:iCs/>
                </w:rPr>
                <w:delText>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53</w:t>
            </w:r>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1526" w:author="Dmitry Kaptsenel" w:date="2011-10-30T10:06:00Z">
              <w:r w:rsidR="00FF090F" w:rsidRPr="00A94F50">
                <w:rPr>
                  <w:i/>
                  <w:iCs/>
                </w:rPr>
                <w:t>requirements from</w:t>
              </w:r>
              <w:r w:rsidR="00FF090F">
                <w:t xml:space="preserve"> </w:t>
              </w:r>
              <w:r w:rsidR="00FF090F" w:rsidRPr="00AF4C9C">
                <w:rPr>
                  <w:i/>
                  <w:iCs/>
                </w:rPr>
                <w:t xml:space="preserve">OpenCL </w:t>
              </w:r>
              <w:r w:rsidR="00FF090F">
                <w:rPr>
                  <w:i/>
                  <w:iCs/>
                </w:rPr>
                <w:t>to support MIC Device Fission</w:t>
              </w:r>
            </w:ins>
            <w:del w:id="1527" w:author="Dmitry Kaptsenel" w:date="2011-10-30T09:59:00Z">
              <w:r w:rsidR="00AD488C" w:rsidRPr="00A94F50" w:rsidDel="00A47CB2">
                <w:rPr>
                  <w:i/>
                  <w:iCs/>
                </w:rPr>
                <w:delText>requirements from</w:delText>
              </w:r>
              <w:r w:rsidR="00AD488C" w:rsidDel="00A47CB2">
                <w:delText xml:space="preserve"> </w:delText>
              </w:r>
              <w:r w:rsidR="00AD488C" w:rsidRPr="00AF4C9C" w:rsidDel="00A47CB2">
                <w:rPr>
                  <w:i/>
                  <w:iCs/>
                </w:rPr>
                <w:delText xml:space="preserve">OpenCL </w:delText>
              </w:r>
              <w:r w:rsidR="00AD488C" w:rsidDel="00A47CB2">
                <w:rPr>
                  <w:i/>
                  <w:iCs/>
                </w:rPr>
                <w:delText>to support MIC Device Fission</w:delText>
              </w:r>
            </w:del>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ins w:id="1528" w:author="Dmitry Kaptsenel" w:date="2011-10-30T10:06:00Z">
              <w:r w:rsidR="00FF090F" w:rsidRPr="00565173">
                <w:rPr>
                  <w:i/>
                  <w:iCs/>
                </w:rPr>
                <w:t>CreateMappedRegion() should return device-specific data per mapping</w:t>
              </w:r>
              <w:r w:rsidR="00FF090F">
                <w:rPr>
                  <w:i/>
                  <w:iCs/>
                </w:rPr>
                <w:t xml:space="preserve"> to the Runtime</w:t>
              </w:r>
              <w:r w:rsidR="00FF090F" w:rsidRPr="00565173">
                <w:rPr>
                  <w:i/>
                  <w:iCs/>
                </w:rPr>
                <w:t>.</w:t>
              </w:r>
            </w:ins>
            <w:del w:id="1529" w:author="Dmitry Kaptsenel" w:date="2011-10-30T09:59:00Z">
              <w:r w:rsidR="00AD488C" w:rsidRPr="00565173" w:rsidDel="00A47CB2">
                <w:rPr>
                  <w:i/>
                  <w:iCs/>
                </w:rPr>
                <w:delText>CreateMappedRegion() should return device-specific data per mapping</w:delText>
              </w:r>
              <w:r w:rsidR="00AD488C" w:rsidDel="00A47CB2">
                <w:rPr>
                  <w:i/>
                  <w:iCs/>
                </w:rPr>
                <w:delText xml:space="preserve"> to the Runtime</w:delText>
              </w:r>
              <w:r w:rsidR="00AD488C" w:rsidRPr="00565173" w:rsidDel="00A47CB2">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FF090F" w:rsidRPr="003F6B57">
              <w:rPr>
                <w:i/>
                <w:iCs/>
              </w:rPr>
              <w:t>Runtime should ensure that ReleaseMappedRegion() is called for the same IDevMemObject that was used for CreateMappedRegion().</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1530" w:author="Dmitry Kaptsenel" w:date="2011-10-30T10:06:00Z">
              <w:r w:rsidR="00FF090F" w:rsidRPr="00A94F50">
                <w:rPr>
                  <w:i/>
                  <w:iCs/>
                </w:rPr>
                <w:t xml:space="preserve">Runtime should modify Device Querying and Creation APIs of Device Agents to support multiple </w:t>
              </w:r>
              <w:r w:rsidR="00FF090F">
                <w:rPr>
                  <w:i/>
                  <w:iCs/>
                </w:rPr>
                <w:t xml:space="preserve">top level </w:t>
              </w:r>
              <w:r w:rsidR="00FF090F" w:rsidRPr="00A94F50">
                <w:rPr>
                  <w:i/>
                  <w:iCs/>
                </w:rPr>
                <w:t>device</w:t>
              </w:r>
              <w:r w:rsidR="00FF090F">
                <w:rPr>
                  <w:i/>
                  <w:iCs/>
                </w:rPr>
                <w:t xml:space="preserve"> instances</w:t>
              </w:r>
              <w:r w:rsidR="00FF090F" w:rsidRPr="00A94F50">
                <w:rPr>
                  <w:i/>
                  <w:iCs/>
                </w:rPr>
                <w:t xml:space="preserve"> of the same type</w:t>
              </w:r>
            </w:ins>
            <w:del w:id="1531" w:author="Dmitry Kaptsenel" w:date="2011-10-30T09:59:00Z">
              <w:r w:rsidR="00AD488C" w:rsidRPr="00A94F50" w:rsidDel="00A47CB2">
                <w:rPr>
                  <w:i/>
                  <w:iCs/>
                </w:rPr>
                <w:delText xml:space="preserve">Runtime should modify Device Querying and Creation APIs of Device Agents to support multiple </w:delText>
              </w:r>
              <w:r w:rsidR="00AD488C" w:rsidDel="00A47CB2">
                <w:rPr>
                  <w:i/>
                  <w:iCs/>
                </w:rPr>
                <w:delText xml:space="preserve">top level </w:delText>
              </w:r>
              <w:r w:rsidR="00AD488C" w:rsidRPr="00A94F50" w:rsidDel="00A47CB2">
                <w:rPr>
                  <w:i/>
                  <w:iCs/>
                </w:rPr>
                <w:delText>device</w:delText>
              </w:r>
              <w:r w:rsidR="00AD488C" w:rsidDel="00A47CB2">
                <w:rPr>
                  <w:i/>
                  <w:iCs/>
                </w:rPr>
                <w:delText xml:space="preserve"> instances</w:delText>
              </w:r>
              <w:r w:rsidR="00AD488C" w:rsidRPr="00A94F50" w:rsidDel="00A47CB2">
                <w:rPr>
                  <w:i/>
                  <w:iCs/>
                </w:rPr>
                <w:delText xml:space="preserve">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FF090F">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ins w:id="1532" w:author="Dmitry Kaptsenel" w:date="2011-10-30T10:06:00Z">
              <w:r w:rsidR="00FF090F">
                <w:rPr>
                  <w:i/>
                  <w:iCs/>
                </w:rPr>
                <w:t xml:space="preserve">It is a </w:t>
              </w:r>
              <w:r w:rsidR="00FF090F" w:rsidRPr="00873B5C">
                <w:rPr>
                  <w:i/>
                  <w:iCs/>
                </w:rPr>
                <w:t xml:space="preserve">Runtime </w:t>
              </w:r>
              <w:r w:rsidR="00FF090F">
                <w:rPr>
                  <w:i/>
                  <w:iCs/>
                </w:rPr>
                <w:t xml:space="preserve">responsibility </w:t>
              </w:r>
              <w:r w:rsidR="00FF090F" w:rsidRPr="00873B5C">
                <w:rPr>
                  <w:i/>
                  <w:iCs/>
                </w:rPr>
                <w:t xml:space="preserve">to </w:t>
              </w:r>
              <w:r w:rsidR="00FF090F">
                <w:rPr>
                  <w:i/>
                  <w:iCs/>
                </w:rPr>
                <w:t xml:space="preserve">ensure access </w:t>
              </w:r>
              <w:r w:rsidR="00FF090F" w:rsidRPr="00873B5C">
                <w:rPr>
                  <w:i/>
                  <w:iCs/>
                </w:rPr>
                <w:t>synchroniz</w:t>
              </w:r>
              <w:r w:rsidR="00FF090F">
                <w:rPr>
                  <w:i/>
                  <w:iCs/>
                </w:rPr>
                <w:t xml:space="preserve">ing and data validity </w:t>
              </w:r>
              <w:r w:rsidR="00FF090F" w:rsidRPr="00873B5C">
                <w:rPr>
                  <w:i/>
                  <w:iCs/>
                </w:rPr>
                <w:t xml:space="preserve">when user performs any action that may modify </w:t>
              </w:r>
              <w:r w:rsidR="00FF090F">
                <w:rPr>
                  <w:i/>
                  <w:iCs/>
                </w:rPr>
                <w:t xml:space="preserve">overlapping </w:t>
              </w:r>
              <w:r w:rsidR="00FF090F" w:rsidRPr="00873B5C">
                <w:rPr>
                  <w:i/>
                  <w:iCs/>
                </w:rPr>
                <w:t xml:space="preserve">buffer </w:t>
              </w:r>
              <w:r w:rsidR="00FF090F">
                <w:rPr>
                  <w:i/>
                  <w:iCs/>
                </w:rPr>
                <w:t>and</w:t>
              </w:r>
              <w:r w:rsidR="00FF090F" w:rsidRPr="00873B5C">
                <w:rPr>
                  <w:i/>
                  <w:iCs/>
                </w:rPr>
                <w:t xml:space="preserve"> sub-buffers</w:t>
              </w:r>
            </w:ins>
            <w:del w:id="1533" w:author="Dmitry Kaptsenel" w:date="2011-10-30T09:59:00Z">
              <w:r w:rsidR="00AD488C" w:rsidRPr="00873B5C" w:rsidDel="00A47CB2">
                <w:rPr>
                  <w:i/>
                  <w:iCs/>
                </w:rPr>
                <w:delText>Runtime should take required actions according to OpenCL spec to synchronize data when user performs any action that may modify buffer or its sub-buffers</w:delText>
              </w:r>
            </w:del>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ins w:id="1534" w:author="Dmitry Kaptsenel" w:date="2011-10-30T10:06:00Z">
              <w:r w:rsidR="00FF090F" w:rsidRPr="005825D8">
                <w:rPr>
                  <w:i/>
                  <w:iCs/>
                </w:rPr>
                <w:t xml:space="preserve">COI </w:t>
              </w:r>
              <w:r w:rsidR="00FF090F">
                <w:rPr>
                  <w:i/>
                  <w:iCs/>
                </w:rPr>
                <w:t>should support</w:t>
              </w:r>
              <w:r w:rsidR="00FF090F" w:rsidRPr="005825D8">
                <w:rPr>
                  <w:i/>
                  <w:iCs/>
                </w:rPr>
                <w:t xml:space="preserve"> non-4K aligned buffers </w:t>
              </w:r>
              <w:r w:rsidR="00FF090F">
                <w:rPr>
                  <w:i/>
                  <w:iCs/>
                </w:rPr>
                <w:t xml:space="preserve">on the source (host) side </w:t>
              </w:r>
              <w:r w:rsidR="00FF090F" w:rsidRPr="005825D8">
                <w:rPr>
                  <w:i/>
                  <w:iCs/>
                </w:rPr>
                <w:t>also, possibly with some performance degradation</w:t>
              </w:r>
              <w:r w:rsidR="00FF090F">
                <w:t>.</w:t>
              </w:r>
            </w:ins>
            <w:del w:id="1535" w:author="Dmitry Kaptsenel" w:date="2011-10-30T09:59:00Z">
              <w:r w:rsidR="00AD488C" w:rsidRPr="005825D8" w:rsidDel="00A47CB2">
                <w:rPr>
                  <w:i/>
                  <w:iCs/>
                </w:rPr>
                <w:delText xml:space="preserve">COI </w:delText>
              </w:r>
              <w:r w:rsidR="00AD488C" w:rsidDel="00A47CB2">
                <w:rPr>
                  <w:i/>
                  <w:iCs/>
                </w:rPr>
                <w:delText>should support</w:delText>
              </w:r>
              <w:r w:rsidR="00AD488C" w:rsidRPr="005825D8" w:rsidDel="00A47CB2">
                <w:rPr>
                  <w:i/>
                  <w:iCs/>
                </w:rPr>
                <w:delText xml:space="preserve"> non-4K aligned buffers </w:delText>
              </w:r>
              <w:r w:rsidR="00AD488C" w:rsidDel="00A47CB2">
                <w:rPr>
                  <w:i/>
                  <w:iCs/>
                </w:rPr>
                <w:delText xml:space="preserve">on the source (host) side </w:delText>
              </w:r>
              <w:r w:rsidR="00AD488C" w:rsidRPr="005825D8" w:rsidDel="00A47CB2">
                <w:rPr>
                  <w:i/>
                  <w:iCs/>
                </w:rPr>
                <w:delText>also, possibly with some performance degradation</w:delText>
              </w:r>
              <w:r w:rsidR="00AD488C" w:rsidDel="00A47CB2">
                <w:delText>.</w:delText>
              </w:r>
            </w:del>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0D07D5">
        <w:trPr>
          <w:trHeight w:val="464"/>
        </w:trPr>
        <w:tc>
          <w:tcPr>
            <w:tcW w:w="227" w:type="pct"/>
            <w:vAlign w:val="center"/>
          </w:tcPr>
          <w:p w:rsidR="00F211B0" w:rsidRPr="003963E1" w:rsidRDefault="00F211B0" w:rsidP="000D07D5">
            <w:pPr>
              <w:jc w:val="center"/>
              <w:rPr>
                <w:rFonts w:ascii="Calibri" w:hAnsi="Calibri"/>
                <w:b/>
                <w:noProof/>
                <w:color w:val="0000FF"/>
                <w:sz w:val="18"/>
                <w:szCs w:val="18"/>
                <w:lang w:bidi="ar-SA"/>
              </w:rPr>
            </w:pPr>
            <w:r>
              <w:rPr>
                <w:rFonts w:ascii="Calibri" w:hAnsi="Calibri"/>
                <w:sz w:val="18"/>
                <w:szCs w:val="18"/>
              </w:rPr>
              <w:t>16</w:t>
            </w:r>
          </w:p>
        </w:tc>
        <w:tc>
          <w:tcPr>
            <w:tcW w:w="3890" w:type="pct"/>
            <w:vAlign w:val="center"/>
          </w:tcPr>
          <w:p w:rsidR="00F211B0" w:rsidRPr="003963E1" w:rsidRDefault="00F54C94" w:rsidP="000D07D5">
            <w:pPr>
              <w:jc w:val="lef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REQUIREMENT16 \h  \* MERGEFORMAT </w:instrText>
            </w:r>
            <w:r>
              <w:rPr>
                <w:rFonts w:ascii="Calibri" w:hAnsi="Calibri"/>
                <w:sz w:val="18"/>
                <w:szCs w:val="18"/>
              </w:rPr>
            </w:r>
            <w:r>
              <w:rPr>
                <w:rFonts w:ascii="Calibri" w:hAnsi="Calibri"/>
                <w:sz w:val="18"/>
                <w:szCs w:val="18"/>
              </w:rPr>
              <w:fldChar w:fldCharType="separate"/>
            </w:r>
            <w:r w:rsidR="00FF090F" w:rsidRPr="000D07D5">
              <w:rPr>
                <w:i/>
                <w:iCs/>
              </w:rPr>
              <w:t>COI need to provide ability to measure buffer operations start time (Tstart)</w:t>
            </w:r>
            <w:r>
              <w:rPr>
                <w:rFonts w:ascii="Calibri" w:hAnsi="Calibri"/>
                <w:sz w:val="18"/>
                <w:szCs w:val="18"/>
              </w:rPr>
              <w:fldChar w:fldCharType="end"/>
            </w:r>
            <w:r w:rsidRPr="003963E1">
              <w:rPr>
                <w:rFonts w:ascii="Calibri" w:hAnsi="Calibri"/>
                <w:sz w:val="18"/>
                <w:szCs w:val="18"/>
              </w:rPr>
              <w:t xml:space="preserve"> </w:t>
            </w:r>
          </w:p>
        </w:tc>
        <w:tc>
          <w:tcPr>
            <w:tcW w:w="350" w:type="pct"/>
            <w:vAlign w:val="center"/>
          </w:tcPr>
          <w:p w:rsidR="00F211B0" w:rsidRPr="003963E1" w:rsidRDefault="00F54C94"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51</w:t>
            </w:r>
            <w:r>
              <w:rPr>
                <w:rFonts w:ascii="Calibri" w:hAnsi="Calibri"/>
                <w:sz w:val="18"/>
                <w:szCs w:val="18"/>
              </w:rPr>
              <w:fldChar w:fldCharType="end"/>
            </w:r>
          </w:p>
        </w:tc>
        <w:tc>
          <w:tcPr>
            <w:tcW w:w="533" w:type="pct"/>
            <w:vAlign w:val="center"/>
          </w:tcPr>
          <w:p w:rsidR="00F211B0" w:rsidRPr="003963E1" w:rsidRDefault="00F54C94"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r>
              <w:rPr>
                <w:rFonts w:ascii="Calibri" w:hAnsi="Calibri"/>
                <w:sz w:val="18"/>
                <w:szCs w:val="18"/>
              </w:rPr>
              <w:fldChar w:fldCharType="separate"/>
            </w:r>
            <w:r w:rsidR="00FF090F" w:rsidRPr="000D07D5">
              <w:rPr>
                <w:i/>
                <w:iCs/>
              </w:rPr>
              <w:t>Runtime should allow differentiation between CL_RUNNING command status change notification and Tstart measurement notification.</w:t>
            </w:r>
            <w:r>
              <w:rPr>
                <w:rFonts w:ascii="Calibri" w:hAnsi="Calibri"/>
                <w:sz w:val="18"/>
                <w:szCs w:val="18"/>
              </w:rPr>
              <w:fldChar w:fldCharType="end"/>
            </w:r>
          </w:p>
        </w:tc>
        <w:tc>
          <w:tcPr>
            <w:tcW w:w="350" w:type="pct"/>
            <w:vAlign w:val="center"/>
          </w:tcPr>
          <w:p w:rsidR="00F211B0" w:rsidRPr="003963E1" w:rsidRDefault="008577BD"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52</w:t>
            </w:r>
            <w:r>
              <w:rPr>
                <w:rFonts w:ascii="Calibri" w:hAnsi="Calibri"/>
                <w:sz w:val="18"/>
                <w:szCs w:val="18"/>
              </w:rPr>
              <w:fldChar w:fldCharType="end"/>
            </w:r>
          </w:p>
        </w:tc>
        <w:tc>
          <w:tcPr>
            <w:tcW w:w="533" w:type="pct"/>
            <w:vAlign w:val="center"/>
          </w:tcPr>
          <w:p w:rsidR="00F211B0" w:rsidRPr="003963E1" w:rsidRDefault="008577BD"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C42297" w:rsidP="00C0058C">
            <w:pPr>
              <w:jc w:val="left"/>
              <w:rPr>
                <w:rFonts w:ascii="Calibri" w:hAnsi="Calibri"/>
                <w:sz w:val="18"/>
                <w:szCs w:val="18"/>
              </w:rPr>
            </w:pPr>
            <w:ins w:id="1536" w:author="Dmitry Kaptsenel" w:date="2011-10-27T12:20:00Z">
              <w:r>
                <w:rPr>
                  <w:rFonts w:ascii="Calibri" w:hAnsi="Calibri"/>
                  <w:sz w:val="18"/>
                  <w:szCs w:val="18"/>
                </w:rPr>
                <w:fldChar w:fldCharType="begin"/>
              </w:r>
              <w:r>
                <w:rPr>
                  <w:rFonts w:ascii="Calibri" w:hAnsi="Calibri"/>
                  <w:sz w:val="18"/>
                  <w:szCs w:val="18"/>
                </w:rPr>
                <w:instrText xml:space="preserve"> REF REQUIREMENT18 \h </w:instrText>
              </w:r>
            </w:ins>
            <w:r>
              <w:rPr>
                <w:rFonts w:ascii="Calibri" w:hAnsi="Calibri"/>
                <w:sz w:val="18"/>
                <w:szCs w:val="18"/>
              </w:rPr>
            </w:r>
            <w:r>
              <w:rPr>
                <w:rFonts w:ascii="Calibri" w:hAnsi="Calibri"/>
                <w:sz w:val="18"/>
                <w:szCs w:val="18"/>
              </w:rPr>
              <w:fldChar w:fldCharType="separate"/>
            </w:r>
            <w:ins w:id="1537" w:author="Dmitry Kaptsenel" w:date="2011-10-30T10:06:00Z">
              <w:r w:rsidR="00FF090F">
                <w:rPr>
                  <w:i/>
                  <w:iCs/>
                </w:rPr>
                <w:t>TBB should allow manual Arena creation and submitting tasks to arbitrary arenas by any application thread.</w:t>
              </w:r>
            </w:ins>
            <w:ins w:id="1538" w:author="Dmitry Kaptsenel" w:date="2011-10-27T12:20:00Z">
              <w:r>
                <w:rPr>
                  <w:rFonts w:ascii="Calibri" w:hAnsi="Calibri"/>
                  <w:sz w:val="18"/>
                  <w:szCs w:val="18"/>
                </w:rPr>
                <w:fldChar w:fldCharType="end"/>
              </w:r>
            </w:ins>
          </w:p>
        </w:tc>
        <w:tc>
          <w:tcPr>
            <w:tcW w:w="350" w:type="pct"/>
            <w:vAlign w:val="center"/>
          </w:tcPr>
          <w:p w:rsidR="00F211B0" w:rsidRDefault="00C42297" w:rsidP="00C0058C">
            <w:pPr>
              <w:jc w:val="center"/>
              <w:rPr>
                <w:rFonts w:ascii="Calibri" w:hAnsi="Calibri"/>
                <w:sz w:val="18"/>
                <w:szCs w:val="18"/>
              </w:rPr>
            </w:pPr>
            <w:ins w:id="1539" w:author="Dmitry Kaptsenel" w:date="2011-10-27T12:20:00Z">
              <w:r>
                <w:rPr>
                  <w:rFonts w:ascii="Calibri" w:hAnsi="Calibri"/>
                  <w:sz w:val="18"/>
                  <w:szCs w:val="18"/>
                </w:rPr>
                <w:fldChar w:fldCharType="begin"/>
              </w:r>
              <w:r>
                <w:rPr>
                  <w:rFonts w:ascii="Calibri" w:hAnsi="Calibri"/>
                  <w:sz w:val="18"/>
                  <w:szCs w:val="18"/>
                </w:rPr>
                <w:instrText xml:space="preserve"> PAGEREF REQUIREMENT18 \h </w:instrText>
              </w:r>
            </w:ins>
            <w:r>
              <w:rPr>
                <w:rFonts w:ascii="Calibri" w:hAnsi="Calibri"/>
                <w:sz w:val="18"/>
                <w:szCs w:val="18"/>
              </w:rPr>
            </w:r>
            <w:r>
              <w:rPr>
                <w:rFonts w:ascii="Calibri" w:hAnsi="Calibri"/>
                <w:sz w:val="18"/>
                <w:szCs w:val="18"/>
              </w:rPr>
              <w:fldChar w:fldCharType="separate"/>
            </w:r>
            <w:ins w:id="1540" w:author="Dmitry Kaptsenel" w:date="2011-10-30T10:06:00Z">
              <w:r w:rsidR="00FF090F">
                <w:rPr>
                  <w:rFonts w:ascii="Calibri" w:hAnsi="Calibri"/>
                  <w:noProof/>
                  <w:sz w:val="18"/>
                  <w:szCs w:val="18"/>
                </w:rPr>
                <w:t>64</w:t>
              </w:r>
            </w:ins>
            <w:ins w:id="1541" w:author="Dmitry Kaptsenel" w:date="2011-10-27T12:20:00Z">
              <w:r>
                <w:rPr>
                  <w:rFonts w:ascii="Calibri" w:hAnsi="Calibri"/>
                  <w:sz w:val="18"/>
                  <w:szCs w:val="18"/>
                </w:rPr>
                <w:fldChar w:fldCharType="end"/>
              </w:r>
            </w:ins>
          </w:p>
        </w:tc>
        <w:tc>
          <w:tcPr>
            <w:tcW w:w="533" w:type="pct"/>
            <w:vAlign w:val="center"/>
          </w:tcPr>
          <w:p w:rsidR="00F211B0" w:rsidRPr="003963E1" w:rsidRDefault="00C42297" w:rsidP="00C0058C">
            <w:pPr>
              <w:jc w:val="center"/>
              <w:rPr>
                <w:rFonts w:ascii="Calibri" w:hAnsi="Calibri"/>
                <w:sz w:val="18"/>
                <w:szCs w:val="18"/>
              </w:rPr>
            </w:pPr>
            <w:ins w:id="1542" w:author="Dmitry Kaptsenel" w:date="2011-10-27T12:20:00Z">
              <w:r w:rsidRPr="00A4646D">
                <w:rPr>
                  <w:rFonts w:ascii="Calibri" w:hAnsi="Calibri"/>
                  <w:sz w:val="18"/>
                  <w:szCs w:val="18"/>
                  <w:highlight w:val="yellow"/>
                </w:rPr>
                <w:t>Open</w:t>
              </w:r>
            </w:ins>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Del="00153054" w:rsidTr="00873B5C">
        <w:trPr>
          <w:cantSplit/>
          <w:del w:id="1543" w:author="Dmitry Kaptsenel" w:date="2011-10-27T12:28:00Z"/>
        </w:trPr>
        <w:tc>
          <w:tcPr>
            <w:tcW w:w="227" w:type="pct"/>
            <w:vAlign w:val="center"/>
          </w:tcPr>
          <w:p w:rsidR="00F211B0" w:rsidDel="00153054" w:rsidRDefault="00F211B0" w:rsidP="00C0058C">
            <w:pPr>
              <w:jc w:val="center"/>
              <w:rPr>
                <w:del w:id="1544" w:author="Dmitry Kaptsenel" w:date="2011-10-27T12:28:00Z"/>
                <w:rFonts w:ascii="Calibri" w:hAnsi="Calibri"/>
                <w:sz w:val="18"/>
                <w:szCs w:val="18"/>
              </w:rPr>
            </w:pPr>
            <w:bookmarkStart w:id="1545" w:name="_Toc307732180"/>
            <w:bookmarkStart w:id="1546" w:name="_Toc307732587"/>
            <w:bookmarkEnd w:id="1545"/>
            <w:bookmarkEnd w:id="1546"/>
          </w:p>
        </w:tc>
        <w:tc>
          <w:tcPr>
            <w:tcW w:w="3890" w:type="pct"/>
          </w:tcPr>
          <w:p w:rsidR="00F211B0" w:rsidDel="00153054" w:rsidRDefault="00F211B0" w:rsidP="00C0058C">
            <w:pPr>
              <w:jc w:val="left"/>
              <w:rPr>
                <w:del w:id="1547" w:author="Dmitry Kaptsenel" w:date="2011-10-27T12:28:00Z"/>
                <w:rFonts w:ascii="Calibri" w:hAnsi="Calibri"/>
                <w:sz w:val="18"/>
                <w:szCs w:val="18"/>
              </w:rPr>
            </w:pPr>
            <w:bookmarkStart w:id="1548" w:name="_Toc307732181"/>
            <w:bookmarkStart w:id="1549" w:name="_Toc307732588"/>
            <w:bookmarkEnd w:id="1548"/>
            <w:bookmarkEnd w:id="1549"/>
          </w:p>
        </w:tc>
        <w:tc>
          <w:tcPr>
            <w:tcW w:w="350" w:type="pct"/>
            <w:vAlign w:val="center"/>
          </w:tcPr>
          <w:p w:rsidR="00F211B0" w:rsidDel="00153054" w:rsidRDefault="00F211B0" w:rsidP="00C0058C">
            <w:pPr>
              <w:jc w:val="center"/>
              <w:rPr>
                <w:del w:id="1550" w:author="Dmitry Kaptsenel" w:date="2011-10-27T12:28:00Z"/>
                <w:rFonts w:ascii="Calibri" w:hAnsi="Calibri"/>
                <w:sz w:val="18"/>
                <w:szCs w:val="18"/>
              </w:rPr>
            </w:pPr>
            <w:bookmarkStart w:id="1551" w:name="_Toc307732182"/>
            <w:bookmarkStart w:id="1552" w:name="_Toc307732589"/>
            <w:bookmarkEnd w:id="1551"/>
            <w:bookmarkEnd w:id="1552"/>
          </w:p>
        </w:tc>
        <w:tc>
          <w:tcPr>
            <w:tcW w:w="533" w:type="pct"/>
            <w:vAlign w:val="center"/>
          </w:tcPr>
          <w:p w:rsidR="00F211B0" w:rsidRPr="003963E1" w:rsidDel="00153054" w:rsidRDefault="00F211B0" w:rsidP="00C0058C">
            <w:pPr>
              <w:jc w:val="center"/>
              <w:rPr>
                <w:del w:id="1553" w:author="Dmitry Kaptsenel" w:date="2011-10-27T12:28:00Z"/>
                <w:rFonts w:ascii="Calibri" w:hAnsi="Calibri"/>
                <w:sz w:val="18"/>
                <w:szCs w:val="18"/>
              </w:rPr>
            </w:pPr>
            <w:bookmarkStart w:id="1554" w:name="_Toc307732183"/>
            <w:bookmarkStart w:id="1555" w:name="_Toc307732590"/>
            <w:bookmarkEnd w:id="1554"/>
            <w:bookmarkEnd w:id="1555"/>
          </w:p>
        </w:tc>
        <w:bookmarkStart w:id="1556" w:name="_Toc307732184"/>
        <w:bookmarkStart w:id="1557" w:name="_Toc307732591"/>
        <w:bookmarkEnd w:id="1556"/>
        <w:bookmarkEnd w:id="1557"/>
      </w:tr>
    </w:tbl>
    <w:p w:rsidR="007F6C4C" w:rsidRDefault="007F6C4C" w:rsidP="001A3927">
      <w:pPr>
        <w:pStyle w:val="AppendixHeading1"/>
      </w:pPr>
      <w:bookmarkStart w:id="1558" w:name="_Toc304285300"/>
      <w:bookmarkStart w:id="1559" w:name="_Toc303853083"/>
      <w:bookmarkStart w:id="1560" w:name="_Ref298165407"/>
      <w:bookmarkStart w:id="1561" w:name="_Ref298165422"/>
      <w:bookmarkStart w:id="1562" w:name="_Toc307732592"/>
      <w:bookmarkEnd w:id="1558"/>
      <w:bookmarkEnd w:id="1559"/>
      <w:r>
        <w:lastRenderedPageBreak/>
        <w:t>Assumptions</w:t>
      </w:r>
      <w:bookmarkEnd w:id="1560"/>
      <w:bookmarkEnd w:id="1561"/>
      <w:bookmarkEnd w:id="1562"/>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1563" w:author="Dmitry Kaptsenel" w:date="2011-10-30T10:06:00Z">
              <w:r w:rsidR="00FF090F" w:rsidRPr="00AB0350">
                <w:rPr>
                  <w:i/>
                  <w:iCs/>
                </w:rPr>
                <w:t xml:space="preserve">This document assumes MIC device will be integrated with CPU Intel OpenCL Runtime, described in the </w:t>
              </w:r>
              <w:r w:rsidR="00FF090F" w:rsidRPr="00584F61">
                <w:rPr>
                  <w:i/>
                  <w:iCs/>
                </w:rPr>
                <w:t>[Intel Open CL Framework Architecture Specification]</w:t>
              </w:r>
              <w:r w:rsidR="00FF090F" w:rsidRPr="00AB0350">
                <w:rPr>
                  <w:i/>
                  <w:iCs/>
                </w:rPr>
                <w:t xml:space="preserve"> document</w:t>
              </w:r>
              <w:r w:rsidR="00FF090F" w:rsidRPr="00AB0350">
                <w:t>.</w:t>
              </w:r>
            </w:ins>
            <w:del w:id="1564" w:author="Dmitry Kaptsenel" w:date="2011-10-30T09:59:00Z">
              <w:r w:rsidR="00AD488C" w:rsidRPr="00AB0350" w:rsidDel="00A47CB2">
                <w:rPr>
                  <w:i/>
                  <w:iCs/>
                </w:rPr>
                <w:delText xml:space="preserve">This document assumes MIC device will be integrated with CPU Intel OpenCL Runtime, described in the </w:delText>
              </w:r>
              <w:r w:rsidR="00AD488C" w:rsidRPr="00B846A4" w:rsidDel="00A47CB2">
                <w:rPr>
                  <w:i/>
                  <w:iCs/>
                </w:rPr>
                <w:delText>[Intel Open CL Framework Architecture Specification]</w:delText>
              </w:r>
              <w:r w:rsidR="00AD488C" w:rsidRPr="00AB0350" w:rsidDel="00A47CB2">
                <w:rPr>
                  <w:i/>
                  <w:iCs/>
                </w:rPr>
                <w:delText xml:space="preserve"> document</w:delText>
              </w:r>
              <w:r w:rsidR="00AD488C" w:rsidRPr="00AB0350" w:rsidDel="00A47CB2">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FF090F">
              <w:rPr>
                <w:noProof/>
                <w:sz w:val="18"/>
                <w:szCs w:val="18"/>
              </w:rPr>
              <w:t>7</w:t>
            </w:r>
            <w:r>
              <w:rPr>
                <w:sz w:val="18"/>
                <w:szCs w:val="18"/>
              </w:rPr>
              <w:fldChar w:fldCharType="end"/>
            </w:r>
          </w:p>
        </w:tc>
      </w:tr>
      <w:tr w:rsidR="00B409A6" w:rsidRPr="003963E1" w:rsidTr="000D07D5">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873B5C" w:rsidRDefault="00BC40E6" w:rsidP="000D07D5">
            <w:pPr>
              <w:pBdr>
                <w:bottom w:val="single" w:sz="4" w:space="1" w:color="auto"/>
              </w:pBdr>
              <w:spacing w:before="120"/>
              <w:ind w:right="720"/>
              <w:jc w:val="left"/>
              <w:rPr>
                <w:rFonts w:ascii="Calibri" w:hAnsi="Calibri"/>
                <w:b/>
                <w:strike/>
                <w:noProof/>
                <w:color w:val="0000FF"/>
                <w:sz w:val="18"/>
                <w:szCs w:val="18"/>
                <w:lang w:bidi="ar-SA"/>
              </w:rPr>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1565" w:author="Dmitry Kaptsenel" w:date="2011-10-30T10:06:00Z">
              <w:r w:rsidR="00FF090F" w:rsidRPr="00AB0350">
                <w:rPr>
                  <w:i/>
                  <w:iCs/>
                </w:rPr>
                <w:t>COI transfers the data back to the host only as a part of the next kernel start if given device is short on re</w:t>
              </w:r>
              <w:r w:rsidR="00FF090F">
                <w:rPr>
                  <w:i/>
                  <w:iCs/>
                </w:rPr>
                <w:t>s</w:t>
              </w:r>
              <w:r w:rsidR="00FF090F" w:rsidRPr="00AB0350">
                <w:rPr>
                  <w:i/>
                  <w:iCs/>
                </w:rPr>
                <w:t>ources or this data is required on another device.</w:t>
              </w:r>
            </w:ins>
            <w:del w:id="1566" w:author="Dmitry Kaptsenel" w:date="2011-10-30T09:59:00Z">
              <w:r w:rsidR="00AD488C" w:rsidRPr="00AB0350" w:rsidDel="00A47CB2">
                <w:rPr>
                  <w:i/>
                  <w:iCs/>
                </w:rPr>
                <w:delText>COI transfers the data back to the host only as a part of the next kernel start if given device is short on re</w:delText>
              </w:r>
              <w:r w:rsidR="00AD488C" w:rsidDel="00A47CB2">
                <w:rPr>
                  <w:i/>
                  <w:iCs/>
                </w:rPr>
                <w:delText>s</w:delText>
              </w:r>
              <w:r w:rsidR="00AD488C" w:rsidRPr="00AB0350" w:rsidDel="00A47CB2">
                <w:rPr>
                  <w:i/>
                  <w:iCs/>
                </w:rPr>
                <w:delText>ources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FF090F">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FF090F"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FF090F">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FF090F"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1567" w:author="Dmitry Kaptsenel" w:date="2011-10-30T10:06:00Z">
              <w:r w:rsidR="00FF090F" w:rsidRPr="00AB0350">
                <w:rPr>
                  <w:i/>
                  <w:iCs/>
                </w:rPr>
                <w:t xml:space="preserve">It was decided that current MIC </w:t>
              </w:r>
              <w:r w:rsidR="00FF090F" w:rsidRPr="00B946B0">
                <w:rPr>
                  <w:i/>
                  <w:iCs/>
                </w:rPr>
                <w:t xml:space="preserve">Device </w:t>
              </w:r>
              <w:r w:rsidR="00FF090F" w:rsidRPr="00AB0350">
                <w:rPr>
                  <w:i/>
                  <w:iCs/>
                </w:rPr>
                <w:t xml:space="preserve">Backend will not support kernels optimization </w:t>
              </w:r>
              <w:r w:rsidR="00FF090F">
                <w:rPr>
                  <w:i/>
                  <w:iCs/>
                </w:rPr>
                <w:t>after the program was copied to device</w:t>
              </w:r>
              <w:r w:rsidR="00FF090F" w:rsidRPr="00AB0350">
                <w:rPr>
                  <w:i/>
                  <w:iCs/>
                </w:rPr>
                <w:t xml:space="preserve">. </w:t>
              </w:r>
            </w:ins>
            <w:del w:id="1568" w:author="Dmitry Kaptsenel" w:date="2011-10-30T09:59:00Z">
              <w:r w:rsidR="00AD488C" w:rsidRPr="00AB0350" w:rsidDel="00A47CB2">
                <w:rPr>
                  <w:i/>
                  <w:iCs/>
                </w:rPr>
                <w:delText xml:space="preserve">It was decided that current MIC </w:delText>
              </w:r>
              <w:r w:rsidR="00AD488C" w:rsidRPr="00B946B0" w:rsidDel="00A47CB2">
                <w:rPr>
                  <w:i/>
                  <w:iCs/>
                </w:rPr>
                <w:delText xml:space="preserve">Device </w:delText>
              </w:r>
              <w:r w:rsidR="00AD488C" w:rsidRPr="00AB0350" w:rsidDel="00A47CB2">
                <w:rPr>
                  <w:i/>
                  <w:iCs/>
                </w:rPr>
                <w:delText xml:space="preserve">Backend will not support kernels optimization </w:delText>
              </w:r>
              <w:r w:rsidR="00AD488C" w:rsidDel="00A47CB2">
                <w:rPr>
                  <w:i/>
                  <w:iCs/>
                </w:rPr>
                <w:delText>after the program was copied to device</w:delText>
              </w:r>
              <w:r w:rsidR="00AD488C" w:rsidRPr="00AB0350" w:rsidDel="00A47CB2">
                <w:rPr>
                  <w:i/>
                  <w:iCs/>
                </w:rPr>
                <w:delText xml:space="preserve">. </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54</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FF090F"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55</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FF090F"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1569" w:author="Dmitry Kaptsenel" w:date="2011-10-30T10:06:00Z">
              <w:r w:rsidR="00FF090F">
                <w:rPr>
                  <w:rFonts w:ascii="Calibri" w:hAnsi="Calibri"/>
                  <w:noProof/>
                  <w:sz w:val="18"/>
                  <w:szCs w:val="18"/>
                </w:rPr>
                <w:t>62</w:t>
              </w:r>
            </w:ins>
            <w:del w:id="1570" w:author="Dmitry Kaptsenel" w:date="2011-10-30T09:59:00Z">
              <w:r w:rsidR="00AD488C" w:rsidDel="00A47CB2">
                <w:rPr>
                  <w:rFonts w:ascii="Calibri" w:hAnsi="Calibri"/>
                  <w:noProof/>
                  <w:sz w:val="18"/>
                  <w:szCs w:val="18"/>
                </w:rPr>
                <w:delText>65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r w:rsidRPr="009164CA">
              <w:rPr>
                <w:rFonts w:ascii="Calibri" w:hAnsi="Calibri"/>
                <w:sz w:val="18"/>
                <w:szCs w:val="18"/>
              </w:rPr>
              <w:t>COIBuffer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1571" w:name="_Toc303853089"/>
      <w:bookmarkStart w:id="1572" w:name="_Toc298165646"/>
      <w:bookmarkStart w:id="1573" w:name="_Toc298167656"/>
      <w:bookmarkStart w:id="1574" w:name="_Toc298165650"/>
      <w:bookmarkStart w:id="1575" w:name="_Toc298167660"/>
      <w:bookmarkStart w:id="1576" w:name="_Toc298165654"/>
      <w:bookmarkStart w:id="1577" w:name="_Toc298167664"/>
      <w:bookmarkStart w:id="1578" w:name="_Ref298165443"/>
      <w:bookmarkStart w:id="1579" w:name="_Ref298165454"/>
      <w:bookmarkStart w:id="1580" w:name="_Toc307732593"/>
      <w:bookmarkEnd w:id="1571"/>
      <w:bookmarkEnd w:id="1572"/>
      <w:bookmarkEnd w:id="1573"/>
      <w:bookmarkEnd w:id="1574"/>
      <w:bookmarkEnd w:id="1575"/>
      <w:bookmarkEnd w:id="1576"/>
      <w:bookmarkEnd w:id="1577"/>
      <w:r>
        <w:lastRenderedPageBreak/>
        <w:t>Open Issues</w:t>
      </w:r>
      <w:bookmarkEnd w:id="1578"/>
      <w:bookmarkEnd w:id="1579"/>
      <w:bookmarkEnd w:id="1580"/>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(COI_ENGINE_INFO.NumTXS)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Is CL_DEVICE_GLOBAL_MEM_CACHELINE_SIZE equal to COI_ENGINE_INFO.CacheLineSize?</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Is CL_DEVICE_GLOBAL_MEM_CACHE_SIZE equal to COI_ENGINE_INFO.CacheSize?</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r w:rsidRPr="00E37115">
              <w:rPr>
                <w:sz w:val="18"/>
                <w:szCs w:val="18"/>
              </w:rPr>
              <w:t>CreateMemoryObject()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r w:rsidRPr="00010AEC">
              <w:t>CreateMappedRegion()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r w:rsidRPr="00467E81">
              <w:t>buffer should know whether it contains raw data on not. Partial info source is cl_dev_host_ptr_flags.</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To support sharing and transferring memory objects between different devices, MIC Device Agent and OpenCL Runtime IOCLDevice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requirements from other components for printf()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1581" w:author="Dmitry Kaptsenel" w:date="2011-10-30T10:06:00Z">
              <w:r w:rsidR="00FF090F" w:rsidRPr="009E7F44">
                <w:rPr>
                  <w:i/>
                  <w:iCs/>
                </w:rPr>
                <w:t xml:space="preserve">How </w:t>
              </w:r>
              <w:r w:rsidR="00FF090F">
                <w:rPr>
                  <w:i/>
                  <w:iCs/>
                </w:rPr>
                <w:t xml:space="preserve">does </w:t>
              </w:r>
              <w:r w:rsidR="00FF090F" w:rsidRPr="009E7F44">
                <w:rPr>
                  <w:i/>
                  <w:iCs/>
                </w:rPr>
                <w:t>COI maintain the case when one of its sink processes crashes while some of COI Buffers were owned by that process?</w:t>
              </w:r>
            </w:ins>
            <w:del w:id="1582" w:author="Dmitry Kaptsenel" w:date="2011-10-30T09:59:00Z">
              <w:r w:rsidR="00AD488C" w:rsidRPr="009E7F44" w:rsidDel="00A47CB2">
                <w:rPr>
                  <w:i/>
                  <w:iCs/>
                </w:rPr>
                <w:delText xml:space="preserve">How </w:delText>
              </w:r>
              <w:r w:rsidR="00AD488C" w:rsidDel="00A47CB2">
                <w:rPr>
                  <w:i/>
                  <w:iCs/>
                </w:rPr>
                <w:delText xml:space="preserve">does </w:delText>
              </w:r>
              <w:r w:rsidR="00AD488C" w:rsidRPr="009E7F44" w:rsidDel="00A47CB2">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1583" w:author="Dmitry Kaptsenel" w:date="2011-10-30T10:06:00Z">
              <w:r w:rsidR="00FF090F" w:rsidRPr="00AB0350">
                <w:rPr>
                  <w:rFonts w:cstheme="minorHAnsi"/>
                  <w:i/>
                  <w:iCs/>
                </w:rPr>
                <w:t>µ</w:t>
              </w:r>
              <w:r w:rsidR="00FF090F" w:rsidRPr="00AB0350">
                <w:rPr>
                  <w:i/>
                  <w:iCs/>
                </w:rPr>
                <w:t xml:space="preserve">OS can move threads between different device cores. </w:t>
              </w:r>
              <w:r w:rsidR="00FF090F" w:rsidRPr="00AB0350">
                <w:rPr>
                  <w:rFonts w:cstheme="minorHAnsi"/>
                  <w:i/>
                  <w:iCs/>
                </w:rPr>
                <w:t>µ</w:t>
              </w:r>
              <w:r w:rsidR="00FF090F" w:rsidRPr="00AB0350">
                <w:rPr>
                  <w:i/>
                  <w:iCs/>
                </w:rPr>
                <w:t>OS also tries to minimize power dissipation by switching off cores and lowering their frequencies as much as possible. This may result in highly inaccurate measurements.</w:t>
              </w:r>
            </w:ins>
            <w:del w:id="1584" w:author="Dmitry Kaptsenel" w:date="2011-10-30T09:59:00Z">
              <w:r w:rsidR="00AD488C" w:rsidRPr="00AB0350" w:rsidDel="00A47CB2">
                <w:rPr>
                  <w:rFonts w:cstheme="minorHAnsi"/>
                  <w:i/>
                  <w:iCs/>
                </w:rPr>
                <w:delText>µ</w:delText>
              </w:r>
              <w:r w:rsidR="00AD488C" w:rsidRPr="00AB0350" w:rsidDel="00A47CB2">
                <w:rPr>
                  <w:i/>
                  <w:iCs/>
                </w:rPr>
                <w:delText xml:space="preserve">OS can move threads between different device cores. </w:delText>
              </w:r>
              <w:r w:rsidR="00AD488C" w:rsidRPr="00AB0350" w:rsidDel="00A47CB2">
                <w:rPr>
                  <w:rFonts w:cstheme="minorHAnsi"/>
                  <w:i/>
                  <w:iCs/>
                </w:rPr>
                <w:delText>µ</w:delText>
              </w:r>
              <w:r w:rsidR="00AD488C" w:rsidRPr="00AB0350" w:rsidDel="00A47CB2">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In current Intel OpenCL implementation TBB is init/shut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Runtime should ensure that ReleaseMappedRegion() is called for the same IDevMemObject that was used for CreateMappedRegion().</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1585" w:author="Dmitry Kaptsenel" w:date="2011-10-30T10:06:00Z">
              <w:r w:rsidR="00FF090F" w:rsidRPr="00873B5C">
                <w:rPr>
                  <w:i/>
                  <w:iCs/>
                </w:rPr>
                <w:t>COI should support Normal buffer with relaxed ownership rules, tuned for OpenCL.</w:t>
              </w:r>
              <w:r w:rsidR="00FF090F">
                <w:t xml:space="preserve"> </w:t>
              </w:r>
            </w:ins>
            <w:del w:id="1586" w:author="Dmitry Kaptsenel" w:date="2011-10-30T09:59:00Z">
              <w:r w:rsidR="00AD488C" w:rsidRPr="00873B5C" w:rsidDel="00A47CB2">
                <w:rPr>
                  <w:i/>
                  <w:iCs/>
                </w:rPr>
                <w:delText>COI should support Normal buffer with relaxed ownership rules, tuned for OpenCL.</w:delText>
              </w:r>
              <w:r w:rsidR="00AD488C" w:rsidDel="00A47CB2">
                <w:delText xml:space="preserve"> </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FF090F">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r w:rsidRPr="00A1134A">
              <w:rPr>
                <w:rFonts w:ascii="Calibri" w:hAnsi="Calibri"/>
                <w:sz w:val="18"/>
                <w:szCs w:val="18"/>
              </w:rPr>
              <w:t>COIProcessCreate()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CL_DEVICE_LINKER_AVAILABLE  same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Does COIBufferSetState()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57792B" w:rsidP="004B1FEA">
            <w:pPr>
              <w:jc w:val="left"/>
              <w:rPr>
                <w:rFonts w:ascii="Calibri" w:hAnsi="Calibri"/>
                <w:sz w:val="18"/>
                <w:szCs w:val="18"/>
              </w:rPr>
            </w:pPr>
            <w:ins w:id="1587" w:author="Dmitry Kaptsenel" w:date="2011-10-27T15:18:00Z">
              <w:r w:rsidRPr="0057792B">
                <w:rPr>
                  <w:rFonts w:ascii="Calibri" w:hAnsi="Calibri"/>
                  <w:sz w:val="18"/>
                  <w:szCs w:val="18"/>
                </w:rPr>
                <w:t>CL_DEVICE_GLOBAL_MEM_CACHELINE_SIZE value?</w:t>
              </w:r>
            </w:ins>
            <w:del w:id="1588"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OPEN47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CL_DEVICE_GLOBAL_MEM_CACHELINE_SIZE value?</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589" w:author="Dmitry Kaptsenel" w:date="2011-10-27T15:18:00Z">
              <w:r w:rsidDel="0057792B">
                <w:rPr>
                  <w:rFonts w:ascii="Calibri" w:hAnsi="Calibri"/>
                  <w:sz w:val="18"/>
                  <w:szCs w:val="18"/>
                </w:rPr>
                <w:fldChar w:fldCharType="begin"/>
              </w:r>
              <w:r w:rsidDel="0057792B">
                <w:rPr>
                  <w:rFonts w:ascii="Calibri" w:hAnsi="Calibri"/>
                  <w:sz w:val="18"/>
                  <w:szCs w:val="18"/>
                </w:rPr>
                <w:delInstrText xml:space="preserve"> PAGEREF OPEN47 \h </w:delInstrText>
              </w:r>
              <w:r w:rsidDel="0057792B">
                <w:rPr>
                  <w:rFonts w:ascii="Calibri" w:hAnsi="Calibri"/>
                  <w:sz w:val="18"/>
                  <w:szCs w:val="18"/>
                </w:rPr>
              </w:r>
              <w:r w:rsidDel="0057792B">
                <w:rPr>
                  <w:rFonts w:ascii="Calibri" w:hAnsi="Calibri"/>
                  <w:sz w:val="18"/>
                  <w:szCs w:val="18"/>
                </w:rPr>
                <w:fldChar w:fldCharType="separate"/>
              </w:r>
              <w:r w:rsidR="0057792B" w:rsidDel="0057792B">
                <w:rPr>
                  <w:rFonts w:ascii="Calibri" w:hAnsi="Calibri"/>
                  <w:noProof/>
                  <w:sz w:val="18"/>
                  <w:szCs w:val="18"/>
                </w:rPr>
                <w:delText>19</w:delText>
              </w:r>
              <w:r w:rsidDel="0057792B">
                <w:rPr>
                  <w:rFonts w:ascii="Calibri" w:hAnsi="Calibri"/>
                  <w:sz w:val="18"/>
                  <w:szCs w:val="18"/>
                </w:rPr>
                <w:fldChar w:fldCharType="end"/>
              </w:r>
            </w:del>
            <w:ins w:id="1590" w:author="Dmitry Kaptsenel" w:date="2011-10-27T15:18:00Z">
              <w:r w:rsidR="0057792B">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591" w:author="Dmitry Kaptsenel" w:date="2011-10-27T15:18:00Z">
              <w:r w:rsidRPr="00873B5C" w:rsidDel="0057792B">
                <w:rPr>
                  <w:rFonts w:ascii="Calibri" w:hAnsi="Calibri"/>
                  <w:sz w:val="18"/>
                  <w:szCs w:val="18"/>
                  <w:highlight w:val="yellow"/>
                </w:rPr>
                <w:delText>Open</w:delText>
              </w:r>
            </w:del>
            <w:ins w:id="1592" w:author="Dmitry Kaptsenel" w:date="2011-10-27T15:18:00Z">
              <w:r w:rsidR="0057792B">
                <w:rPr>
                  <w:rFonts w:ascii="Calibri" w:hAnsi="Calibri"/>
                  <w:sz w:val="18"/>
                  <w:szCs w:val="18"/>
                </w:rPr>
                <w:t>Resolved</w:t>
              </w:r>
            </w:ins>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57792B" w:rsidP="004B1FEA">
            <w:pPr>
              <w:jc w:val="left"/>
              <w:rPr>
                <w:rFonts w:ascii="Calibri" w:hAnsi="Calibri"/>
                <w:sz w:val="18"/>
                <w:szCs w:val="18"/>
              </w:rPr>
            </w:pPr>
            <w:ins w:id="1593" w:author="Dmitry Kaptsenel" w:date="2011-10-27T15:18:00Z">
              <w:r w:rsidRPr="0057792B">
                <w:rPr>
                  <w:rFonts w:ascii="Calibri" w:hAnsi="Calibri"/>
                  <w:sz w:val="18"/>
                  <w:szCs w:val="18"/>
                </w:rPr>
                <w:t>CL_DEVICE_GLOBAL_MEM_CACHE_SIZE value? L2?</w:t>
              </w:r>
            </w:ins>
            <w:del w:id="1594"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OPEN48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CL_DEVICE_GLOBAL_MEM_CACHE_SIZE value? L2?</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OPEN48 \h </w:instrText>
            </w:r>
            <w:r>
              <w:rPr>
                <w:rFonts w:ascii="Calibri" w:hAnsi="Calibri"/>
                <w:sz w:val="18"/>
                <w:szCs w:val="18"/>
              </w:rPr>
              <w:fldChar w:fldCharType="separate"/>
            </w:r>
            <w:ins w:id="1595" w:author="Dmitry Kaptsenel" w:date="2011-10-30T10:06:00Z">
              <w:r w:rsidR="00FF090F">
                <w:rPr>
                  <w:rFonts w:ascii="Calibri" w:hAnsi="Calibri"/>
                  <w:b/>
                  <w:bCs/>
                  <w:noProof/>
                  <w:sz w:val="18"/>
                  <w:szCs w:val="18"/>
                </w:rPr>
                <w:t>Error! Bookmark not defined.</w:t>
              </w:r>
            </w:ins>
            <w:del w:id="1596" w:author="Dmitry Kaptsenel" w:date="2011-10-30T09:59:00Z">
              <w:r w:rsidR="00AD488C" w:rsidDel="00A47CB2">
                <w:rPr>
                  <w:rFonts w:ascii="Calibri" w:hAnsi="Calibri"/>
                  <w:noProof/>
                  <w:sz w:val="18"/>
                  <w:szCs w:val="18"/>
                </w:rPr>
                <w:delText>19</w:delText>
              </w:r>
            </w:del>
            <w:r>
              <w:rPr>
                <w:rFonts w:ascii="Calibri" w:hAnsi="Calibri"/>
                <w:sz w:val="18"/>
                <w:szCs w:val="18"/>
              </w:rPr>
              <w:fldChar w:fldCharType="end"/>
            </w:r>
          </w:p>
        </w:tc>
        <w:tc>
          <w:tcPr>
            <w:tcW w:w="619" w:type="pct"/>
            <w:vAlign w:val="center"/>
          </w:tcPr>
          <w:p w:rsidR="00C31C85" w:rsidRPr="003963E1" w:rsidRDefault="000B5932" w:rsidP="0043550E">
            <w:pPr>
              <w:jc w:val="center"/>
              <w:rPr>
                <w:rFonts w:ascii="Calibri" w:hAnsi="Calibri"/>
                <w:sz w:val="18"/>
                <w:szCs w:val="18"/>
              </w:rPr>
            </w:pPr>
            <w:del w:id="1597" w:author="Dmitry Kaptsenel" w:date="2011-10-27T15:18:00Z">
              <w:r w:rsidRPr="00B80F8A" w:rsidDel="0057792B">
                <w:rPr>
                  <w:rFonts w:ascii="Calibri" w:hAnsi="Calibri"/>
                  <w:sz w:val="18"/>
                  <w:szCs w:val="18"/>
                  <w:highlight w:val="yellow"/>
                </w:rPr>
                <w:delText>Open</w:delText>
              </w:r>
            </w:del>
            <w:ins w:id="1598" w:author="Dmitry Kaptsenel" w:date="2011-10-27T15:18:00Z">
              <w:r w:rsidR="0057792B">
                <w:rPr>
                  <w:rFonts w:ascii="Calibri" w:hAnsi="Calibri"/>
                  <w:sz w:val="18"/>
                  <w:szCs w:val="18"/>
                </w:rPr>
                <w:t>Resolved to YES</w:t>
              </w:r>
            </w:ins>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A00240" w:rsidP="004B1FEA">
            <w:pPr>
              <w:jc w:val="left"/>
              <w:rPr>
                <w:rFonts w:ascii="Calibri" w:hAnsi="Calibri"/>
                <w:sz w:val="18"/>
                <w:szCs w:val="18"/>
              </w:rPr>
            </w:pPr>
            <w:ins w:id="1599" w:author="Dmitry Kaptsenel" w:date="2011-10-30T09:54:00Z">
              <w:r w:rsidRPr="00A00240">
                <w:rPr>
                  <w:rFonts w:ascii="Calibri" w:hAnsi="Calibri"/>
                  <w:sz w:val="18"/>
                  <w:szCs w:val="18"/>
                </w:rPr>
                <w:t>Check KN* device extensions list:</w:t>
              </w:r>
            </w:ins>
            <w:del w:id="1600" w:author="Dmitry Kaptsenel" w:date="2011-10-30T09:54:00Z">
              <w:r w:rsidR="005A14A3" w:rsidDel="00A00240">
                <w:rPr>
                  <w:rFonts w:ascii="Calibri" w:hAnsi="Calibri"/>
                  <w:sz w:val="18"/>
                  <w:szCs w:val="18"/>
                </w:rPr>
                <w:fldChar w:fldCharType="begin"/>
              </w:r>
              <w:r w:rsidR="005A14A3" w:rsidDel="00A00240">
                <w:rPr>
                  <w:rFonts w:ascii="Calibri" w:hAnsi="Calibri"/>
                  <w:sz w:val="18"/>
                  <w:szCs w:val="18"/>
                </w:rPr>
                <w:delInstrText xml:space="preserve"> REF OPEN49 \h </w:delInstrText>
              </w:r>
              <w:r w:rsidR="005A14A3" w:rsidDel="00A00240">
                <w:rPr>
                  <w:rFonts w:ascii="Calibri" w:hAnsi="Calibri"/>
                  <w:sz w:val="18"/>
                  <w:szCs w:val="18"/>
                </w:rPr>
              </w:r>
              <w:r w:rsidR="005A14A3" w:rsidDel="00A00240">
                <w:rPr>
                  <w:rFonts w:ascii="Calibri" w:hAnsi="Calibri"/>
                  <w:sz w:val="18"/>
                  <w:szCs w:val="18"/>
                </w:rPr>
                <w:fldChar w:fldCharType="separate"/>
              </w:r>
              <w:r w:rsidR="00AD488C" w:rsidRPr="00873B5C" w:rsidDel="00A00240">
                <w:rPr>
                  <w:i/>
                  <w:iCs/>
                  <w:color w:val="1F497D"/>
                </w:rPr>
                <w:delText>Check KN* device extensions list:</w:delText>
              </w:r>
              <w:r w:rsidR="005A14A3" w:rsidDel="00A00240">
                <w:rPr>
                  <w:rFonts w:ascii="Calibri" w:hAnsi="Calibri"/>
                  <w:sz w:val="18"/>
                  <w:szCs w:val="18"/>
                </w:rPr>
                <w:fldChar w:fldCharType="end"/>
              </w:r>
            </w:del>
          </w:p>
        </w:tc>
        <w:tc>
          <w:tcPr>
            <w:tcW w:w="357" w:type="pct"/>
            <w:vAlign w:val="center"/>
          </w:tcPr>
          <w:p w:rsidR="00C31C85" w:rsidRDefault="005A14A3" w:rsidP="0043550E">
            <w:pPr>
              <w:jc w:val="center"/>
              <w:rPr>
                <w:rFonts w:ascii="Calibri" w:hAnsi="Calibri"/>
                <w:sz w:val="18"/>
                <w:szCs w:val="18"/>
              </w:rPr>
            </w:pPr>
            <w:del w:id="1601" w:author="Dmitry Kaptsenel" w:date="2011-10-30T09:54:00Z">
              <w:r w:rsidDel="00A00240">
                <w:rPr>
                  <w:rFonts w:ascii="Calibri" w:hAnsi="Calibri"/>
                  <w:sz w:val="18"/>
                  <w:szCs w:val="18"/>
                </w:rPr>
                <w:fldChar w:fldCharType="begin"/>
              </w:r>
              <w:r w:rsidDel="00A00240">
                <w:rPr>
                  <w:rFonts w:ascii="Calibri" w:hAnsi="Calibri"/>
                  <w:sz w:val="18"/>
                  <w:szCs w:val="18"/>
                </w:rPr>
                <w:delInstrText xml:space="preserve"> PAGEREF OPEN49 \h </w:delInstrText>
              </w:r>
              <w:r w:rsidDel="00A00240">
                <w:rPr>
                  <w:rFonts w:ascii="Calibri" w:hAnsi="Calibri"/>
                  <w:sz w:val="18"/>
                  <w:szCs w:val="18"/>
                </w:rPr>
              </w:r>
              <w:r w:rsidDel="00A00240">
                <w:rPr>
                  <w:rFonts w:ascii="Calibri" w:hAnsi="Calibri"/>
                  <w:sz w:val="18"/>
                  <w:szCs w:val="18"/>
                </w:rPr>
                <w:fldChar w:fldCharType="separate"/>
              </w:r>
              <w:r w:rsidR="00A00240" w:rsidDel="00A00240">
                <w:rPr>
                  <w:rFonts w:ascii="Calibri" w:hAnsi="Calibri"/>
                  <w:noProof/>
                  <w:sz w:val="18"/>
                  <w:szCs w:val="18"/>
                </w:rPr>
                <w:delText>21</w:delText>
              </w:r>
              <w:r w:rsidDel="00A00240">
                <w:rPr>
                  <w:rFonts w:ascii="Calibri" w:hAnsi="Calibri"/>
                  <w:sz w:val="18"/>
                  <w:szCs w:val="18"/>
                </w:rPr>
                <w:fldChar w:fldCharType="end"/>
              </w:r>
            </w:del>
            <w:ins w:id="1602" w:author="Dmitry Kaptsenel" w:date="2011-10-30T09:54:00Z">
              <w:r w:rsidR="00A00240">
                <w:rPr>
                  <w:rFonts w:ascii="Calibri" w:hAnsi="Calibri"/>
                  <w:sz w:val="18"/>
                  <w:szCs w:val="18"/>
                </w:rPr>
                <w:t>21</w:t>
              </w:r>
            </w:ins>
          </w:p>
        </w:tc>
        <w:tc>
          <w:tcPr>
            <w:tcW w:w="619" w:type="pct"/>
            <w:vAlign w:val="center"/>
          </w:tcPr>
          <w:p w:rsidR="00C31C85" w:rsidRPr="003963E1" w:rsidRDefault="005A14A3" w:rsidP="0043550E">
            <w:pPr>
              <w:jc w:val="center"/>
              <w:rPr>
                <w:rFonts w:ascii="Calibri" w:hAnsi="Calibri"/>
                <w:sz w:val="18"/>
                <w:szCs w:val="18"/>
              </w:rPr>
            </w:pPr>
            <w:del w:id="1603" w:author="Dmitry Kaptsenel" w:date="2011-10-30T09:54:00Z">
              <w:r w:rsidRPr="00B80F8A" w:rsidDel="00A00240">
                <w:rPr>
                  <w:rFonts w:ascii="Calibri" w:hAnsi="Calibri"/>
                  <w:sz w:val="18"/>
                  <w:szCs w:val="18"/>
                  <w:highlight w:val="yellow"/>
                </w:rPr>
                <w:delText>Open</w:delText>
              </w:r>
            </w:del>
            <w:ins w:id="1604" w:author="Dmitry Kaptsenel" w:date="2011-10-30T09:54:00Z">
              <w:r w:rsidR="00A00240">
                <w:rPr>
                  <w:rFonts w:ascii="Calibri" w:hAnsi="Calibri"/>
                  <w:sz w:val="18"/>
                  <w:szCs w:val="18"/>
                </w:rPr>
                <w:t>Resolved</w:t>
              </w:r>
            </w:ins>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85"/>
      <w:headerReference w:type="default" r:id="rId86"/>
      <w:footerReference w:type="default" r:id="rId87"/>
      <w:headerReference w:type="first" r:id="rId88"/>
      <w:footerReference w:type="first" r:id="rId89"/>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0BE" w:rsidRDefault="001E70BE">
      <w:r>
        <w:separator/>
      </w:r>
    </w:p>
  </w:endnote>
  <w:endnote w:type="continuationSeparator" w:id="0">
    <w:p w:rsidR="001E70BE" w:rsidRDefault="001E7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1E70BE"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EndPr/>
      <w:sdtContent>
        <w:r w:rsidR="00D14443">
          <w:rPr>
            <w:rFonts w:hint="cs"/>
            <w:rtl/>
          </w:rPr>
          <w:t>‏15/09/2011</w:t>
        </w:r>
      </w:sdtContent>
    </w:sdt>
    <w:r w:rsidR="00D14443">
      <w:rPr>
        <w:rStyle w:val="PageNumber"/>
      </w:rPr>
      <w:tab/>
    </w:r>
    <w:r w:rsidR="00D14443">
      <w:rPr>
        <w:rStyle w:val="PageNumber"/>
      </w:rPr>
      <w:tab/>
    </w:r>
    <w:r w:rsidR="00D14443">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D14443" w:rsidRPr="00C47E58">
          <w:rPr>
            <w:rStyle w:val="PageNumber"/>
            <w:rFonts w:asciiTheme="minorHAnsi" w:hAnsiTheme="minorHAnsi"/>
          </w:rPr>
          <w:t>Intel Confidential</w:t>
        </w:r>
      </w:sdtContent>
    </w:sdt>
    <w:r w:rsidR="00D14443">
      <w:rPr>
        <w:rStyle w:val="PageNumber"/>
      </w:rPr>
      <w:tab/>
    </w:r>
    <w:r w:rsidR="00D14443">
      <w:rPr>
        <w:snapToGrid w:val="0"/>
      </w:rPr>
      <w:t xml:space="preserve">Page </w:t>
    </w:r>
    <w:r w:rsidR="00D14443">
      <w:rPr>
        <w:snapToGrid w:val="0"/>
      </w:rPr>
      <w:fldChar w:fldCharType="begin"/>
    </w:r>
    <w:r w:rsidR="00D14443">
      <w:rPr>
        <w:snapToGrid w:val="0"/>
      </w:rPr>
      <w:instrText xml:space="preserve"> PAGE </w:instrText>
    </w:r>
    <w:r w:rsidR="00D14443">
      <w:rPr>
        <w:snapToGrid w:val="0"/>
      </w:rPr>
      <w:fldChar w:fldCharType="separate"/>
    </w:r>
    <w:r w:rsidR="00FF090F">
      <w:rPr>
        <w:noProof/>
        <w:snapToGrid w:val="0"/>
      </w:rPr>
      <w:t>66</w:t>
    </w:r>
    <w:r w:rsidR="00D14443">
      <w:rPr>
        <w:snapToGrid w:val="0"/>
      </w:rPr>
      <w:fldChar w:fldCharType="end"/>
    </w:r>
    <w:r w:rsidR="00D14443">
      <w:rPr>
        <w:snapToGrid w:val="0"/>
      </w:rPr>
      <w:t xml:space="preserve"> of </w:t>
    </w:r>
    <w:r w:rsidR="00D14443">
      <w:rPr>
        <w:snapToGrid w:val="0"/>
      </w:rPr>
      <w:fldChar w:fldCharType="begin"/>
    </w:r>
    <w:r w:rsidR="00D14443">
      <w:rPr>
        <w:snapToGrid w:val="0"/>
      </w:rPr>
      <w:instrText xml:space="preserve"> NUMPAGES </w:instrText>
    </w:r>
    <w:r w:rsidR="00D14443">
      <w:rPr>
        <w:snapToGrid w:val="0"/>
      </w:rPr>
      <w:fldChar w:fldCharType="separate"/>
    </w:r>
    <w:r w:rsidR="00FF090F">
      <w:rPr>
        <w:noProof/>
        <w:snapToGrid w:val="0"/>
      </w:rPr>
      <w:t>71</w:t>
    </w:r>
    <w:r w:rsidR="00D14443">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1E70BE"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D14443">
          <w:t>Intel Confidential</w:t>
        </w:r>
      </w:sdtContent>
    </w:sdt>
    <w:r w:rsidR="00D14443" w:rsidRPr="009B687E">
      <w:t xml:space="preserve">.  Copyright © </w:t>
    </w:r>
    <w:r w:rsidR="00D14443" w:rsidRPr="009B687E">
      <w:fldChar w:fldCharType="begin"/>
    </w:r>
    <w:r w:rsidR="00D14443" w:rsidRPr="009B687E">
      <w:instrText xml:space="preserve"> SAVEDATE  \@ "yyyy"  \* MERGEFORMAT </w:instrText>
    </w:r>
    <w:r w:rsidR="00D14443" w:rsidRPr="009B687E">
      <w:fldChar w:fldCharType="separate"/>
    </w:r>
    <w:r w:rsidR="00B77DBE">
      <w:rPr>
        <w:noProof/>
      </w:rPr>
      <w:t>2011</w:t>
    </w:r>
    <w:r w:rsidR="00D14443" w:rsidRPr="009B687E">
      <w:fldChar w:fldCharType="end"/>
    </w:r>
    <w:r w:rsidR="00D14443"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0BE" w:rsidRDefault="001E70BE">
      <w:r>
        <w:separator/>
      </w:r>
    </w:p>
  </w:footnote>
  <w:footnote w:type="continuationSeparator" w:id="0">
    <w:p w:rsidR="001E70BE" w:rsidRDefault="001E70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1E70B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Pr="009B687E" w:rsidRDefault="001E70BE"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D14443">
          <w:rPr>
            <w:i w:val="0"/>
            <w:iCs w:val="0"/>
          </w:rPr>
          <w:t>MIC OpenCL Device Agent High Level Design</w:t>
        </w:r>
      </w:sdtContent>
    </w:sdt>
    <w:r w:rsidR="00D14443" w:rsidRPr="009B687E">
      <w:rPr>
        <w:i w:val="0"/>
        <w:iCs w:val="0"/>
      </w:rPr>
      <w:tab/>
    </w:r>
    <w:r w:rsidR="00D14443"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r w:rsidR="00D14443">
          <w:rPr>
            <w:i w:val="0"/>
            <w:iCs w:val="0"/>
          </w:rPr>
          <w:t>Draft 0.7</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1E70BE">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0">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1">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0"/>
  </w:num>
  <w:num w:numId="2">
    <w:abstractNumId w:val="15"/>
  </w:num>
  <w:num w:numId="3">
    <w:abstractNumId w:val="38"/>
  </w:num>
  <w:num w:numId="4">
    <w:abstractNumId w:val="54"/>
  </w:num>
  <w:num w:numId="5">
    <w:abstractNumId w:val="22"/>
  </w:num>
  <w:num w:numId="6">
    <w:abstractNumId w:val="12"/>
  </w:num>
  <w:num w:numId="7">
    <w:abstractNumId w:val="35"/>
  </w:num>
  <w:num w:numId="8">
    <w:abstractNumId w:val="19"/>
  </w:num>
  <w:num w:numId="9">
    <w:abstractNumId w:val="58"/>
  </w:num>
  <w:num w:numId="10">
    <w:abstractNumId w:val="50"/>
  </w:num>
  <w:num w:numId="11">
    <w:abstractNumId w:val="47"/>
  </w:num>
  <w:num w:numId="12">
    <w:abstractNumId w:val="13"/>
  </w:num>
  <w:num w:numId="13">
    <w:abstractNumId w:val="57"/>
  </w:num>
  <w:num w:numId="14">
    <w:abstractNumId w:val="8"/>
  </w:num>
  <w:num w:numId="15">
    <w:abstractNumId w:val="40"/>
  </w:num>
  <w:num w:numId="16">
    <w:abstractNumId w:val="53"/>
  </w:num>
  <w:num w:numId="17">
    <w:abstractNumId w:val="7"/>
  </w:num>
  <w:num w:numId="18">
    <w:abstractNumId w:val="63"/>
  </w:num>
  <w:num w:numId="19">
    <w:abstractNumId w:val="65"/>
  </w:num>
  <w:num w:numId="20">
    <w:abstractNumId w:val="41"/>
  </w:num>
  <w:num w:numId="21">
    <w:abstractNumId w:val="46"/>
  </w:num>
  <w:num w:numId="22">
    <w:abstractNumId w:val="11"/>
  </w:num>
  <w:num w:numId="23">
    <w:abstractNumId w:val="26"/>
  </w:num>
  <w:num w:numId="24">
    <w:abstractNumId w:val="52"/>
  </w:num>
  <w:num w:numId="25">
    <w:abstractNumId w:val="66"/>
  </w:num>
  <w:num w:numId="26">
    <w:abstractNumId w:val="33"/>
  </w:num>
  <w:num w:numId="27">
    <w:abstractNumId w:val="49"/>
  </w:num>
  <w:num w:numId="28">
    <w:abstractNumId w:val="34"/>
  </w:num>
  <w:num w:numId="29">
    <w:abstractNumId w:val="23"/>
  </w:num>
  <w:num w:numId="30">
    <w:abstractNumId w:val="6"/>
  </w:num>
  <w:num w:numId="31">
    <w:abstractNumId w:val="30"/>
  </w:num>
  <w:num w:numId="32">
    <w:abstractNumId w:val="14"/>
  </w:num>
  <w:num w:numId="33">
    <w:abstractNumId w:val="1"/>
  </w:num>
  <w:num w:numId="34">
    <w:abstractNumId w:val="55"/>
  </w:num>
  <w:num w:numId="35">
    <w:abstractNumId w:val="43"/>
  </w:num>
  <w:num w:numId="36">
    <w:abstractNumId w:val="48"/>
  </w:num>
  <w:num w:numId="37">
    <w:abstractNumId w:val="29"/>
  </w:num>
  <w:num w:numId="38">
    <w:abstractNumId w:val="56"/>
  </w:num>
  <w:num w:numId="39">
    <w:abstractNumId w:val="18"/>
  </w:num>
  <w:num w:numId="40">
    <w:abstractNumId w:val="45"/>
  </w:num>
  <w:num w:numId="41">
    <w:abstractNumId w:val="4"/>
  </w:num>
  <w:num w:numId="42">
    <w:abstractNumId w:val="31"/>
  </w:num>
  <w:num w:numId="43">
    <w:abstractNumId w:val="17"/>
  </w:num>
  <w:num w:numId="44">
    <w:abstractNumId w:val="32"/>
  </w:num>
  <w:num w:numId="45">
    <w:abstractNumId w:val="61"/>
  </w:num>
  <w:num w:numId="46">
    <w:abstractNumId w:val="21"/>
  </w:num>
  <w:num w:numId="47">
    <w:abstractNumId w:val="58"/>
  </w:num>
  <w:num w:numId="48">
    <w:abstractNumId w:val="58"/>
  </w:num>
  <w:num w:numId="49">
    <w:abstractNumId w:val="58"/>
  </w:num>
  <w:num w:numId="50">
    <w:abstractNumId w:val="5"/>
  </w:num>
  <w:num w:numId="51">
    <w:abstractNumId w:val="58"/>
  </w:num>
  <w:num w:numId="52">
    <w:abstractNumId w:val="58"/>
  </w:num>
  <w:num w:numId="53">
    <w:abstractNumId w:val="58"/>
  </w:num>
  <w:num w:numId="54">
    <w:abstractNumId w:val="58"/>
  </w:num>
  <w:num w:numId="55">
    <w:abstractNumId w:val="58"/>
  </w:num>
  <w:num w:numId="56">
    <w:abstractNumId w:val="58"/>
  </w:num>
  <w:num w:numId="57">
    <w:abstractNumId w:val="58"/>
  </w:num>
  <w:num w:numId="58">
    <w:abstractNumId w:val="27"/>
  </w:num>
  <w:num w:numId="59">
    <w:abstractNumId w:val="64"/>
  </w:num>
  <w:num w:numId="60">
    <w:abstractNumId w:val="9"/>
  </w:num>
  <w:num w:numId="61">
    <w:abstractNumId w:val="51"/>
  </w:num>
  <w:num w:numId="62">
    <w:abstractNumId w:val="37"/>
  </w:num>
  <w:num w:numId="63">
    <w:abstractNumId w:val="62"/>
  </w:num>
  <w:num w:numId="64">
    <w:abstractNumId w:val="24"/>
  </w:num>
  <w:num w:numId="65">
    <w:abstractNumId w:val="59"/>
  </w:num>
  <w:num w:numId="66">
    <w:abstractNumId w:val="16"/>
  </w:num>
  <w:num w:numId="67">
    <w:abstractNumId w:val="36"/>
  </w:num>
  <w:num w:numId="68">
    <w:abstractNumId w:val="10"/>
  </w:num>
  <w:num w:numId="69">
    <w:abstractNumId w:val="2"/>
  </w:num>
  <w:num w:numId="70">
    <w:abstractNumId w:val="42"/>
  </w:num>
  <w:num w:numId="71">
    <w:abstractNumId w:val="20"/>
  </w:num>
  <w:num w:numId="72">
    <w:abstractNumId w:val="60"/>
  </w:num>
  <w:num w:numId="73">
    <w:abstractNumId w:val="67"/>
  </w:num>
  <w:num w:numId="74">
    <w:abstractNumId w:val="44"/>
  </w:num>
  <w:num w:numId="75">
    <w:abstractNumId w:val="28"/>
  </w:num>
  <w:num w:numId="76">
    <w:abstractNumId w:val="3"/>
  </w:num>
  <w:num w:numId="77">
    <w:abstractNumId w:val="39"/>
  </w:num>
  <w:num w:numId="78">
    <w:abstractNumId w:val="0"/>
  </w:num>
  <w:num w:numId="79">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05DE6"/>
    <w:rsid w:val="00010AEC"/>
    <w:rsid w:val="00011034"/>
    <w:rsid w:val="0001163C"/>
    <w:rsid w:val="00011E4C"/>
    <w:rsid w:val="00013D59"/>
    <w:rsid w:val="0001536A"/>
    <w:rsid w:val="00015473"/>
    <w:rsid w:val="000159A1"/>
    <w:rsid w:val="0001785C"/>
    <w:rsid w:val="00021DA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2D"/>
    <w:rsid w:val="000318D1"/>
    <w:rsid w:val="00031AE9"/>
    <w:rsid w:val="00032943"/>
    <w:rsid w:val="00033127"/>
    <w:rsid w:val="0003453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6AF3"/>
    <w:rsid w:val="000672AF"/>
    <w:rsid w:val="00067580"/>
    <w:rsid w:val="00070480"/>
    <w:rsid w:val="0007056F"/>
    <w:rsid w:val="000719C4"/>
    <w:rsid w:val="000719EB"/>
    <w:rsid w:val="00071AB6"/>
    <w:rsid w:val="00071BC7"/>
    <w:rsid w:val="00071FAA"/>
    <w:rsid w:val="00073BED"/>
    <w:rsid w:val="00073E8D"/>
    <w:rsid w:val="000742E5"/>
    <w:rsid w:val="00075214"/>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46B9"/>
    <w:rsid w:val="00094998"/>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4A44"/>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C7E83"/>
    <w:rsid w:val="000D04E9"/>
    <w:rsid w:val="000D07D5"/>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7E6"/>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0E0"/>
    <w:rsid w:val="001469E4"/>
    <w:rsid w:val="00146E3F"/>
    <w:rsid w:val="00147575"/>
    <w:rsid w:val="00150F8C"/>
    <w:rsid w:val="001516E0"/>
    <w:rsid w:val="00151896"/>
    <w:rsid w:val="00152F64"/>
    <w:rsid w:val="00153054"/>
    <w:rsid w:val="0015354D"/>
    <w:rsid w:val="00153896"/>
    <w:rsid w:val="00153A61"/>
    <w:rsid w:val="00153D09"/>
    <w:rsid w:val="00154011"/>
    <w:rsid w:val="001545F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C8C"/>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4BDA"/>
    <w:rsid w:val="001750A9"/>
    <w:rsid w:val="00175570"/>
    <w:rsid w:val="00175A5F"/>
    <w:rsid w:val="0017623B"/>
    <w:rsid w:val="001768A0"/>
    <w:rsid w:val="00177EA7"/>
    <w:rsid w:val="00180133"/>
    <w:rsid w:val="00180449"/>
    <w:rsid w:val="001810D6"/>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0BC7"/>
    <w:rsid w:val="00192B42"/>
    <w:rsid w:val="00194BBA"/>
    <w:rsid w:val="00194CF2"/>
    <w:rsid w:val="00195A28"/>
    <w:rsid w:val="00195B41"/>
    <w:rsid w:val="00195C12"/>
    <w:rsid w:val="00195D55"/>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86E"/>
    <w:rsid w:val="001B7D6B"/>
    <w:rsid w:val="001B7E64"/>
    <w:rsid w:val="001B7FCF"/>
    <w:rsid w:val="001C002D"/>
    <w:rsid w:val="001C02F0"/>
    <w:rsid w:val="001C1AB1"/>
    <w:rsid w:val="001C358A"/>
    <w:rsid w:val="001C36F0"/>
    <w:rsid w:val="001C3A51"/>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0BE"/>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4F06"/>
    <w:rsid w:val="00205AC8"/>
    <w:rsid w:val="0020675C"/>
    <w:rsid w:val="002069EE"/>
    <w:rsid w:val="0020777C"/>
    <w:rsid w:val="002105B0"/>
    <w:rsid w:val="00210A56"/>
    <w:rsid w:val="00211037"/>
    <w:rsid w:val="00211295"/>
    <w:rsid w:val="00211E85"/>
    <w:rsid w:val="0021229A"/>
    <w:rsid w:val="00212528"/>
    <w:rsid w:val="0021339E"/>
    <w:rsid w:val="00213756"/>
    <w:rsid w:val="0021490F"/>
    <w:rsid w:val="00214E01"/>
    <w:rsid w:val="00215767"/>
    <w:rsid w:val="00215A46"/>
    <w:rsid w:val="00215AEF"/>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148"/>
    <w:rsid w:val="002328A5"/>
    <w:rsid w:val="00232D08"/>
    <w:rsid w:val="00232D0B"/>
    <w:rsid w:val="00233E3C"/>
    <w:rsid w:val="00234405"/>
    <w:rsid w:val="00234A91"/>
    <w:rsid w:val="00235BC5"/>
    <w:rsid w:val="002378BF"/>
    <w:rsid w:val="00240667"/>
    <w:rsid w:val="002406CF"/>
    <w:rsid w:val="00240DB2"/>
    <w:rsid w:val="002416BB"/>
    <w:rsid w:val="00242263"/>
    <w:rsid w:val="00242350"/>
    <w:rsid w:val="00243C6E"/>
    <w:rsid w:val="002447C7"/>
    <w:rsid w:val="00244CB5"/>
    <w:rsid w:val="00246510"/>
    <w:rsid w:val="00246B38"/>
    <w:rsid w:val="00250F5A"/>
    <w:rsid w:val="002518C1"/>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547"/>
    <w:rsid w:val="00276E17"/>
    <w:rsid w:val="00277BB7"/>
    <w:rsid w:val="00277DA9"/>
    <w:rsid w:val="00277DDE"/>
    <w:rsid w:val="002805EF"/>
    <w:rsid w:val="00281C4D"/>
    <w:rsid w:val="002820AF"/>
    <w:rsid w:val="002837AB"/>
    <w:rsid w:val="00283840"/>
    <w:rsid w:val="00283EDB"/>
    <w:rsid w:val="00283F50"/>
    <w:rsid w:val="002842A5"/>
    <w:rsid w:val="002849FB"/>
    <w:rsid w:val="002855CF"/>
    <w:rsid w:val="002860D5"/>
    <w:rsid w:val="00286786"/>
    <w:rsid w:val="002870CD"/>
    <w:rsid w:val="00287DD3"/>
    <w:rsid w:val="00287E99"/>
    <w:rsid w:val="00291D6E"/>
    <w:rsid w:val="00294123"/>
    <w:rsid w:val="00295F3B"/>
    <w:rsid w:val="00296114"/>
    <w:rsid w:val="00296C9F"/>
    <w:rsid w:val="00296EB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00D"/>
    <w:rsid w:val="002B14AB"/>
    <w:rsid w:val="002B18CF"/>
    <w:rsid w:val="002B19C2"/>
    <w:rsid w:val="002B1B4D"/>
    <w:rsid w:val="002B1C90"/>
    <w:rsid w:val="002B2ADA"/>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2A6"/>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8FD"/>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5FB"/>
    <w:rsid w:val="003056C6"/>
    <w:rsid w:val="003075DA"/>
    <w:rsid w:val="00307CBD"/>
    <w:rsid w:val="00310852"/>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75E"/>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440"/>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76827"/>
    <w:rsid w:val="003801D0"/>
    <w:rsid w:val="00380AA7"/>
    <w:rsid w:val="00380C88"/>
    <w:rsid w:val="003819C1"/>
    <w:rsid w:val="00382178"/>
    <w:rsid w:val="00382FD1"/>
    <w:rsid w:val="00383577"/>
    <w:rsid w:val="00384B90"/>
    <w:rsid w:val="00384EBE"/>
    <w:rsid w:val="00385564"/>
    <w:rsid w:val="00385CA0"/>
    <w:rsid w:val="00385CD3"/>
    <w:rsid w:val="003874F1"/>
    <w:rsid w:val="00387A05"/>
    <w:rsid w:val="00390044"/>
    <w:rsid w:val="003913B2"/>
    <w:rsid w:val="00391B48"/>
    <w:rsid w:val="0039310C"/>
    <w:rsid w:val="00395453"/>
    <w:rsid w:val="003962C0"/>
    <w:rsid w:val="00396325"/>
    <w:rsid w:val="00396C8F"/>
    <w:rsid w:val="00397047"/>
    <w:rsid w:val="003975CB"/>
    <w:rsid w:val="00397B6B"/>
    <w:rsid w:val="003A12BD"/>
    <w:rsid w:val="003A1382"/>
    <w:rsid w:val="003A1503"/>
    <w:rsid w:val="003A2864"/>
    <w:rsid w:val="003A2D12"/>
    <w:rsid w:val="003A2FAD"/>
    <w:rsid w:val="003A3A3D"/>
    <w:rsid w:val="003A47EA"/>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4FE"/>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E1329"/>
    <w:rsid w:val="003E179F"/>
    <w:rsid w:val="003E199E"/>
    <w:rsid w:val="003E3129"/>
    <w:rsid w:val="003E3501"/>
    <w:rsid w:val="003E389A"/>
    <w:rsid w:val="003E3A1C"/>
    <w:rsid w:val="003E3D80"/>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6D00"/>
    <w:rsid w:val="00407F66"/>
    <w:rsid w:val="0041018A"/>
    <w:rsid w:val="0041032C"/>
    <w:rsid w:val="00411426"/>
    <w:rsid w:val="004116DF"/>
    <w:rsid w:val="00411A50"/>
    <w:rsid w:val="0041290F"/>
    <w:rsid w:val="004135B3"/>
    <w:rsid w:val="004136E8"/>
    <w:rsid w:val="00413E9F"/>
    <w:rsid w:val="0041430F"/>
    <w:rsid w:val="004149DC"/>
    <w:rsid w:val="00415359"/>
    <w:rsid w:val="00415591"/>
    <w:rsid w:val="00415866"/>
    <w:rsid w:val="00417430"/>
    <w:rsid w:val="00417B8C"/>
    <w:rsid w:val="00420416"/>
    <w:rsid w:val="00420A22"/>
    <w:rsid w:val="00421B64"/>
    <w:rsid w:val="00421E08"/>
    <w:rsid w:val="004223A2"/>
    <w:rsid w:val="00423318"/>
    <w:rsid w:val="004249DF"/>
    <w:rsid w:val="00424A32"/>
    <w:rsid w:val="00425047"/>
    <w:rsid w:val="004253A9"/>
    <w:rsid w:val="0042594E"/>
    <w:rsid w:val="00425BEE"/>
    <w:rsid w:val="00426270"/>
    <w:rsid w:val="00426AA9"/>
    <w:rsid w:val="00426BA7"/>
    <w:rsid w:val="00426E9D"/>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356"/>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0DD"/>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173E"/>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553"/>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1A72"/>
    <w:rsid w:val="004F3481"/>
    <w:rsid w:val="004F4017"/>
    <w:rsid w:val="004F41D8"/>
    <w:rsid w:val="004F4E07"/>
    <w:rsid w:val="004F51E2"/>
    <w:rsid w:val="004F56AF"/>
    <w:rsid w:val="004F5936"/>
    <w:rsid w:val="004F5E06"/>
    <w:rsid w:val="004F6585"/>
    <w:rsid w:val="004F7600"/>
    <w:rsid w:val="0050159D"/>
    <w:rsid w:val="005024A6"/>
    <w:rsid w:val="00502845"/>
    <w:rsid w:val="0050374C"/>
    <w:rsid w:val="005056EB"/>
    <w:rsid w:val="005061AA"/>
    <w:rsid w:val="00506CA0"/>
    <w:rsid w:val="00507136"/>
    <w:rsid w:val="005077E7"/>
    <w:rsid w:val="00510A28"/>
    <w:rsid w:val="005121B7"/>
    <w:rsid w:val="005129B4"/>
    <w:rsid w:val="0051304A"/>
    <w:rsid w:val="00513981"/>
    <w:rsid w:val="005147F9"/>
    <w:rsid w:val="005150F8"/>
    <w:rsid w:val="00515307"/>
    <w:rsid w:val="0051568A"/>
    <w:rsid w:val="00516057"/>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55D"/>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7792B"/>
    <w:rsid w:val="005807DA"/>
    <w:rsid w:val="00580B75"/>
    <w:rsid w:val="00580C3B"/>
    <w:rsid w:val="005812DA"/>
    <w:rsid w:val="00581B3D"/>
    <w:rsid w:val="005825D8"/>
    <w:rsid w:val="00583358"/>
    <w:rsid w:val="005839FC"/>
    <w:rsid w:val="00583D53"/>
    <w:rsid w:val="00584CE9"/>
    <w:rsid w:val="00585073"/>
    <w:rsid w:val="00585874"/>
    <w:rsid w:val="00585DE9"/>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0E4"/>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364A"/>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9B1"/>
    <w:rsid w:val="00634EA2"/>
    <w:rsid w:val="00635890"/>
    <w:rsid w:val="00635EBA"/>
    <w:rsid w:val="00636335"/>
    <w:rsid w:val="0063642B"/>
    <w:rsid w:val="00636666"/>
    <w:rsid w:val="006416F9"/>
    <w:rsid w:val="00642869"/>
    <w:rsid w:val="0064353E"/>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F2B"/>
    <w:rsid w:val="00672BF3"/>
    <w:rsid w:val="006732EF"/>
    <w:rsid w:val="006736B4"/>
    <w:rsid w:val="00676AFF"/>
    <w:rsid w:val="00680115"/>
    <w:rsid w:val="00680C07"/>
    <w:rsid w:val="00680F00"/>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5B1F"/>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5271"/>
    <w:rsid w:val="006D67E1"/>
    <w:rsid w:val="006E068D"/>
    <w:rsid w:val="006E0808"/>
    <w:rsid w:val="006E0D41"/>
    <w:rsid w:val="006E15C8"/>
    <w:rsid w:val="006E18ED"/>
    <w:rsid w:val="006E22D5"/>
    <w:rsid w:val="006E431D"/>
    <w:rsid w:val="006E4771"/>
    <w:rsid w:val="006E4C8E"/>
    <w:rsid w:val="006E5B57"/>
    <w:rsid w:val="006E7BCA"/>
    <w:rsid w:val="006F1125"/>
    <w:rsid w:val="006F28BF"/>
    <w:rsid w:val="006F34AF"/>
    <w:rsid w:val="006F3A89"/>
    <w:rsid w:val="006F3C7B"/>
    <w:rsid w:val="006F525D"/>
    <w:rsid w:val="006F596B"/>
    <w:rsid w:val="006F7070"/>
    <w:rsid w:val="006F7FC7"/>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3D19"/>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1E13"/>
    <w:rsid w:val="007330F9"/>
    <w:rsid w:val="007332B2"/>
    <w:rsid w:val="00734462"/>
    <w:rsid w:val="007352E3"/>
    <w:rsid w:val="00735DA1"/>
    <w:rsid w:val="0073631A"/>
    <w:rsid w:val="0073644A"/>
    <w:rsid w:val="007367BF"/>
    <w:rsid w:val="00740078"/>
    <w:rsid w:val="0074086B"/>
    <w:rsid w:val="00741293"/>
    <w:rsid w:val="007413C3"/>
    <w:rsid w:val="00742D91"/>
    <w:rsid w:val="007441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56"/>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20E"/>
    <w:rsid w:val="00791DF1"/>
    <w:rsid w:val="0079355B"/>
    <w:rsid w:val="007935C0"/>
    <w:rsid w:val="00793B48"/>
    <w:rsid w:val="007941D0"/>
    <w:rsid w:val="00794921"/>
    <w:rsid w:val="007949EE"/>
    <w:rsid w:val="00794C50"/>
    <w:rsid w:val="00794D1E"/>
    <w:rsid w:val="00795B56"/>
    <w:rsid w:val="007964EC"/>
    <w:rsid w:val="0079703D"/>
    <w:rsid w:val="00797280"/>
    <w:rsid w:val="007A095A"/>
    <w:rsid w:val="007A25A5"/>
    <w:rsid w:val="007A3086"/>
    <w:rsid w:val="007A4692"/>
    <w:rsid w:val="007A69E5"/>
    <w:rsid w:val="007A6AA9"/>
    <w:rsid w:val="007A6C54"/>
    <w:rsid w:val="007A760D"/>
    <w:rsid w:val="007B0094"/>
    <w:rsid w:val="007B0D0C"/>
    <w:rsid w:val="007B14E9"/>
    <w:rsid w:val="007B1535"/>
    <w:rsid w:val="007B2179"/>
    <w:rsid w:val="007B253A"/>
    <w:rsid w:val="007B2636"/>
    <w:rsid w:val="007B285D"/>
    <w:rsid w:val="007B2F62"/>
    <w:rsid w:val="007B3011"/>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438"/>
    <w:rsid w:val="007C5574"/>
    <w:rsid w:val="007C62BD"/>
    <w:rsid w:val="007C7394"/>
    <w:rsid w:val="007C7842"/>
    <w:rsid w:val="007C7A2F"/>
    <w:rsid w:val="007D0C0A"/>
    <w:rsid w:val="007D13D4"/>
    <w:rsid w:val="007D21AA"/>
    <w:rsid w:val="007D2B2D"/>
    <w:rsid w:val="007D317C"/>
    <w:rsid w:val="007D36AF"/>
    <w:rsid w:val="007D3740"/>
    <w:rsid w:val="007D78E0"/>
    <w:rsid w:val="007D7F24"/>
    <w:rsid w:val="007E02E7"/>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06EC"/>
    <w:rsid w:val="008012B5"/>
    <w:rsid w:val="00802352"/>
    <w:rsid w:val="00803D46"/>
    <w:rsid w:val="00804B96"/>
    <w:rsid w:val="00805B70"/>
    <w:rsid w:val="00806307"/>
    <w:rsid w:val="00806B45"/>
    <w:rsid w:val="00807770"/>
    <w:rsid w:val="00807F85"/>
    <w:rsid w:val="00810890"/>
    <w:rsid w:val="00812208"/>
    <w:rsid w:val="0081221A"/>
    <w:rsid w:val="00812846"/>
    <w:rsid w:val="008131AA"/>
    <w:rsid w:val="00813334"/>
    <w:rsid w:val="0081373D"/>
    <w:rsid w:val="00814389"/>
    <w:rsid w:val="00814A6E"/>
    <w:rsid w:val="00814ADA"/>
    <w:rsid w:val="0081574D"/>
    <w:rsid w:val="00815D8C"/>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3262"/>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FCB"/>
    <w:rsid w:val="0086031A"/>
    <w:rsid w:val="00860ED4"/>
    <w:rsid w:val="00861EB6"/>
    <w:rsid w:val="00864E86"/>
    <w:rsid w:val="00865D2A"/>
    <w:rsid w:val="00867396"/>
    <w:rsid w:val="00867D4C"/>
    <w:rsid w:val="008702F0"/>
    <w:rsid w:val="00870D55"/>
    <w:rsid w:val="00870F36"/>
    <w:rsid w:val="00871B1B"/>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7C5"/>
    <w:rsid w:val="00895EED"/>
    <w:rsid w:val="0089697A"/>
    <w:rsid w:val="00896AA7"/>
    <w:rsid w:val="00897E7F"/>
    <w:rsid w:val="008A0C26"/>
    <w:rsid w:val="008A1192"/>
    <w:rsid w:val="008A162E"/>
    <w:rsid w:val="008A233A"/>
    <w:rsid w:val="008A2D18"/>
    <w:rsid w:val="008A2F89"/>
    <w:rsid w:val="008A4045"/>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17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3B8F"/>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547"/>
    <w:rsid w:val="00917EC0"/>
    <w:rsid w:val="00917FB2"/>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4E2"/>
    <w:rsid w:val="0093168F"/>
    <w:rsid w:val="00931CAB"/>
    <w:rsid w:val="00931DBF"/>
    <w:rsid w:val="009320B2"/>
    <w:rsid w:val="00933535"/>
    <w:rsid w:val="00934509"/>
    <w:rsid w:val="0093473F"/>
    <w:rsid w:val="0093482C"/>
    <w:rsid w:val="00934ACE"/>
    <w:rsid w:val="00935854"/>
    <w:rsid w:val="009368A2"/>
    <w:rsid w:val="00937C48"/>
    <w:rsid w:val="0094002F"/>
    <w:rsid w:val="00940E31"/>
    <w:rsid w:val="0094132C"/>
    <w:rsid w:val="009421C8"/>
    <w:rsid w:val="00942F41"/>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82F"/>
    <w:rsid w:val="00970BA2"/>
    <w:rsid w:val="00970DA0"/>
    <w:rsid w:val="00971331"/>
    <w:rsid w:val="00971644"/>
    <w:rsid w:val="00971748"/>
    <w:rsid w:val="00971918"/>
    <w:rsid w:val="009720B3"/>
    <w:rsid w:val="00972598"/>
    <w:rsid w:val="00972EAD"/>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2538"/>
    <w:rsid w:val="0099403B"/>
    <w:rsid w:val="0099471D"/>
    <w:rsid w:val="0099582F"/>
    <w:rsid w:val="00995A9F"/>
    <w:rsid w:val="009972BA"/>
    <w:rsid w:val="00997446"/>
    <w:rsid w:val="00997974"/>
    <w:rsid w:val="009A125A"/>
    <w:rsid w:val="009A18A4"/>
    <w:rsid w:val="009A28C6"/>
    <w:rsid w:val="009A2F45"/>
    <w:rsid w:val="009A3493"/>
    <w:rsid w:val="009A39F8"/>
    <w:rsid w:val="009A3A7F"/>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531"/>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2AD"/>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240"/>
    <w:rsid w:val="00A00D64"/>
    <w:rsid w:val="00A011E5"/>
    <w:rsid w:val="00A01B6E"/>
    <w:rsid w:val="00A0276F"/>
    <w:rsid w:val="00A02BCD"/>
    <w:rsid w:val="00A02EB2"/>
    <w:rsid w:val="00A03779"/>
    <w:rsid w:val="00A039DA"/>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222"/>
    <w:rsid w:val="00A3697F"/>
    <w:rsid w:val="00A375FC"/>
    <w:rsid w:val="00A37824"/>
    <w:rsid w:val="00A40049"/>
    <w:rsid w:val="00A417D5"/>
    <w:rsid w:val="00A41EBE"/>
    <w:rsid w:val="00A4296B"/>
    <w:rsid w:val="00A43652"/>
    <w:rsid w:val="00A448F1"/>
    <w:rsid w:val="00A449AE"/>
    <w:rsid w:val="00A44A0A"/>
    <w:rsid w:val="00A4537A"/>
    <w:rsid w:val="00A45916"/>
    <w:rsid w:val="00A46C64"/>
    <w:rsid w:val="00A46F16"/>
    <w:rsid w:val="00A47433"/>
    <w:rsid w:val="00A47CB2"/>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23B"/>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B53"/>
    <w:rsid w:val="00A94F50"/>
    <w:rsid w:val="00A96122"/>
    <w:rsid w:val="00A96FEB"/>
    <w:rsid w:val="00A973CB"/>
    <w:rsid w:val="00AA05FB"/>
    <w:rsid w:val="00AA0D5E"/>
    <w:rsid w:val="00AA1A6B"/>
    <w:rsid w:val="00AA1B55"/>
    <w:rsid w:val="00AA2039"/>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C3B"/>
    <w:rsid w:val="00AD3FE5"/>
    <w:rsid w:val="00AD488C"/>
    <w:rsid w:val="00AD489F"/>
    <w:rsid w:val="00AD4F11"/>
    <w:rsid w:val="00AD5ACE"/>
    <w:rsid w:val="00AD5C88"/>
    <w:rsid w:val="00AD6A92"/>
    <w:rsid w:val="00AD7006"/>
    <w:rsid w:val="00AD7AFD"/>
    <w:rsid w:val="00AE3430"/>
    <w:rsid w:val="00AE402F"/>
    <w:rsid w:val="00AE43FA"/>
    <w:rsid w:val="00AE48B1"/>
    <w:rsid w:val="00AE4BF1"/>
    <w:rsid w:val="00AE5091"/>
    <w:rsid w:val="00AE55D2"/>
    <w:rsid w:val="00AE5770"/>
    <w:rsid w:val="00AE657F"/>
    <w:rsid w:val="00AE73BE"/>
    <w:rsid w:val="00AE73D7"/>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65"/>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1ECD"/>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77DBE"/>
    <w:rsid w:val="00B80423"/>
    <w:rsid w:val="00B808D3"/>
    <w:rsid w:val="00B824E1"/>
    <w:rsid w:val="00B826BE"/>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053"/>
    <w:rsid w:val="00BB5C09"/>
    <w:rsid w:val="00BB5FEC"/>
    <w:rsid w:val="00BB6CF7"/>
    <w:rsid w:val="00BB70B2"/>
    <w:rsid w:val="00BB713F"/>
    <w:rsid w:val="00BB71E4"/>
    <w:rsid w:val="00BB7827"/>
    <w:rsid w:val="00BC10E0"/>
    <w:rsid w:val="00BC132F"/>
    <w:rsid w:val="00BC1485"/>
    <w:rsid w:val="00BC17E4"/>
    <w:rsid w:val="00BC1AA9"/>
    <w:rsid w:val="00BC265E"/>
    <w:rsid w:val="00BC339B"/>
    <w:rsid w:val="00BC40E6"/>
    <w:rsid w:val="00BC52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12C6"/>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408"/>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2B44"/>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297"/>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076"/>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3C33"/>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588"/>
    <w:rsid w:val="00CA0B42"/>
    <w:rsid w:val="00CA2200"/>
    <w:rsid w:val="00CA2227"/>
    <w:rsid w:val="00CA24DA"/>
    <w:rsid w:val="00CA2ED5"/>
    <w:rsid w:val="00CA2F02"/>
    <w:rsid w:val="00CA3023"/>
    <w:rsid w:val="00CA34F7"/>
    <w:rsid w:val="00CA3BD4"/>
    <w:rsid w:val="00CA4A08"/>
    <w:rsid w:val="00CA5128"/>
    <w:rsid w:val="00CA6DC7"/>
    <w:rsid w:val="00CA6E2E"/>
    <w:rsid w:val="00CB0AEC"/>
    <w:rsid w:val="00CB2609"/>
    <w:rsid w:val="00CB3738"/>
    <w:rsid w:val="00CB43E8"/>
    <w:rsid w:val="00CB454B"/>
    <w:rsid w:val="00CB4E54"/>
    <w:rsid w:val="00CB4F43"/>
    <w:rsid w:val="00CB6C73"/>
    <w:rsid w:val="00CB7D8C"/>
    <w:rsid w:val="00CC092A"/>
    <w:rsid w:val="00CC152D"/>
    <w:rsid w:val="00CC154C"/>
    <w:rsid w:val="00CC1554"/>
    <w:rsid w:val="00CC1910"/>
    <w:rsid w:val="00CC1A9A"/>
    <w:rsid w:val="00CC1BF1"/>
    <w:rsid w:val="00CC1E49"/>
    <w:rsid w:val="00CC3E4D"/>
    <w:rsid w:val="00CC420A"/>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EE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443"/>
    <w:rsid w:val="00D14C62"/>
    <w:rsid w:val="00D1521D"/>
    <w:rsid w:val="00D1683A"/>
    <w:rsid w:val="00D16A76"/>
    <w:rsid w:val="00D16E60"/>
    <w:rsid w:val="00D173A5"/>
    <w:rsid w:val="00D20276"/>
    <w:rsid w:val="00D20EC4"/>
    <w:rsid w:val="00D21627"/>
    <w:rsid w:val="00D217DF"/>
    <w:rsid w:val="00D23DF8"/>
    <w:rsid w:val="00D23EA3"/>
    <w:rsid w:val="00D24818"/>
    <w:rsid w:val="00D2493A"/>
    <w:rsid w:val="00D24FDD"/>
    <w:rsid w:val="00D25F2A"/>
    <w:rsid w:val="00D2639C"/>
    <w:rsid w:val="00D265B7"/>
    <w:rsid w:val="00D2683A"/>
    <w:rsid w:val="00D2752D"/>
    <w:rsid w:val="00D27926"/>
    <w:rsid w:val="00D301DE"/>
    <w:rsid w:val="00D30851"/>
    <w:rsid w:val="00D30E82"/>
    <w:rsid w:val="00D31183"/>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5C0"/>
    <w:rsid w:val="00D535EF"/>
    <w:rsid w:val="00D53602"/>
    <w:rsid w:val="00D54ADB"/>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77576"/>
    <w:rsid w:val="00D800C0"/>
    <w:rsid w:val="00D80781"/>
    <w:rsid w:val="00D81A96"/>
    <w:rsid w:val="00D81B1A"/>
    <w:rsid w:val="00D823D2"/>
    <w:rsid w:val="00D826FB"/>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0DBF"/>
    <w:rsid w:val="00DB1785"/>
    <w:rsid w:val="00DB1C71"/>
    <w:rsid w:val="00DB2F4B"/>
    <w:rsid w:val="00DB333C"/>
    <w:rsid w:val="00DB45F8"/>
    <w:rsid w:val="00DB46CE"/>
    <w:rsid w:val="00DB48D4"/>
    <w:rsid w:val="00DB59CF"/>
    <w:rsid w:val="00DB6538"/>
    <w:rsid w:val="00DB73CF"/>
    <w:rsid w:val="00DB7715"/>
    <w:rsid w:val="00DC042E"/>
    <w:rsid w:val="00DC0670"/>
    <w:rsid w:val="00DC0F18"/>
    <w:rsid w:val="00DC19C6"/>
    <w:rsid w:val="00DC1A1F"/>
    <w:rsid w:val="00DC2866"/>
    <w:rsid w:val="00DC4D78"/>
    <w:rsid w:val="00DC6454"/>
    <w:rsid w:val="00DC79CE"/>
    <w:rsid w:val="00DD0360"/>
    <w:rsid w:val="00DD1AD6"/>
    <w:rsid w:val="00DD2004"/>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1FA3"/>
    <w:rsid w:val="00E12EAE"/>
    <w:rsid w:val="00E13675"/>
    <w:rsid w:val="00E1498E"/>
    <w:rsid w:val="00E15CC9"/>
    <w:rsid w:val="00E176B5"/>
    <w:rsid w:val="00E21952"/>
    <w:rsid w:val="00E222F8"/>
    <w:rsid w:val="00E24014"/>
    <w:rsid w:val="00E241D4"/>
    <w:rsid w:val="00E24643"/>
    <w:rsid w:val="00E2486B"/>
    <w:rsid w:val="00E25AB2"/>
    <w:rsid w:val="00E25C58"/>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1E3A"/>
    <w:rsid w:val="00E5258C"/>
    <w:rsid w:val="00E52F97"/>
    <w:rsid w:val="00E5399F"/>
    <w:rsid w:val="00E53FF5"/>
    <w:rsid w:val="00E54695"/>
    <w:rsid w:val="00E559E5"/>
    <w:rsid w:val="00E55D54"/>
    <w:rsid w:val="00E5649C"/>
    <w:rsid w:val="00E567F3"/>
    <w:rsid w:val="00E5699A"/>
    <w:rsid w:val="00E56F45"/>
    <w:rsid w:val="00E56FD4"/>
    <w:rsid w:val="00E57029"/>
    <w:rsid w:val="00E57413"/>
    <w:rsid w:val="00E608CE"/>
    <w:rsid w:val="00E60B0B"/>
    <w:rsid w:val="00E60EE4"/>
    <w:rsid w:val="00E61403"/>
    <w:rsid w:val="00E61467"/>
    <w:rsid w:val="00E61EAA"/>
    <w:rsid w:val="00E62830"/>
    <w:rsid w:val="00E62A18"/>
    <w:rsid w:val="00E634A9"/>
    <w:rsid w:val="00E636F7"/>
    <w:rsid w:val="00E63DD4"/>
    <w:rsid w:val="00E64167"/>
    <w:rsid w:val="00E6458F"/>
    <w:rsid w:val="00E64D7E"/>
    <w:rsid w:val="00E64ECB"/>
    <w:rsid w:val="00E6537A"/>
    <w:rsid w:val="00E659B9"/>
    <w:rsid w:val="00E65B39"/>
    <w:rsid w:val="00E65EB3"/>
    <w:rsid w:val="00E65F27"/>
    <w:rsid w:val="00E66137"/>
    <w:rsid w:val="00E66163"/>
    <w:rsid w:val="00E66784"/>
    <w:rsid w:val="00E67BC0"/>
    <w:rsid w:val="00E71153"/>
    <w:rsid w:val="00E71192"/>
    <w:rsid w:val="00E71683"/>
    <w:rsid w:val="00E71F97"/>
    <w:rsid w:val="00E729A3"/>
    <w:rsid w:val="00E72F1E"/>
    <w:rsid w:val="00E72FD2"/>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0BD"/>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15AD"/>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1976"/>
    <w:rsid w:val="00ED2E1F"/>
    <w:rsid w:val="00ED3C78"/>
    <w:rsid w:val="00ED40D3"/>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8C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6498"/>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6E2E"/>
    <w:rsid w:val="00F375D1"/>
    <w:rsid w:val="00F37BEA"/>
    <w:rsid w:val="00F37DD8"/>
    <w:rsid w:val="00F407CF"/>
    <w:rsid w:val="00F40880"/>
    <w:rsid w:val="00F42220"/>
    <w:rsid w:val="00F42381"/>
    <w:rsid w:val="00F42554"/>
    <w:rsid w:val="00F42719"/>
    <w:rsid w:val="00F42F0F"/>
    <w:rsid w:val="00F42F2A"/>
    <w:rsid w:val="00F434E3"/>
    <w:rsid w:val="00F437ED"/>
    <w:rsid w:val="00F44784"/>
    <w:rsid w:val="00F450D1"/>
    <w:rsid w:val="00F46265"/>
    <w:rsid w:val="00F46894"/>
    <w:rsid w:val="00F470A9"/>
    <w:rsid w:val="00F47751"/>
    <w:rsid w:val="00F50FFC"/>
    <w:rsid w:val="00F5191C"/>
    <w:rsid w:val="00F51B46"/>
    <w:rsid w:val="00F520C9"/>
    <w:rsid w:val="00F52AEC"/>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5EC2"/>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E9"/>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E23"/>
    <w:rsid w:val="00FB44C8"/>
    <w:rsid w:val="00FB47A1"/>
    <w:rsid w:val="00FB4B27"/>
    <w:rsid w:val="00FB6A25"/>
    <w:rsid w:val="00FB6E2B"/>
    <w:rsid w:val="00FB7823"/>
    <w:rsid w:val="00FC04BF"/>
    <w:rsid w:val="00FC0784"/>
    <w:rsid w:val="00FC191C"/>
    <w:rsid w:val="00FC1E81"/>
    <w:rsid w:val="00FC41F9"/>
    <w:rsid w:val="00FC483D"/>
    <w:rsid w:val="00FC4B73"/>
    <w:rsid w:val="00FC5299"/>
    <w:rsid w:val="00FC62D1"/>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69D7"/>
    <w:rsid w:val="00FD74E5"/>
    <w:rsid w:val="00FD7E67"/>
    <w:rsid w:val="00FD7FA6"/>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090F"/>
    <w:rsid w:val="00FF2469"/>
    <w:rsid w:val="00FF29CC"/>
    <w:rsid w:val="00FF2CD1"/>
    <w:rsid w:val="00FF3BE6"/>
    <w:rsid w:val="00FF4551"/>
    <w:rsid w:val="00FF61C0"/>
    <w:rsid w:val="00FF6934"/>
    <w:rsid w:val="00FF6A8A"/>
    <w:rsid w:val="00FF6B6C"/>
    <w:rsid w:val="00FF737F"/>
    <w:rsid w:val="00FF73F0"/>
    <w:rsid w:val="00FF7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313364551">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Slide4.sldx"/><Relationship Id="rId26" Type="http://schemas.openxmlformats.org/officeDocument/2006/relationships/oleObject" Target="embeddings/oleObject3.bin"/><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package" Target="embeddings/Microsoft_PowerPoint_Presentation7.pptx"/><Relationship Id="rId42" Type="http://schemas.openxmlformats.org/officeDocument/2006/relationships/oleObject" Target="embeddings/oleObject9.bin"/><Relationship Id="rId47" Type="http://schemas.openxmlformats.org/officeDocument/2006/relationships/image" Target="media/image20.emf"/><Relationship Id="rId50" Type="http://schemas.openxmlformats.org/officeDocument/2006/relationships/oleObject" Target="embeddings/oleObject13.bin"/><Relationship Id="rId55" Type="http://schemas.openxmlformats.org/officeDocument/2006/relationships/image" Target="media/image24.emf"/><Relationship Id="rId63" Type="http://schemas.openxmlformats.org/officeDocument/2006/relationships/image" Target="media/image28.emf"/><Relationship Id="rId68" Type="http://schemas.openxmlformats.org/officeDocument/2006/relationships/oleObject" Target="embeddings/oleObject18.bin"/><Relationship Id="rId76" Type="http://schemas.openxmlformats.org/officeDocument/2006/relationships/package" Target="embeddings/Microsoft_PowerPoint_Slide15.sldx"/><Relationship Id="rId84" Type="http://schemas.openxmlformats.org/officeDocument/2006/relationships/package" Target="embeddings/Microsoft_PowerPoint_Slide19.sldx"/><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32.emf"/><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PowerPoint_Slide3.sldx"/><Relationship Id="rId29" Type="http://schemas.openxmlformats.org/officeDocument/2006/relationships/image" Target="media/image11.emf"/><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package" Target="embeddings/Microsoft_PowerPoint_Presentation6.pptx"/><Relationship Id="rId37" Type="http://schemas.openxmlformats.org/officeDocument/2006/relationships/image" Target="media/image15.emf"/><Relationship Id="rId40" Type="http://schemas.openxmlformats.org/officeDocument/2006/relationships/oleObject" Target="embeddings/oleObject8.bin"/><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oleObject" Target="embeddings/oleObject14.bin"/><Relationship Id="rId66" Type="http://schemas.openxmlformats.org/officeDocument/2006/relationships/oleObject" Target="embeddings/oleObject17.bin"/><Relationship Id="rId74" Type="http://schemas.openxmlformats.org/officeDocument/2006/relationships/package" Target="embeddings/Microsoft_PowerPoint_Slide14.sldx"/><Relationship Id="rId79" Type="http://schemas.openxmlformats.org/officeDocument/2006/relationships/image" Target="media/image36.emf"/><Relationship Id="rId87"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27.emf"/><Relationship Id="rId82" Type="http://schemas.openxmlformats.org/officeDocument/2006/relationships/package" Target="embeddings/Microsoft_PowerPoint_Slide18.sldx"/><Relationship Id="rId90"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package" Target="embeddings/Microsoft_PowerPoint_Slide2.sldx"/><Relationship Id="rId22" Type="http://schemas.openxmlformats.org/officeDocument/2006/relationships/package" Target="embeddings/Microsoft_PowerPoint_Slide5.sldx"/><Relationship Id="rId27" Type="http://schemas.openxmlformats.org/officeDocument/2006/relationships/image" Target="media/image10.emf"/><Relationship Id="rId30" Type="http://schemas.openxmlformats.org/officeDocument/2006/relationships/oleObject" Target="embeddings/oleObject5.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2.bin"/><Relationship Id="rId56" Type="http://schemas.openxmlformats.org/officeDocument/2006/relationships/package" Target="embeddings/Microsoft_PowerPoint_Slide10.sldx"/><Relationship Id="rId64" Type="http://schemas.openxmlformats.org/officeDocument/2006/relationships/package" Target="embeddings/Microsoft_PowerPoint_Slide11.sldx"/><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footnotes" Target="footnotes.xml"/><Relationship Id="rId51" Type="http://schemas.openxmlformats.org/officeDocument/2006/relationships/image" Target="media/image22.emf"/><Relationship Id="rId72" Type="http://schemas.openxmlformats.org/officeDocument/2006/relationships/package" Target="embeddings/Microsoft_PowerPoint_Slide13.sldx"/><Relationship Id="rId80" Type="http://schemas.openxmlformats.org/officeDocument/2006/relationships/package" Target="embeddings/Microsoft_PowerPoint_Slide17.sldx"/><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package" Target="embeddings/Microsoft_PowerPoint_Slide1.sl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oleObject" Target="embeddings/oleObject1.bin"/><Relationship Id="rId41" Type="http://schemas.openxmlformats.org/officeDocument/2006/relationships/image" Target="media/image17.emf"/><Relationship Id="rId54" Type="http://schemas.openxmlformats.org/officeDocument/2006/relationships/package" Target="embeddings/Microsoft_PowerPoint_Slide9.sldx"/><Relationship Id="rId62" Type="http://schemas.openxmlformats.org/officeDocument/2006/relationships/oleObject" Target="embeddings/oleObject16.bin"/><Relationship Id="rId70" Type="http://schemas.openxmlformats.org/officeDocument/2006/relationships/package" Target="embeddings/Microsoft_PowerPoint_Slide12.sldx"/><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header" Target="header3.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4.bin"/><Relationship Id="rId36" Type="http://schemas.openxmlformats.org/officeDocument/2006/relationships/oleObject" Target="embeddings/oleObject6.bin"/><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image" Target="media/image1.png"/><Relationship Id="rId31" Type="http://schemas.openxmlformats.org/officeDocument/2006/relationships/image" Target="media/image12.emf"/><Relationship Id="rId44" Type="http://schemas.openxmlformats.org/officeDocument/2006/relationships/oleObject" Target="embeddings/oleObject10.bin"/><Relationship Id="rId52" Type="http://schemas.openxmlformats.org/officeDocument/2006/relationships/package" Target="embeddings/Microsoft_PowerPoint_Slide8.sldx"/><Relationship Id="rId60" Type="http://schemas.openxmlformats.org/officeDocument/2006/relationships/oleObject" Target="embeddings/oleObject15.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PowerPoint_Slide16.sldx"/><Relationship Id="rId81" Type="http://schemas.openxmlformats.org/officeDocument/2006/relationships/image" Target="media/image37.emf"/><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14E1A"/>
    <w:rsid w:val="00097CE4"/>
    <w:rsid w:val="000A1A42"/>
    <w:rsid w:val="000C2EB4"/>
    <w:rsid w:val="000C330D"/>
    <w:rsid w:val="000E1F2A"/>
    <w:rsid w:val="0011585B"/>
    <w:rsid w:val="00126E3D"/>
    <w:rsid w:val="00192590"/>
    <w:rsid w:val="001E0C9C"/>
    <w:rsid w:val="002827BA"/>
    <w:rsid w:val="002D4C8A"/>
    <w:rsid w:val="002E2087"/>
    <w:rsid w:val="003251FF"/>
    <w:rsid w:val="00380106"/>
    <w:rsid w:val="00385F87"/>
    <w:rsid w:val="003A4BA0"/>
    <w:rsid w:val="003E301B"/>
    <w:rsid w:val="00405212"/>
    <w:rsid w:val="00413A02"/>
    <w:rsid w:val="00433C5C"/>
    <w:rsid w:val="004E18BE"/>
    <w:rsid w:val="004F42AD"/>
    <w:rsid w:val="00646A9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229FB"/>
    <w:rsid w:val="00F515BF"/>
    <w:rsid w:val="00F545E2"/>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A8BE02-8B38-47C0-A535-6E7B6F3B8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6995</TotalTime>
  <Pages>71</Pages>
  <Words>20211</Words>
  <Characters>115208</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135149</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1135</cp:revision>
  <cp:lastPrinted>2011-09-20T09:35:00Z</cp:lastPrinted>
  <dcterms:created xsi:type="dcterms:W3CDTF">2011-05-26T12:51:00Z</dcterms:created>
  <dcterms:modified xsi:type="dcterms:W3CDTF">2011-10-30T08:06:00Z</dcterms:modified>
  <cp:category>Intel Confidential</cp:category>
  <cp:contentStatus>Draft 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