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AE73BE"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AE73BE"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Content>
                <w:del w:id="0" w:author="Dmitry Kaptsenel" w:date="2011-09-20T11:16:00Z">
                  <w:r w:rsidR="009471DA" w:rsidDel="009471DA">
                    <w:delText>Draft 0.6</w:delText>
                  </w:r>
                </w:del>
                <w:ins w:id="1" w:author="Dmitry Kaptsenel" w:date="2011-09-20T11:34:00Z">
                  <w:r w:rsidR="00701DF6">
                    <w:t>Draft 0.7</w:t>
                  </w:r>
                </w:ins>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Content>
            <w:tc>
              <w:tcPr>
                <w:tcW w:w="8048" w:type="dxa"/>
              </w:tcPr>
              <w:p w:rsidR="00771922" w:rsidRPr="00C41F53" w:rsidRDefault="00873B5C" w:rsidP="004E0829">
                <w:pPr>
                  <w:pStyle w:val="TableNormal0"/>
                </w:pPr>
                <w:r>
                  <w:rPr>
                    <w:rFonts w:hint="cs"/>
                    <w:rtl/>
                  </w:rPr>
                  <w:t>‏15/09/2011</w:t>
                </w:r>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r w:rsidR="00AE73BE">
        <w:fldChar w:fldCharType="begin"/>
      </w:r>
      <w:r w:rsidR="00AE73BE">
        <w:instrText xml:space="preserve"> HYPERLINK "http://www.intel.com/performance/resources/limits.htm" </w:instrText>
      </w:r>
      <w:ins w:id="2" w:author="Dmitry Kaptsenel" w:date="2011-09-20T12:31:00Z"/>
      <w:r w:rsidR="00AE73BE">
        <w:fldChar w:fldCharType="separate"/>
      </w:r>
      <w:r w:rsidRPr="00C41F53">
        <w:rPr>
          <w:rStyle w:val="Hyperlink"/>
          <w:rFonts w:asciiTheme="minorHAnsi" w:hAnsiTheme="minorHAnsi" w:cs="Arial"/>
          <w:sz w:val="18"/>
          <w:szCs w:val="18"/>
        </w:rPr>
        <w:t>http://www.intel.com/performance/resources/limits.htm</w:t>
      </w:r>
      <w:r w:rsidR="00AE73BE">
        <w:rPr>
          <w:rStyle w:val="Hyperlink"/>
          <w:rFonts w:asciiTheme="minorHAnsi" w:hAnsiTheme="minorHAnsi" w:cs="Arial"/>
          <w:sz w:val="18"/>
          <w:szCs w:val="18"/>
        </w:rPr>
        <w:fldChar w:fldCharType="end"/>
      </w:r>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proofErr w:type="gramStart"/>
      <w:r w:rsidRPr="00C41F53">
        <w:rPr>
          <w:sz w:val="18"/>
          <w:szCs w:val="18"/>
        </w:rPr>
        <w:t>Intel, Intel logo, Intel.</w:t>
      </w:r>
      <w:proofErr w:type="gramEnd"/>
      <w:r w:rsidRPr="00C41F53">
        <w:rPr>
          <w:sz w:val="18"/>
          <w:szCs w:val="18"/>
        </w:rPr>
        <w:t xml:space="preserve"> Leap ahead. </w:t>
      </w:r>
      <w:proofErr w:type="gramStart"/>
      <w:r w:rsidRPr="00C41F53">
        <w:rPr>
          <w:sz w:val="18"/>
          <w:szCs w:val="18"/>
        </w:rPr>
        <w:t>logo</w:t>
      </w:r>
      <w:proofErr w:type="gramEnd"/>
      <w:r w:rsidRPr="00C41F53">
        <w:rPr>
          <w:sz w:val="18"/>
          <w:szCs w:val="18"/>
        </w:rPr>
        <w:t xml:space="preserve">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AD488C">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3" w:name="_Toc458402520"/>
    <w:bookmarkEnd w:id="3"/>
    <w:p w:rsidR="00527F05" w:rsidRDefault="008D1136">
      <w:pPr>
        <w:pStyle w:val="TOC1"/>
        <w:tabs>
          <w:tab w:val="left" w:pos="440"/>
          <w:tab w:val="right" w:leader="dot" w:pos="10070"/>
        </w:tabs>
        <w:rPr>
          <w:ins w:id="4" w:author="Dmitry Kaptsenel" w:date="2011-09-20T12:31: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5" w:author="Dmitry Kaptsenel" w:date="2011-09-20T12:31:00Z">
        <w:r w:rsidR="00527F05" w:rsidRPr="00A651BB">
          <w:rPr>
            <w:rFonts w:cs="Times New Roman"/>
            <w:noProof/>
          </w:rPr>
          <w:t>1.</w:t>
        </w:r>
        <w:r w:rsidR="00527F05">
          <w:rPr>
            <w:rFonts w:eastAsiaTheme="minorEastAsia" w:cstheme="minorBidi"/>
            <w:b w:val="0"/>
            <w:bCs w:val="0"/>
            <w:caps w:val="0"/>
            <w:noProof/>
            <w:sz w:val="22"/>
            <w:szCs w:val="22"/>
          </w:rPr>
          <w:tab/>
        </w:r>
        <w:r w:rsidR="00527F05">
          <w:rPr>
            <w:noProof/>
          </w:rPr>
          <w:t>Introduction</w:t>
        </w:r>
        <w:r w:rsidR="00527F05">
          <w:rPr>
            <w:noProof/>
          </w:rPr>
          <w:tab/>
        </w:r>
        <w:r w:rsidR="00527F05">
          <w:rPr>
            <w:noProof/>
          </w:rPr>
          <w:fldChar w:fldCharType="begin"/>
        </w:r>
        <w:r w:rsidR="00527F05">
          <w:rPr>
            <w:noProof/>
          </w:rPr>
          <w:instrText xml:space="preserve"> PAGEREF _Toc304285240 \h </w:instrText>
        </w:r>
        <w:r w:rsidR="00527F05">
          <w:rPr>
            <w:noProof/>
          </w:rPr>
        </w:r>
      </w:ins>
      <w:r w:rsidR="00527F05">
        <w:rPr>
          <w:noProof/>
        </w:rPr>
        <w:fldChar w:fldCharType="separate"/>
      </w:r>
      <w:ins w:id="6" w:author="Dmitry Kaptsenel" w:date="2011-09-20T12:35:00Z">
        <w:r w:rsidR="00AD488C">
          <w:rPr>
            <w:noProof/>
          </w:rPr>
          <w:t>6</w:t>
        </w:r>
      </w:ins>
      <w:ins w:id="7" w:author="Dmitry Kaptsenel" w:date="2011-09-20T12:31:00Z">
        <w:r w:rsidR="00527F05">
          <w:rPr>
            <w:noProof/>
          </w:rPr>
          <w:fldChar w:fldCharType="end"/>
        </w:r>
      </w:ins>
    </w:p>
    <w:p w:rsidR="00527F05" w:rsidRDefault="00527F05">
      <w:pPr>
        <w:pStyle w:val="TOC2"/>
        <w:tabs>
          <w:tab w:val="left" w:pos="880"/>
          <w:tab w:val="right" w:leader="dot" w:pos="10070"/>
        </w:tabs>
        <w:rPr>
          <w:ins w:id="8" w:author="Dmitry Kaptsenel" w:date="2011-09-20T12:31:00Z"/>
          <w:rFonts w:eastAsiaTheme="minorEastAsia" w:cstheme="minorBidi"/>
          <w:smallCaps w:val="0"/>
          <w:noProof/>
          <w:sz w:val="22"/>
          <w:szCs w:val="22"/>
        </w:rPr>
      </w:pPr>
      <w:ins w:id="9" w:author="Dmitry Kaptsenel" w:date="2011-09-20T12:31:00Z">
        <w:r w:rsidRPr="00A651BB">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_Toc304285241 \h </w:instrText>
        </w:r>
        <w:r>
          <w:rPr>
            <w:noProof/>
          </w:rPr>
        </w:r>
      </w:ins>
      <w:r>
        <w:rPr>
          <w:noProof/>
        </w:rPr>
        <w:fldChar w:fldCharType="separate"/>
      </w:r>
      <w:ins w:id="10" w:author="Dmitry Kaptsenel" w:date="2011-09-20T12:35:00Z">
        <w:r w:rsidR="00AD488C">
          <w:rPr>
            <w:noProof/>
          </w:rPr>
          <w:t>6</w:t>
        </w:r>
      </w:ins>
      <w:ins w:id="11" w:author="Dmitry Kaptsenel" w:date="2011-09-20T12:31:00Z">
        <w:r>
          <w:rPr>
            <w:noProof/>
          </w:rPr>
          <w:fldChar w:fldCharType="end"/>
        </w:r>
      </w:ins>
    </w:p>
    <w:p w:rsidR="00527F05" w:rsidRDefault="00527F05">
      <w:pPr>
        <w:pStyle w:val="TOC2"/>
        <w:tabs>
          <w:tab w:val="left" w:pos="880"/>
          <w:tab w:val="right" w:leader="dot" w:pos="10070"/>
        </w:tabs>
        <w:rPr>
          <w:ins w:id="12" w:author="Dmitry Kaptsenel" w:date="2011-09-20T12:31:00Z"/>
          <w:rFonts w:eastAsiaTheme="minorEastAsia" w:cstheme="minorBidi"/>
          <w:smallCaps w:val="0"/>
          <w:noProof/>
          <w:sz w:val="22"/>
          <w:szCs w:val="22"/>
        </w:rPr>
      </w:pPr>
      <w:ins w:id="13" w:author="Dmitry Kaptsenel" w:date="2011-09-20T12:31:00Z">
        <w:r w:rsidRPr="00A651BB">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_Toc304285242 \h </w:instrText>
        </w:r>
        <w:r>
          <w:rPr>
            <w:noProof/>
          </w:rPr>
        </w:r>
      </w:ins>
      <w:r>
        <w:rPr>
          <w:noProof/>
        </w:rPr>
        <w:fldChar w:fldCharType="separate"/>
      </w:r>
      <w:ins w:id="14" w:author="Dmitry Kaptsenel" w:date="2011-09-20T12:35:00Z">
        <w:r w:rsidR="00AD488C">
          <w:rPr>
            <w:noProof/>
          </w:rPr>
          <w:t>6</w:t>
        </w:r>
      </w:ins>
      <w:ins w:id="15" w:author="Dmitry Kaptsenel" w:date="2011-09-20T12:31:00Z">
        <w:r>
          <w:rPr>
            <w:noProof/>
          </w:rPr>
          <w:fldChar w:fldCharType="end"/>
        </w:r>
      </w:ins>
    </w:p>
    <w:p w:rsidR="00527F05" w:rsidRDefault="00527F05">
      <w:pPr>
        <w:pStyle w:val="TOC1"/>
        <w:tabs>
          <w:tab w:val="left" w:pos="440"/>
          <w:tab w:val="right" w:leader="dot" w:pos="10070"/>
        </w:tabs>
        <w:rPr>
          <w:ins w:id="16" w:author="Dmitry Kaptsenel" w:date="2011-09-20T12:31:00Z"/>
          <w:rFonts w:eastAsiaTheme="minorEastAsia" w:cstheme="minorBidi"/>
          <w:b w:val="0"/>
          <w:bCs w:val="0"/>
          <w:caps w:val="0"/>
          <w:noProof/>
          <w:sz w:val="22"/>
          <w:szCs w:val="22"/>
        </w:rPr>
      </w:pPr>
      <w:ins w:id="17" w:author="Dmitry Kaptsenel" w:date="2011-09-20T12:31:00Z">
        <w:r w:rsidRPr="00A651BB">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_Toc304285243 \h </w:instrText>
        </w:r>
        <w:r>
          <w:rPr>
            <w:noProof/>
          </w:rPr>
        </w:r>
      </w:ins>
      <w:r>
        <w:rPr>
          <w:noProof/>
        </w:rPr>
        <w:fldChar w:fldCharType="separate"/>
      </w:r>
      <w:ins w:id="18" w:author="Dmitry Kaptsenel" w:date="2011-09-20T12:35:00Z">
        <w:r w:rsidR="00AD488C">
          <w:rPr>
            <w:noProof/>
          </w:rPr>
          <w:t>7</w:t>
        </w:r>
      </w:ins>
      <w:ins w:id="19" w:author="Dmitry Kaptsenel" w:date="2011-09-20T12:31:00Z">
        <w:r>
          <w:rPr>
            <w:noProof/>
          </w:rPr>
          <w:fldChar w:fldCharType="end"/>
        </w:r>
      </w:ins>
    </w:p>
    <w:p w:rsidR="00527F05" w:rsidRDefault="00527F05">
      <w:pPr>
        <w:pStyle w:val="TOC2"/>
        <w:tabs>
          <w:tab w:val="left" w:pos="880"/>
          <w:tab w:val="right" w:leader="dot" w:pos="10070"/>
        </w:tabs>
        <w:rPr>
          <w:ins w:id="20" w:author="Dmitry Kaptsenel" w:date="2011-09-20T12:31:00Z"/>
          <w:rFonts w:eastAsiaTheme="minorEastAsia" w:cstheme="minorBidi"/>
          <w:smallCaps w:val="0"/>
          <w:noProof/>
          <w:sz w:val="22"/>
          <w:szCs w:val="22"/>
        </w:rPr>
      </w:pPr>
      <w:ins w:id="21" w:author="Dmitry Kaptsenel" w:date="2011-09-20T12:31:00Z">
        <w:r w:rsidRPr="00A651BB">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_Toc304285244 \h </w:instrText>
        </w:r>
        <w:r>
          <w:rPr>
            <w:noProof/>
          </w:rPr>
        </w:r>
      </w:ins>
      <w:r>
        <w:rPr>
          <w:noProof/>
        </w:rPr>
        <w:fldChar w:fldCharType="separate"/>
      </w:r>
      <w:ins w:id="22" w:author="Dmitry Kaptsenel" w:date="2011-09-20T12:35:00Z">
        <w:r w:rsidR="00AD488C">
          <w:rPr>
            <w:noProof/>
          </w:rPr>
          <w:t>7</w:t>
        </w:r>
      </w:ins>
      <w:ins w:id="23" w:author="Dmitry Kaptsenel" w:date="2011-09-20T12:31:00Z">
        <w:r>
          <w:rPr>
            <w:noProof/>
          </w:rPr>
          <w:fldChar w:fldCharType="end"/>
        </w:r>
      </w:ins>
    </w:p>
    <w:p w:rsidR="00527F05" w:rsidRDefault="00527F05">
      <w:pPr>
        <w:pStyle w:val="TOC2"/>
        <w:tabs>
          <w:tab w:val="left" w:pos="880"/>
          <w:tab w:val="right" w:leader="dot" w:pos="10070"/>
        </w:tabs>
        <w:rPr>
          <w:ins w:id="24" w:author="Dmitry Kaptsenel" w:date="2011-09-20T12:31:00Z"/>
          <w:rFonts w:eastAsiaTheme="minorEastAsia" w:cstheme="minorBidi"/>
          <w:smallCaps w:val="0"/>
          <w:noProof/>
          <w:sz w:val="22"/>
          <w:szCs w:val="22"/>
        </w:rPr>
      </w:pPr>
      <w:ins w:id="25" w:author="Dmitry Kaptsenel" w:date="2011-09-20T12:31:00Z">
        <w:r w:rsidRPr="00A651BB">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_Toc304285245 \h </w:instrText>
        </w:r>
        <w:r>
          <w:rPr>
            <w:noProof/>
          </w:rPr>
        </w:r>
      </w:ins>
      <w:r>
        <w:rPr>
          <w:noProof/>
        </w:rPr>
        <w:fldChar w:fldCharType="separate"/>
      </w:r>
      <w:ins w:id="26" w:author="Dmitry Kaptsenel" w:date="2011-09-20T12:35:00Z">
        <w:r w:rsidR="00AD488C">
          <w:rPr>
            <w:noProof/>
          </w:rPr>
          <w:t>7</w:t>
        </w:r>
      </w:ins>
      <w:ins w:id="27" w:author="Dmitry Kaptsenel" w:date="2011-09-20T12:31:00Z">
        <w:r>
          <w:rPr>
            <w:noProof/>
          </w:rPr>
          <w:fldChar w:fldCharType="end"/>
        </w:r>
      </w:ins>
    </w:p>
    <w:p w:rsidR="00527F05" w:rsidRDefault="00527F05">
      <w:pPr>
        <w:pStyle w:val="TOC2"/>
        <w:tabs>
          <w:tab w:val="left" w:pos="880"/>
          <w:tab w:val="right" w:leader="dot" w:pos="10070"/>
        </w:tabs>
        <w:rPr>
          <w:ins w:id="28" w:author="Dmitry Kaptsenel" w:date="2011-09-20T12:31:00Z"/>
          <w:rFonts w:eastAsiaTheme="minorEastAsia" w:cstheme="minorBidi"/>
          <w:smallCaps w:val="0"/>
          <w:noProof/>
          <w:sz w:val="22"/>
          <w:szCs w:val="22"/>
        </w:rPr>
      </w:pPr>
      <w:ins w:id="29" w:author="Dmitry Kaptsenel" w:date="2011-09-20T12:31:00Z">
        <w:r w:rsidRPr="00A651BB">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_Toc304285246 \h </w:instrText>
        </w:r>
        <w:r>
          <w:rPr>
            <w:noProof/>
          </w:rPr>
        </w:r>
      </w:ins>
      <w:r>
        <w:rPr>
          <w:noProof/>
        </w:rPr>
        <w:fldChar w:fldCharType="separate"/>
      </w:r>
      <w:ins w:id="30" w:author="Dmitry Kaptsenel" w:date="2011-09-20T12:35:00Z">
        <w:r w:rsidR="00AD488C">
          <w:rPr>
            <w:noProof/>
          </w:rPr>
          <w:t>8</w:t>
        </w:r>
      </w:ins>
      <w:ins w:id="31" w:author="Dmitry Kaptsenel" w:date="2011-09-20T12:31:00Z">
        <w:r>
          <w:rPr>
            <w:noProof/>
          </w:rPr>
          <w:fldChar w:fldCharType="end"/>
        </w:r>
      </w:ins>
    </w:p>
    <w:p w:rsidR="00527F05" w:rsidRDefault="00527F05">
      <w:pPr>
        <w:pStyle w:val="TOC1"/>
        <w:tabs>
          <w:tab w:val="left" w:pos="440"/>
          <w:tab w:val="right" w:leader="dot" w:pos="10070"/>
        </w:tabs>
        <w:rPr>
          <w:ins w:id="32" w:author="Dmitry Kaptsenel" w:date="2011-09-20T12:31:00Z"/>
          <w:rFonts w:eastAsiaTheme="minorEastAsia" w:cstheme="minorBidi"/>
          <w:b w:val="0"/>
          <w:bCs w:val="0"/>
          <w:caps w:val="0"/>
          <w:noProof/>
          <w:sz w:val="22"/>
          <w:szCs w:val="22"/>
        </w:rPr>
      </w:pPr>
      <w:ins w:id="33" w:author="Dmitry Kaptsenel" w:date="2011-09-20T12:31:00Z">
        <w:r w:rsidRPr="00A651BB">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_Toc304285247 \h </w:instrText>
        </w:r>
        <w:r>
          <w:rPr>
            <w:noProof/>
          </w:rPr>
        </w:r>
      </w:ins>
      <w:r>
        <w:rPr>
          <w:noProof/>
        </w:rPr>
        <w:fldChar w:fldCharType="separate"/>
      </w:r>
      <w:ins w:id="34" w:author="Dmitry Kaptsenel" w:date="2011-09-20T12:35:00Z">
        <w:r w:rsidR="00AD488C">
          <w:rPr>
            <w:noProof/>
          </w:rPr>
          <w:t>9</w:t>
        </w:r>
      </w:ins>
      <w:ins w:id="35" w:author="Dmitry Kaptsenel" w:date="2011-09-20T12:31:00Z">
        <w:r>
          <w:rPr>
            <w:noProof/>
          </w:rPr>
          <w:fldChar w:fldCharType="end"/>
        </w:r>
      </w:ins>
    </w:p>
    <w:p w:rsidR="00527F05" w:rsidRDefault="00527F05">
      <w:pPr>
        <w:pStyle w:val="TOC2"/>
        <w:tabs>
          <w:tab w:val="left" w:pos="880"/>
          <w:tab w:val="right" w:leader="dot" w:pos="10070"/>
        </w:tabs>
        <w:rPr>
          <w:ins w:id="36" w:author="Dmitry Kaptsenel" w:date="2011-09-20T12:31:00Z"/>
          <w:rFonts w:eastAsiaTheme="minorEastAsia" w:cstheme="minorBidi"/>
          <w:smallCaps w:val="0"/>
          <w:noProof/>
          <w:sz w:val="22"/>
          <w:szCs w:val="22"/>
        </w:rPr>
      </w:pPr>
      <w:ins w:id="37" w:author="Dmitry Kaptsenel" w:date="2011-09-20T12:31:00Z">
        <w:r w:rsidRPr="00A651BB">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_Toc304285248 \h </w:instrText>
        </w:r>
        <w:r>
          <w:rPr>
            <w:noProof/>
          </w:rPr>
        </w:r>
      </w:ins>
      <w:r>
        <w:rPr>
          <w:noProof/>
        </w:rPr>
        <w:fldChar w:fldCharType="separate"/>
      </w:r>
      <w:ins w:id="38" w:author="Dmitry Kaptsenel" w:date="2011-09-20T12:35:00Z">
        <w:r w:rsidR="00AD488C">
          <w:rPr>
            <w:noProof/>
          </w:rPr>
          <w:t>9</w:t>
        </w:r>
      </w:ins>
      <w:ins w:id="39" w:author="Dmitry Kaptsenel" w:date="2011-09-20T12:31:00Z">
        <w:r>
          <w:rPr>
            <w:noProof/>
          </w:rPr>
          <w:fldChar w:fldCharType="end"/>
        </w:r>
      </w:ins>
    </w:p>
    <w:p w:rsidR="00527F05" w:rsidRDefault="00527F05">
      <w:pPr>
        <w:pStyle w:val="TOC2"/>
        <w:tabs>
          <w:tab w:val="left" w:pos="880"/>
          <w:tab w:val="right" w:leader="dot" w:pos="10070"/>
        </w:tabs>
        <w:rPr>
          <w:ins w:id="40" w:author="Dmitry Kaptsenel" w:date="2011-09-20T12:31:00Z"/>
          <w:rFonts w:eastAsiaTheme="minorEastAsia" w:cstheme="minorBidi"/>
          <w:smallCaps w:val="0"/>
          <w:noProof/>
          <w:sz w:val="22"/>
          <w:szCs w:val="22"/>
        </w:rPr>
      </w:pPr>
      <w:ins w:id="41" w:author="Dmitry Kaptsenel" w:date="2011-09-20T12:31:00Z">
        <w:r w:rsidRPr="00A651BB">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_Toc304285249 \h </w:instrText>
        </w:r>
        <w:r>
          <w:rPr>
            <w:noProof/>
          </w:rPr>
        </w:r>
      </w:ins>
      <w:r>
        <w:rPr>
          <w:noProof/>
        </w:rPr>
        <w:fldChar w:fldCharType="separate"/>
      </w:r>
      <w:ins w:id="42" w:author="Dmitry Kaptsenel" w:date="2011-09-20T12:35:00Z">
        <w:r w:rsidR="00AD488C">
          <w:rPr>
            <w:noProof/>
          </w:rPr>
          <w:t>11</w:t>
        </w:r>
      </w:ins>
      <w:ins w:id="43" w:author="Dmitry Kaptsenel" w:date="2011-09-20T12:31:00Z">
        <w:r>
          <w:rPr>
            <w:noProof/>
          </w:rPr>
          <w:fldChar w:fldCharType="end"/>
        </w:r>
      </w:ins>
    </w:p>
    <w:p w:rsidR="00527F05" w:rsidRDefault="00527F05">
      <w:pPr>
        <w:pStyle w:val="TOC2"/>
        <w:tabs>
          <w:tab w:val="left" w:pos="880"/>
          <w:tab w:val="right" w:leader="dot" w:pos="10070"/>
        </w:tabs>
        <w:rPr>
          <w:ins w:id="44" w:author="Dmitry Kaptsenel" w:date="2011-09-20T12:31:00Z"/>
          <w:rFonts w:eastAsiaTheme="minorEastAsia" w:cstheme="minorBidi"/>
          <w:smallCaps w:val="0"/>
          <w:noProof/>
          <w:sz w:val="22"/>
          <w:szCs w:val="22"/>
        </w:rPr>
      </w:pPr>
      <w:ins w:id="45" w:author="Dmitry Kaptsenel" w:date="2011-09-20T12:31:00Z">
        <w:r w:rsidRPr="00A651BB">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_Toc304285250 \h </w:instrText>
        </w:r>
        <w:r>
          <w:rPr>
            <w:noProof/>
          </w:rPr>
        </w:r>
      </w:ins>
      <w:r>
        <w:rPr>
          <w:noProof/>
        </w:rPr>
        <w:fldChar w:fldCharType="separate"/>
      </w:r>
      <w:ins w:id="46" w:author="Dmitry Kaptsenel" w:date="2011-09-20T12:35:00Z">
        <w:r w:rsidR="00AD488C">
          <w:rPr>
            <w:noProof/>
          </w:rPr>
          <w:t>12</w:t>
        </w:r>
      </w:ins>
      <w:ins w:id="47" w:author="Dmitry Kaptsenel" w:date="2011-09-20T12:31:00Z">
        <w:r>
          <w:rPr>
            <w:noProof/>
          </w:rPr>
          <w:fldChar w:fldCharType="end"/>
        </w:r>
      </w:ins>
    </w:p>
    <w:p w:rsidR="00527F05" w:rsidRDefault="00527F05">
      <w:pPr>
        <w:pStyle w:val="TOC2"/>
        <w:tabs>
          <w:tab w:val="left" w:pos="880"/>
          <w:tab w:val="right" w:leader="dot" w:pos="10070"/>
        </w:tabs>
        <w:rPr>
          <w:ins w:id="48" w:author="Dmitry Kaptsenel" w:date="2011-09-20T12:31:00Z"/>
          <w:rFonts w:eastAsiaTheme="minorEastAsia" w:cstheme="minorBidi"/>
          <w:smallCaps w:val="0"/>
          <w:noProof/>
          <w:sz w:val="22"/>
          <w:szCs w:val="22"/>
        </w:rPr>
      </w:pPr>
      <w:ins w:id="49" w:author="Dmitry Kaptsenel" w:date="2011-09-20T12:31:00Z">
        <w:r w:rsidRPr="00A651BB">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_Toc304285251 \h </w:instrText>
        </w:r>
        <w:r>
          <w:rPr>
            <w:noProof/>
          </w:rPr>
        </w:r>
      </w:ins>
      <w:r>
        <w:rPr>
          <w:noProof/>
        </w:rPr>
        <w:fldChar w:fldCharType="separate"/>
      </w:r>
      <w:ins w:id="50" w:author="Dmitry Kaptsenel" w:date="2011-09-20T12:35:00Z">
        <w:r w:rsidR="00AD488C">
          <w:rPr>
            <w:noProof/>
          </w:rPr>
          <w:t>12</w:t>
        </w:r>
      </w:ins>
      <w:ins w:id="51" w:author="Dmitry Kaptsenel" w:date="2011-09-20T12:31:00Z">
        <w:r>
          <w:rPr>
            <w:noProof/>
          </w:rPr>
          <w:fldChar w:fldCharType="end"/>
        </w:r>
      </w:ins>
    </w:p>
    <w:p w:rsidR="00527F05" w:rsidRDefault="00527F05">
      <w:pPr>
        <w:pStyle w:val="TOC1"/>
        <w:tabs>
          <w:tab w:val="left" w:pos="440"/>
          <w:tab w:val="right" w:leader="dot" w:pos="10070"/>
        </w:tabs>
        <w:rPr>
          <w:ins w:id="52" w:author="Dmitry Kaptsenel" w:date="2011-09-20T12:31:00Z"/>
          <w:rFonts w:eastAsiaTheme="minorEastAsia" w:cstheme="minorBidi"/>
          <w:b w:val="0"/>
          <w:bCs w:val="0"/>
          <w:caps w:val="0"/>
          <w:noProof/>
          <w:sz w:val="22"/>
          <w:szCs w:val="22"/>
        </w:rPr>
      </w:pPr>
      <w:ins w:id="53" w:author="Dmitry Kaptsenel" w:date="2011-09-20T12:31:00Z">
        <w:r w:rsidRPr="00A651BB">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_Toc304285252 \h </w:instrText>
        </w:r>
        <w:r>
          <w:rPr>
            <w:noProof/>
          </w:rPr>
        </w:r>
      </w:ins>
      <w:r>
        <w:rPr>
          <w:noProof/>
        </w:rPr>
        <w:fldChar w:fldCharType="separate"/>
      </w:r>
      <w:ins w:id="54" w:author="Dmitry Kaptsenel" w:date="2011-09-20T12:35:00Z">
        <w:r w:rsidR="00AD488C">
          <w:rPr>
            <w:noProof/>
          </w:rPr>
          <w:t>14</w:t>
        </w:r>
      </w:ins>
      <w:ins w:id="55" w:author="Dmitry Kaptsenel" w:date="2011-09-20T12:31:00Z">
        <w:r>
          <w:rPr>
            <w:noProof/>
          </w:rPr>
          <w:fldChar w:fldCharType="end"/>
        </w:r>
      </w:ins>
    </w:p>
    <w:p w:rsidR="00527F05" w:rsidRDefault="00527F05">
      <w:pPr>
        <w:pStyle w:val="TOC2"/>
        <w:tabs>
          <w:tab w:val="left" w:pos="880"/>
          <w:tab w:val="right" w:leader="dot" w:pos="10070"/>
        </w:tabs>
        <w:rPr>
          <w:ins w:id="56" w:author="Dmitry Kaptsenel" w:date="2011-09-20T12:31:00Z"/>
          <w:rFonts w:eastAsiaTheme="minorEastAsia" w:cstheme="minorBidi"/>
          <w:smallCaps w:val="0"/>
          <w:noProof/>
          <w:sz w:val="22"/>
          <w:szCs w:val="22"/>
        </w:rPr>
      </w:pPr>
      <w:ins w:id="57" w:author="Dmitry Kaptsenel" w:date="2011-09-20T12:31:00Z">
        <w:r w:rsidRPr="00A651BB">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_Toc304285253 \h </w:instrText>
        </w:r>
        <w:r>
          <w:rPr>
            <w:noProof/>
          </w:rPr>
        </w:r>
      </w:ins>
      <w:r>
        <w:rPr>
          <w:noProof/>
        </w:rPr>
        <w:fldChar w:fldCharType="separate"/>
      </w:r>
      <w:ins w:id="58" w:author="Dmitry Kaptsenel" w:date="2011-09-20T12:35:00Z">
        <w:r w:rsidR="00AD488C">
          <w:rPr>
            <w:noProof/>
          </w:rPr>
          <w:t>14</w:t>
        </w:r>
      </w:ins>
      <w:ins w:id="59" w:author="Dmitry Kaptsenel" w:date="2011-09-20T12:31:00Z">
        <w:r>
          <w:rPr>
            <w:noProof/>
          </w:rPr>
          <w:fldChar w:fldCharType="end"/>
        </w:r>
      </w:ins>
    </w:p>
    <w:p w:rsidR="00527F05" w:rsidRDefault="00527F05">
      <w:pPr>
        <w:pStyle w:val="TOC2"/>
        <w:tabs>
          <w:tab w:val="left" w:pos="880"/>
          <w:tab w:val="right" w:leader="dot" w:pos="10070"/>
        </w:tabs>
        <w:rPr>
          <w:ins w:id="60" w:author="Dmitry Kaptsenel" w:date="2011-09-20T12:31:00Z"/>
          <w:rFonts w:eastAsiaTheme="minorEastAsia" w:cstheme="minorBidi"/>
          <w:smallCaps w:val="0"/>
          <w:noProof/>
          <w:sz w:val="22"/>
          <w:szCs w:val="22"/>
        </w:rPr>
      </w:pPr>
      <w:ins w:id="61" w:author="Dmitry Kaptsenel" w:date="2011-09-20T12:31:00Z">
        <w:r w:rsidRPr="00A651BB">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_Toc304285254 \h </w:instrText>
        </w:r>
        <w:r>
          <w:rPr>
            <w:noProof/>
          </w:rPr>
        </w:r>
      </w:ins>
      <w:r>
        <w:rPr>
          <w:noProof/>
        </w:rPr>
        <w:fldChar w:fldCharType="separate"/>
      </w:r>
      <w:ins w:id="62" w:author="Dmitry Kaptsenel" w:date="2011-09-20T12:35:00Z">
        <w:r w:rsidR="00AD488C">
          <w:rPr>
            <w:noProof/>
          </w:rPr>
          <w:t>15</w:t>
        </w:r>
      </w:ins>
      <w:ins w:id="63" w:author="Dmitry Kaptsenel" w:date="2011-09-20T12:31:00Z">
        <w:r>
          <w:rPr>
            <w:noProof/>
          </w:rPr>
          <w:fldChar w:fldCharType="end"/>
        </w:r>
      </w:ins>
    </w:p>
    <w:p w:rsidR="00527F05" w:rsidRDefault="00527F05">
      <w:pPr>
        <w:pStyle w:val="TOC2"/>
        <w:tabs>
          <w:tab w:val="left" w:pos="880"/>
          <w:tab w:val="right" w:leader="dot" w:pos="10070"/>
        </w:tabs>
        <w:rPr>
          <w:ins w:id="64" w:author="Dmitry Kaptsenel" w:date="2011-09-20T12:31:00Z"/>
          <w:rFonts w:eastAsiaTheme="minorEastAsia" w:cstheme="minorBidi"/>
          <w:smallCaps w:val="0"/>
          <w:noProof/>
          <w:sz w:val="22"/>
          <w:szCs w:val="22"/>
        </w:rPr>
      </w:pPr>
      <w:ins w:id="65" w:author="Dmitry Kaptsenel" w:date="2011-09-20T12:31:00Z">
        <w:r w:rsidRPr="00A651BB">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_Toc304285255 \h </w:instrText>
        </w:r>
        <w:r>
          <w:rPr>
            <w:noProof/>
          </w:rPr>
        </w:r>
      </w:ins>
      <w:r>
        <w:rPr>
          <w:noProof/>
        </w:rPr>
        <w:fldChar w:fldCharType="separate"/>
      </w:r>
      <w:ins w:id="66" w:author="Dmitry Kaptsenel" w:date="2011-09-20T12:35:00Z">
        <w:r w:rsidR="00AD488C">
          <w:rPr>
            <w:noProof/>
          </w:rPr>
          <w:t>16</w:t>
        </w:r>
      </w:ins>
      <w:ins w:id="67" w:author="Dmitry Kaptsenel" w:date="2011-09-20T12:31:00Z">
        <w:r>
          <w:rPr>
            <w:noProof/>
          </w:rPr>
          <w:fldChar w:fldCharType="end"/>
        </w:r>
      </w:ins>
    </w:p>
    <w:p w:rsidR="00527F05" w:rsidRDefault="00527F05">
      <w:pPr>
        <w:pStyle w:val="TOC2"/>
        <w:tabs>
          <w:tab w:val="left" w:pos="880"/>
          <w:tab w:val="right" w:leader="dot" w:pos="10070"/>
        </w:tabs>
        <w:rPr>
          <w:ins w:id="68" w:author="Dmitry Kaptsenel" w:date="2011-09-20T12:31:00Z"/>
          <w:rFonts w:eastAsiaTheme="minorEastAsia" w:cstheme="minorBidi"/>
          <w:smallCaps w:val="0"/>
          <w:noProof/>
          <w:sz w:val="22"/>
          <w:szCs w:val="22"/>
        </w:rPr>
      </w:pPr>
      <w:ins w:id="69" w:author="Dmitry Kaptsenel" w:date="2011-09-20T12:31:00Z">
        <w:r w:rsidRPr="00A651BB">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_Toc304285256 \h </w:instrText>
        </w:r>
        <w:r>
          <w:rPr>
            <w:noProof/>
          </w:rPr>
        </w:r>
      </w:ins>
      <w:r>
        <w:rPr>
          <w:noProof/>
        </w:rPr>
        <w:fldChar w:fldCharType="separate"/>
      </w:r>
      <w:ins w:id="70" w:author="Dmitry Kaptsenel" w:date="2011-09-20T12:35:00Z">
        <w:r w:rsidR="00AD488C">
          <w:rPr>
            <w:noProof/>
          </w:rPr>
          <w:t>23</w:t>
        </w:r>
      </w:ins>
      <w:ins w:id="71" w:author="Dmitry Kaptsenel" w:date="2011-09-20T12:31:00Z">
        <w:r>
          <w:rPr>
            <w:noProof/>
          </w:rPr>
          <w:fldChar w:fldCharType="end"/>
        </w:r>
      </w:ins>
    </w:p>
    <w:p w:rsidR="00527F05" w:rsidRDefault="00527F05">
      <w:pPr>
        <w:pStyle w:val="TOC2"/>
        <w:tabs>
          <w:tab w:val="left" w:pos="880"/>
          <w:tab w:val="right" w:leader="dot" w:pos="10070"/>
        </w:tabs>
        <w:rPr>
          <w:ins w:id="72" w:author="Dmitry Kaptsenel" w:date="2011-09-20T12:31:00Z"/>
          <w:rFonts w:eastAsiaTheme="minorEastAsia" w:cstheme="minorBidi"/>
          <w:smallCaps w:val="0"/>
          <w:noProof/>
          <w:sz w:val="22"/>
          <w:szCs w:val="22"/>
        </w:rPr>
      </w:pPr>
      <w:ins w:id="73" w:author="Dmitry Kaptsenel" w:date="2011-09-20T12:31:00Z">
        <w:r w:rsidRPr="00A651BB">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_Toc304285257 \h </w:instrText>
        </w:r>
        <w:r>
          <w:rPr>
            <w:noProof/>
          </w:rPr>
        </w:r>
      </w:ins>
      <w:r>
        <w:rPr>
          <w:noProof/>
        </w:rPr>
        <w:fldChar w:fldCharType="separate"/>
      </w:r>
      <w:ins w:id="74" w:author="Dmitry Kaptsenel" w:date="2011-09-20T12:35:00Z">
        <w:r w:rsidR="00AD488C">
          <w:rPr>
            <w:noProof/>
          </w:rPr>
          <w:t>23</w:t>
        </w:r>
      </w:ins>
      <w:ins w:id="75" w:author="Dmitry Kaptsenel" w:date="2011-09-20T12:31:00Z">
        <w:r>
          <w:rPr>
            <w:noProof/>
          </w:rPr>
          <w:fldChar w:fldCharType="end"/>
        </w:r>
      </w:ins>
    </w:p>
    <w:p w:rsidR="00527F05" w:rsidRDefault="00527F05">
      <w:pPr>
        <w:pStyle w:val="TOC2"/>
        <w:tabs>
          <w:tab w:val="left" w:pos="880"/>
          <w:tab w:val="right" w:leader="dot" w:pos="10070"/>
        </w:tabs>
        <w:rPr>
          <w:ins w:id="76" w:author="Dmitry Kaptsenel" w:date="2011-09-20T12:31:00Z"/>
          <w:rFonts w:eastAsiaTheme="minorEastAsia" w:cstheme="minorBidi"/>
          <w:smallCaps w:val="0"/>
          <w:noProof/>
          <w:sz w:val="22"/>
          <w:szCs w:val="22"/>
        </w:rPr>
      </w:pPr>
      <w:ins w:id="77" w:author="Dmitry Kaptsenel" w:date="2011-09-20T12:31:00Z">
        <w:r w:rsidRPr="00A651BB">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_Toc304285258 \h </w:instrText>
        </w:r>
        <w:r>
          <w:rPr>
            <w:noProof/>
          </w:rPr>
        </w:r>
      </w:ins>
      <w:r>
        <w:rPr>
          <w:noProof/>
        </w:rPr>
        <w:fldChar w:fldCharType="separate"/>
      </w:r>
      <w:ins w:id="78" w:author="Dmitry Kaptsenel" w:date="2011-09-20T12:35:00Z">
        <w:r w:rsidR="00AD488C">
          <w:rPr>
            <w:noProof/>
          </w:rPr>
          <w:t>25</w:t>
        </w:r>
      </w:ins>
      <w:ins w:id="79" w:author="Dmitry Kaptsenel" w:date="2011-09-20T12:31:00Z">
        <w:r>
          <w:rPr>
            <w:noProof/>
          </w:rPr>
          <w:fldChar w:fldCharType="end"/>
        </w:r>
      </w:ins>
    </w:p>
    <w:p w:rsidR="00527F05" w:rsidRDefault="00527F05">
      <w:pPr>
        <w:pStyle w:val="TOC3"/>
        <w:tabs>
          <w:tab w:val="left" w:pos="1320"/>
          <w:tab w:val="right" w:leader="dot" w:pos="10070"/>
        </w:tabs>
        <w:rPr>
          <w:ins w:id="80" w:author="Dmitry Kaptsenel" w:date="2011-09-20T12:31:00Z"/>
          <w:rFonts w:eastAsiaTheme="minorEastAsia" w:cstheme="minorBidi"/>
          <w:i w:val="0"/>
          <w:iCs w:val="0"/>
          <w:noProof/>
          <w:sz w:val="22"/>
          <w:szCs w:val="22"/>
        </w:rPr>
      </w:pPr>
      <w:ins w:id="81" w:author="Dmitry Kaptsenel" w:date="2011-09-20T12:31:00Z">
        <w:r w:rsidRPr="00A651BB">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_Toc304285259 \h </w:instrText>
        </w:r>
        <w:r>
          <w:rPr>
            <w:noProof/>
          </w:rPr>
        </w:r>
      </w:ins>
      <w:r>
        <w:rPr>
          <w:noProof/>
        </w:rPr>
        <w:fldChar w:fldCharType="separate"/>
      </w:r>
      <w:ins w:id="82" w:author="Dmitry Kaptsenel" w:date="2011-09-20T12:35:00Z">
        <w:r w:rsidR="00AD488C">
          <w:rPr>
            <w:noProof/>
          </w:rPr>
          <w:t>25</w:t>
        </w:r>
      </w:ins>
      <w:ins w:id="83" w:author="Dmitry Kaptsenel" w:date="2011-09-20T12:31:00Z">
        <w:r>
          <w:rPr>
            <w:noProof/>
          </w:rPr>
          <w:fldChar w:fldCharType="end"/>
        </w:r>
      </w:ins>
    </w:p>
    <w:p w:rsidR="00527F05" w:rsidRDefault="00527F05">
      <w:pPr>
        <w:pStyle w:val="TOC3"/>
        <w:tabs>
          <w:tab w:val="left" w:pos="1320"/>
          <w:tab w:val="right" w:leader="dot" w:pos="10070"/>
        </w:tabs>
        <w:rPr>
          <w:ins w:id="84" w:author="Dmitry Kaptsenel" w:date="2011-09-20T12:31:00Z"/>
          <w:rFonts w:eastAsiaTheme="minorEastAsia" w:cstheme="minorBidi"/>
          <w:i w:val="0"/>
          <w:iCs w:val="0"/>
          <w:noProof/>
          <w:sz w:val="22"/>
          <w:szCs w:val="22"/>
        </w:rPr>
      </w:pPr>
      <w:ins w:id="85" w:author="Dmitry Kaptsenel" w:date="2011-09-20T12:31:00Z">
        <w:r w:rsidRPr="00A651BB">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_Toc304285260 \h </w:instrText>
        </w:r>
        <w:r>
          <w:rPr>
            <w:noProof/>
          </w:rPr>
        </w:r>
      </w:ins>
      <w:r>
        <w:rPr>
          <w:noProof/>
        </w:rPr>
        <w:fldChar w:fldCharType="separate"/>
      </w:r>
      <w:ins w:id="86" w:author="Dmitry Kaptsenel" w:date="2011-09-20T12:35:00Z">
        <w:r w:rsidR="00AD488C">
          <w:rPr>
            <w:noProof/>
          </w:rPr>
          <w:t>25</w:t>
        </w:r>
      </w:ins>
      <w:ins w:id="87" w:author="Dmitry Kaptsenel" w:date="2011-09-20T12:31:00Z">
        <w:r>
          <w:rPr>
            <w:noProof/>
          </w:rPr>
          <w:fldChar w:fldCharType="end"/>
        </w:r>
      </w:ins>
    </w:p>
    <w:p w:rsidR="00527F05" w:rsidRDefault="00527F05">
      <w:pPr>
        <w:pStyle w:val="TOC3"/>
        <w:tabs>
          <w:tab w:val="left" w:pos="1320"/>
          <w:tab w:val="right" w:leader="dot" w:pos="10070"/>
        </w:tabs>
        <w:rPr>
          <w:ins w:id="88" w:author="Dmitry Kaptsenel" w:date="2011-09-20T12:31:00Z"/>
          <w:rFonts w:eastAsiaTheme="minorEastAsia" w:cstheme="minorBidi"/>
          <w:i w:val="0"/>
          <w:iCs w:val="0"/>
          <w:noProof/>
          <w:sz w:val="22"/>
          <w:szCs w:val="22"/>
        </w:rPr>
      </w:pPr>
      <w:ins w:id="89" w:author="Dmitry Kaptsenel" w:date="2011-09-20T12:31:00Z">
        <w:r w:rsidRPr="00A651BB">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_Toc304285261 \h </w:instrText>
        </w:r>
        <w:r>
          <w:rPr>
            <w:noProof/>
          </w:rPr>
        </w:r>
      </w:ins>
      <w:r>
        <w:rPr>
          <w:noProof/>
        </w:rPr>
        <w:fldChar w:fldCharType="separate"/>
      </w:r>
      <w:ins w:id="90" w:author="Dmitry Kaptsenel" w:date="2011-09-20T12:35:00Z">
        <w:r w:rsidR="00AD488C">
          <w:rPr>
            <w:noProof/>
          </w:rPr>
          <w:t>31</w:t>
        </w:r>
      </w:ins>
      <w:ins w:id="91" w:author="Dmitry Kaptsenel" w:date="2011-09-20T12:31:00Z">
        <w:r>
          <w:rPr>
            <w:noProof/>
          </w:rPr>
          <w:fldChar w:fldCharType="end"/>
        </w:r>
      </w:ins>
    </w:p>
    <w:p w:rsidR="00527F05" w:rsidRDefault="00527F05">
      <w:pPr>
        <w:pStyle w:val="TOC3"/>
        <w:tabs>
          <w:tab w:val="left" w:pos="1320"/>
          <w:tab w:val="right" w:leader="dot" w:pos="10070"/>
        </w:tabs>
        <w:rPr>
          <w:ins w:id="92" w:author="Dmitry Kaptsenel" w:date="2011-09-20T12:31:00Z"/>
          <w:rFonts w:eastAsiaTheme="minorEastAsia" w:cstheme="minorBidi"/>
          <w:i w:val="0"/>
          <w:iCs w:val="0"/>
          <w:noProof/>
          <w:sz w:val="22"/>
          <w:szCs w:val="22"/>
        </w:rPr>
      </w:pPr>
      <w:ins w:id="93" w:author="Dmitry Kaptsenel" w:date="2011-09-20T12:31:00Z">
        <w:r w:rsidRPr="00A651BB">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_Toc304285262 \h </w:instrText>
        </w:r>
        <w:r>
          <w:rPr>
            <w:noProof/>
          </w:rPr>
        </w:r>
      </w:ins>
      <w:r>
        <w:rPr>
          <w:noProof/>
        </w:rPr>
        <w:fldChar w:fldCharType="separate"/>
      </w:r>
      <w:ins w:id="94" w:author="Dmitry Kaptsenel" w:date="2011-09-20T12:35:00Z">
        <w:r w:rsidR="00AD488C">
          <w:rPr>
            <w:noProof/>
          </w:rPr>
          <w:t>34</w:t>
        </w:r>
      </w:ins>
      <w:ins w:id="95" w:author="Dmitry Kaptsenel" w:date="2011-09-20T12:31:00Z">
        <w:r>
          <w:rPr>
            <w:noProof/>
          </w:rPr>
          <w:fldChar w:fldCharType="end"/>
        </w:r>
      </w:ins>
    </w:p>
    <w:p w:rsidR="00527F05" w:rsidRDefault="00527F05">
      <w:pPr>
        <w:pStyle w:val="TOC3"/>
        <w:tabs>
          <w:tab w:val="left" w:pos="1320"/>
          <w:tab w:val="right" w:leader="dot" w:pos="10070"/>
        </w:tabs>
        <w:rPr>
          <w:ins w:id="96" w:author="Dmitry Kaptsenel" w:date="2011-09-20T12:31:00Z"/>
          <w:rFonts w:eastAsiaTheme="minorEastAsia" w:cstheme="minorBidi"/>
          <w:i w:val="0"/>
          <w:iCs w:val="0"/>
          <w:noProof/>
          <w:sz w:val="22"/>
          <w:szCs w:val="22"/>
        </w:rPr>
      </w:pPr>
      <w:ins w:id="97" w:author="Dmitry Kaptsenel" w:date="2011-09-20T12:31:00Z">
        <w:r w:rsidRPr="00A651BB">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_Toc304285263 \h </w:instrText>
        </w:r>
        <w:r>
          <w:rPr>
            <w:noProof/>
          </w:rPr>
        </w:r>
      </w:ins>
      <w:r>
        <w:rPr>
          <w:noProof/>
        </w:rPr>
        <w:fldChar w:fldCharType="separate"/>
      </w:r>
      <w:ins w:id="98" w:author="Dmitry Kaptsenel" w:date="2011-09-20T12:35:00Z">
        <w:r w:rsidR="00AD488C">
          <w:rPr>
            <w:noProof/>
          </w:rPr>
          <w:t>34</w:t>
        </w:r>
      </w:ins>
      <w:ins w:id="99" w:author="Dmitry Kaptsenel" w:date="2011-09-20T12:31:00Z">
        <w:r>
          <w:rPr>
            <w:noProof/>
          </w:rPr>
          <w:fldChar w:fldCharType="end"/>
        </w:r>
      </w:ins>
    </w:p>
    <w:p w:rsidR="00527F05" w:rsidRDefault="00527F05">
      <w:pPr>
        <w:pStyle w:val="TOC3"/>
        <w:tabs>
          <w:tab w:val="left" w:pos="1320"/>
          <w:tab w:val="right" w:leader="dot" w:pos="10070"/>
        </w:tabs>
        <w:rPr>
          <w:ins w:id="100" w:author="Dmitry Kaptsenel" w:date="2011-09-20T12:31:00Z"/>
          <w:rFonts w:eastAsiaTheme="minorEastAsia" w:cstheme="minorBidi"/>
          <w:i w:val="0"/>
          <w:iCs w:val="0"/>
          <w:noProof/>
          <w:sz w:val="22"/>
          <w:szCs w:val="22"/>
        </w:rPr>
      </w:pPr>
      <w:ins w:id="101" w:author="Dmitry Kaptsenel" w:date="2011-09-20T12:31:00Z">
        <w:r w:rsidRPr="00A651BB">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_Toc304285264 \h </w:instrText>
        </w:r>
        <w:r>
          <w:rPr>
            <w:noProof/>
          </w:rPr>
        </w:r>
      </w:ins>
      <w:r>
        <w:rPr>
          <w:noProof/>
        </w:rPr>
        <w:fldChar w:fldCharType="separate"/>
      </w:r>
      <w:ins w:id="102" w:author="Dmitry Kaptsenel" w:date="2011-09-20T12:35:00Z">
        <w:r w:rsidR="00AD488C">
          <w:rPr>
            <w:noProof/>
          </w:rPr>
          <w:t>35</w:t>
        </w:r>
      </w:ins>
      <w:ins w:id="103" w:author="Dmitry Kaptsenel" w:date="2011-09-20T12:31:00Z">
        <w:r>
          <w:rPr>
            <w:noProof/>
          </w:rPr>
          <w:fldChar w:fldCharType="end"/>
        </w:r>
      </w:ins>
    </w:p>
    <w:p w:rsidR="00527F05" w:rsidRDefault="00527F05">
      <w:pPr>
        <w:pStyle w:val="TOC2"/>
        <w:tabs>
          <w:tab w:val="left" w:pos="880"/>
          <w:tab w:val="right" w:leader="dot" w:pos="10070"/>
        </w:tabs>
        <w:rPr>
          <w:ins w:id="104" w:author="Dmitry Kaptsenel" w:date="2011-09-20T12:31:00Z"/>
          <w:rFonts w:eastAsiaTheme="minorEastAsia" w:cstheme="minorBidi"/>
          <w:smallCaps w:val="0"/>
          <w:noProof/>
          <w:sz w:val="22"/>
          <w:szCs w:val="22"/>
        </w:rPr>
      </w:pPr>
      <w:ins w:id="105" w:author="Dmitry Kaptsenel" w:date="2011-09-20T12:31:00Z">
        <w:r w:rsidRPr="00A651BB">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_Toc304285265 \h </w:instrText>
        </w:r>
        <w:r>
          <w:rPr>
            <w:noProof/>
          </w:rPr>
        </w:r>
      </w:ins>
      <w:r>
        <w:rPr>
          <w:noProof/>
        </w:rPr>
        <w:fldChar w:fldCharType="separate"/>
      </w:r>
      <w:ins w:id="106" w:author="Dmitry Kaptsenel" w:date="2011-09-20T12:35:00Z">
        <w:r w:rsidR="00AD488C">
          <w:rPr>
            <w:noProof/>
          </w:rPr>
          <w:t>37</w:t>
        </w:r>
      </w:ins>
      <w:ins w:id="107" w:author="Dmitry Kaptsenel" w:date="2011-09-20T12:31:00Z">
        <w:r>
          <w:rPr>
            <w:noProof/>
          </w:rPr>
          <w:fldChar w:fldCharType="end"/>
        </w:r>
      </w:ins>
    </w:p>
    <w:p w:rsidR="00527F05" w:rsidRDefault="00527F05">
      <w:pPr>
        <w:pStyle w:val="TOC2"/>
        <w:tabs>
          <w:tab w:val="left" w:pos="880"/>
          <w:tab w:val="right" w:leader="dot" w:pos="10070"/>
        </w:tabs>
        <w:rPr>
          <w:ins w:id="108" w:author="Dmitry Kaptsenel" w:date="2011-09-20T12:31:00Z"/>
          <w:rFonts w:eastAsiaTheme="minorEastAsia" w:cstheme="minorBidi"/>
          <w:smallCaps w:val="0"/>
          <w:noProof/>
          <w:sz w:val="22"/>
          <w:szCs w:val="22"/>
        </w:rPr>
      </w:pPr>
      <w:ins w:id="109" w:author="Dmitry Kaptsenel" w:date="2011-09-20T12:31:00Z">
        <w:r w:rsidRPr="00A651BB">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_Toc304285266 \h </w:instrText>
        </w:r>
        <w:r>
          <w:rPr>
            <w:noProof/>
          </w:rPr>
        </w:r>
      </w:ins>
      <w:r>
        <w:rPr>
          <w:noProof/>
        </w:rPr>
        <w:fldChar w:fldCharType="separate"/>
      </w:r>
      <w:ins w:id="110" w:author="Dmitry Kaptsenel" w:date="2011-09-20T12:35:00Z">
        <w:r w:rsidR="00AD488C">
          <w:rPr>
            <w:noProof/>
          </w:rPr>
          <w:t>38</w:t>
        </w:r>
      </w:ins>
      <w:ins w:id="111" w:author="Dmitry Kaptsenel" w:date="2011-09-20T12:31:00Z">
        <w:r>
          <w:rPr>
            <w:noProof/>
          </w:rPr>
          <w:fldChar w:fldCharType="end"/>
        </w:r>
      </w:ins>
    </w:p>
    <w:p w:rsidR="00527F05" w:rsidRDefault="00527F05">
      <w:pPr>
        <w:pStyle w:val="TOC3"/>
        <w:tabs>
          <w:tab w:val="left" w:pos="1320"/>
          <w:tab w:val="right" w:leader="dot" w:pos="10070"/>
        </w:tabs>
        <w:rPr>
          <w:ins w:id="112" w:author="Dmitry Kaptsenel" w:date="2011-09-20T12:31:00Z"/>
          <w:rFonts w:eastAsiaTheme="minorEastAsia" w:cstheme="minorBidi"/>
          <w:i w:val="0"/>
          <w:iCs w:val="0"/>
          <w:noProof/>
          <w:sz w:val="22"/>
          <w:szCs w:val="22"/>
        </w:rPr>
      </w:pPr>
      <w:ins w:id="113" w:author="Dmitry Kaptsenel" w:date="2011-09-20T12:31:00Z">
        <w:r w:rsidRPr="00A651BB">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_Toc304285267 \h </w:instrText>
        </w:r>
        <w:r>
          <w:rPr>
            <w:noProof/>
          </w:rPr>
        </w:r>
      </w:ins>
      <w:r>
        <w:rPr>
          <w:noProof/>
        </w:rPr>
        <w:fldChar w:fldCharType="separate"/>
      </w:r>
      <w:ins w:id="114" w:author="Dmitry Kaptsenel" w:date="2011-09-20T12:35:00Z">
        <w:r w:rsidR="00AD488C">
          <w:rPr>
            <w:noProof/>
          </w:rPr>
          <w:t>39</w:t>
        </w:r>
      </w:ins>
      <w:ins w:id="115" w:author="Dmitry Kaptsenel" w:date="2011-09-20T12:31:00Z">
        <w:r>
          <w:rPr>
            <w:noProof/>
          </w:rPr>
          <w:fldChar w:fldCharType="end"/>
        </w:r>
      </w:ins>
    </w:p>
    <w:p w:rsidR="00527F05" w:rsidRDefault="00527F05">
      <w:pPr>
        <w:pStyle w:val="TOC3"/>
        <w:tabs>
          <w:tab w:val="left" w:pos="1320"/>
          <w:tab w:val="right" w:leader="dot" w:pos="10070"/>
        </w:tabs>
        <w:rPr>
          <w:ins w:id="116" w:author="Dmitry Kaptsenel" w:date="2011-09-20T12:31:00Z"/>
          <w:rFonts w:eastAsiaTheme="minorEastAsia" w:cstheme="minorBidi"/>
          <w:i w:val="0"/>
          <w:iCs w:val="0"/>
          <w:noProof/>
          <w:sz w:val="22"/>
          <w:szCs w:val="22"/>
        </w:rPr>
      </w:pPr>
      <w:ins w:id="117" w:author="Dmitry Kaptsenel" w:date="2011-09-20T12:31:00Z">
        <w:r w:rsidRPr="00A651BB">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_Toc304285268 \h </w:instrText>
        </w:r>
        <w:r>
          <w:rPr>
            <w:noProof/>
          </w:rPr>
        </w:r>
      </w:ins>
      <w:r>
        <w:rPr>
          <w:noProof/>
        </w:rPr>
        <w:fldChar w:fldCharType="separate"/>
      </w:r>
      <w:ins w:id="118" w:author="Dmitry Kaptsenel" w:date="2011-09-20T12:35:00Z">
        <w:r w:rsidR="00AD488C">
          <w:rPr>
            <w:noProof/>
          </w:rPr>
          <w:t>39</w:t>
        </w:r>
      </w:ins>
      <w:ins w:id="119" w:author="Dmitry Kaptsenel" w:date="2011-09-20T12:31:00Z">
        <w:r>
          <w:rPr>
            <w:noProof/>
          </w:rPr>
          <w:fldChar w:fldCharType="end"/>
        </w:r>
      </w:ins>
    </w:p>
    <w:p w:rsidR="00527F05" w:rsidRDefault="00527F05">
      <w:pPr>
        <w:pStyle w:val="TOC4"/>
        <w:tabs>
          <w:tab w:val="left" w:pos="1540"/>
          <w:tab w:val="right" w:leader="dot" w:pos="10070"/>
        </w:tabs>
        <w:rPr>
          <w:ins w:id="120" w:author="Dmitry Kaptsenel" w:date="2011-09-20T12:31:00Z"/>
          <w:rFonts w:eastAsiaTheme="minorEastAsia" w:cstheme="minorBidi"/>
          <w:noProof/>
          <w:sz w:val="22"/>
          <w:szCs w:val="22"/>
        </w:rPr>
      </w:pPr>
      <w:ins w:id="121" w:author="Dmitry Kaptsenel" w:date="2011-09-20T12:31:00Z">
        <w:r w:rsidRPr="00A651BB">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_Toc304285269 \h </w:instrText>
        </w:r>
        <w:r>
          <w:rPr>
            <w:noProof/>
          </w:rPr>
        </w:r>
      </w:ins>
      <w:r>
        <w:rPr>
          <w:noProof/>
        </w:rPr>
        <w:fldChar w:fldCharType="separate"/>
      </w:r>
      <w:ins w:id="122" w:author="Dmitry Kaptsenel" w:date="2011-09-20T12:35:00Z">
        <w:r w:rsidR="00AD488C">
          <w:rPr>
            <w:noProof/>
          </w:rPr>
          <w:t>40</w:t>
        </w:r>
      </w:ins>
      <w:ins w:id="123" w:author="Dmitry Kaptsenel" w:date="2011-09-20T12:31:00Z">
        <w:r>
          <w:rPr>
            <w:noProof/>
          </w:rPr>
          <w:fldChar w:fldCharType="end"/>
        </w:r>
      </w:ins>
    </w:p>
    <w:p w:rsidR="00527F05" w:rsidRDefault="00527F05">
      <w:pPr>
        <w:pStyle w:val="TOC4"/>
        <w:tabs>
          <w:tab w:val="left" w:pos="1540"/>
          <w:tab w:val="right" w:leader="dot" w:pos="10070"/>
        </w:tabs>
        <w:rPr>
          <w:ins w:id="124" w:author="Dmitry Kaptsenel" w:date="2011-09-20T12:31:00Z"/>
          <w:rFonts w:eastAsiaTheme="minorEastAsia" w:cstheme="minorBidi"/>
          <w:noProof/>
          <w:sz w:val="22"/>
          <w:szCs w:val="22"/>
        </w:rPr>
      </w:pPr>
      <w:ins w:id="125" w:author="Dmitry Kaptsenel" w:date="2011-09-20T12:31:00Z">
        <w:r w:rsidRPr="00A651BB">
          <w:rPr>
            <w:rFonts w:cs="Times New Roman"/>
            <w:noProof/>
          </w:rPr>
          <w:t>4.8.2.2.</w:t>
        </w:r>
        <w:r>
          <w:rPr>
            <w:rFonts w:eastAsiaTheme="minorEastAsia" w:cstheme="minorBidi"/>
            <w:noProof/>
            <w:sz w:val="22"/>
            <w:szCs w:val="22"/>
          </w:rPr>
          <w:tab/>
        </w:r>
        <w:r>
          <w:rPr>
            <w:noProof/>
          </w:rPr>
          <w:t>Mapping Buffer-related Commands to COI</w:t>
        </w:r>
        <w:r>
          <w:rPr>
            <w:noProof/>
          </w:rPr>
          <w:tab/>
        </w:r>
        <w:r>
          <w:rPr>
            <w:noProof/>
          </w:rPr>
          <w:fldChar w:fldCharType="begin"/>
        </w:r>
        <w:r>
          <w:rPr>
            <w:noProof/>
          </w:rPr>
          <w:instrText xml:space="preserve"> PAGEREF _Toc304285270 \h </w:instrText>
        </w:r>
        <w:r>
          <w:rPr>
            <w:noProof/>
          </w:rPr>
        </w:r>
      </w:ins>
      <w:r>
        <w:rPr>
          <w:noProof/>
        </w:rPr>
        <w:fldChar w:fldCharType="separate"/>
      </w:r>
      <w:ins w:id="126" w:author="Dmitry Kaptsenel" w:date="2011-09-20T12:35:00Z">
        <w:r w:rsidR="00AD488C">
          <w:rPr>
            <w:noProof/>
          </w:rPr>
          <w:t>40</w:t>
        </w:r>
      </w:ins>
      <w:ins w:id="127" w:author="Dmitry Kaptsenel" w:date="2011-09-20T12:31:00Z">
        <w:r>
          <w:rPr>
            <w:noProof/>
          </w:rPr>
          <w:fldChar w:fldCharType="end"/>
        </w:r>
      </w:ins>
    </w:p>
    <w:p w:rsidR="00527F05" w:rsidRDefault="00527F05">
      <w:pPr>
        <w:pStyle w:val="TOC3"/>
        <w:tabs>
          <w:tab w:val="left" w:pos="1320"/>
          <w:tab w:val="right" w:leader="dot" w:pos="10070"/>
        </w:tabs>
        <w:rPr>
          <w:ins w:id="128" w:author="Dmitry Kaptsenel" w:date="2011-09-20T12:31:00Z"/>
          <w:rFonts w:eastAsiaTheme="minorEastAsia" w:cstheme="minorBidi"/>
          <w:i w:val="0"/>
          <w:iCs w:val="0"/>
          <w:noProof/>
          <w:sz w:val="22"/>
          <w:szCs w:val="22"/>
        </w:rPr>
      </w:pPr>
      <w:ins w:id="129" w:author="Dmitry Kaptsenel" w:date="2011-09-20T12:31:00Z">
        <w:r w:rsidRPr="00A651BB">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_Toc304285271 \h </w:instrText>
        </w:r>
        <w:r>
          <w:rPr>
            <w:noProof/>
          </w:rPr>
        </w:r>
      </w:ins>
      <w:r>
        <w:rPr>
          <w:noProof/>
        </w:rPr>
        <w:fldChar w:fldCharType="separate"/>
      </w:r>
      <w:ins w:id="130" w:author="Dmitry Kaptsenel" w:date="2011-09-20T12:35:00Z">
        <w:r w:rsidR="00AD488C">
          <w:rPr>
            <w:noProof/>
          </w:rPr>
          <w:t>40</w:t>
        </w:r>
      </w:ins>
      <w:ins w:id="131" w:author="Dmitry Kaptsenel" w:date="2011-09-20T12:31:00Z">
        <w:r>
          <w:rPr>
            <w:noProof/>
          </w:rPr>
          <w:fldChar w:fldCharType="end"/>
        </w:r>
      </w:ins>
    </w:p>
    <w:p w:rsidR="00527F05" w:rsidRDefault="00527F05">
      <w:pPr>
        <w:pStyle w:val="TOC4"/>
        <w:tabs>
          <w:tab w:val="left" w:pos="1540"/>
          <w:tab w:val="right" w:leader="dot" w:pos="10070"/>
        </w:tabs>
        <w:rPr>
          <w:ins w:id="132" w:author="Dmitry Kaptsenel" w:date="2011-09-20T12:31:00Z"/>
          <w:rFonts w:eastAsiaTheme="minorEastAsia" w:cstheme="minorBidi"/>
          <w:noProof/>
          <w:sz w:val="22"/>
          <w:szCs w:val="22"/>
        </w:rPr>
      </w:pPr>
      <w:ins w:id="133" w:author="Dmitry Kaptsenel" w:date="2011-09-20T12:31:00Z">
        <w:r w:rsidRPr="00A651BB">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_Toc304285272 \h </w:instrText>
        </w:r>
        <w:r>
          <w:rPr>
            <w:noProof/>
          </w:rPr>
        </w:r>
      </w:ins>
      <w:r>
        <w:rPr>
          <w:noProof/>
        </w:rPr>
        <w:fldChar w:fldCharType="separate"/>
      </w:r>
      <w:ins w:id="134" w:author="Dmitry Kaptsenel" w:date="2011-09-20T12:35:00Z">
        <w:r w:rsidR="00AD488C">
          <w:rPr>
            <w:noProof/>
          </w:rPr>
          <w:t>41</w:t>
        </w:r>
      </w:ins>
      <w:ins w:id="135" w:author="Dmitry Kaptsenel" w:date="2011-09-20T12:31:00Z">
        <w:r>
          <w:rPr>
            <w:noProof/>
          </w:rPr>
          <w:fldChar w:fldCharType="end"/>
        </w:r>
      </w:ins>
    </w:p>
    <w:p w:rsidR="00527F05" w:rsidRDefault="00527F05">
      <w:pPr>
        <w:pStyle w:val="TOC4"/>
        <w:tabs>
          <w:tab w:val="left" w:pos="1540"/>
          <w:tab w:val="right" w:leader="dot" w:pos="10070"/>
        </w:tabs>
        <w:rPr>
          <w:ins w:id="136" w:author="Dmitry Kaptsenel" w:date="2011-09-20T12:31:00Z"/>
          <w:rFonts w:eastAsiaTheme="minorEastAsia" w:cstheme="minorBidi"/>
          <w:noProof/>
          <w:sz w:val="22"/>
          <w:szCs w:val="22"/>
        </w:rPr>
      </w:pPr>
      <w:ins w:id="137" w:author="Dmitry Kaptsenel" w:date="2011-09-20T12:31:00Z">
        <w:r w:rsidRPr="00A651BB">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_Toc304285273 \h </w:instrText>
        </w:r>
        <w:r>
          <w:rPr>
            <w:noProof/>
          </w:rPr>
        </w:r>
      </w:ins>
      <w:r>
        <w:rPr>
          <w:noProof/>
        </w:rPr>
        <w:fldChar w:fldCharType="separate"/>
      </w:r>
      <w:ins w:id="138" w:author="Dmitry Kaptsenel" w:date="2011-09-20T12:35:00Z">
        <w:r w:rsidR="00AD488C">
          <w:rPr>
            <w:noProof/>
          </w:rPr>
          <w:t>44</w:t>
        </w:r>
      </w:ins>
      <w:ins w:id="139" w:author="Dmitry Kaptsenel" w:date="2011-09-20T12:31:00Z">
        <w:r>
          <w:rPr>
            <w:noProof/>
          </w:rPr>
          <w:fldChar w:fldCharType="end"/>
        </w:r>
      </w:ins>
    </w:p>
    <w:p w:rsidR="00527F05" w:rsidRDefault="00527F05">
      <w:pPr>
        <w:pStyle w:val="TOC3"/>
        <w:tabs>
          <w:tab w:val="left" w:pos="1320"/>
          <w:tab w:val="right" w:leader="dot" w:pos="10070"/>
        </w:tabs>
        <w:rPr>
          <w:ins w:id="140" w:author="Dmitry Kaptsenel" w:date="2011-09-20T12:31:00Z"/>
          <w:rFonts w:eastAsiaTheme="minorEastAsia" w:cstheme="minorBidi"/>
          <w:i w:val="0"/>
          <w:iCs w:val="0"/>
          <w:noProof/>
          <w:sz w:val="22"/>
          <w:szCs w:val="22"/>
        </w:rPr>
      </w:pPr>
      <w:ins w:id="141" w:author="Dmitry Kaptsenel" w:date="2011-09-20T12:31:00Z">
        <w:r w:rsidRPr="00A651BB">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_Toc304285274 \h </w:instrText>
        </w:r>
        <w:r>
          <w:rPr>
            <w:noProof/>
          </w:rPr>
        </w:r>
      </w:ins>
      <w:r>
        <w:rPr>
          <w:noProof/>
        </w:rPr>
        <w:fldChar w:fldCharType="separate"/>
      </w:r>
      <w:ins w:id="142" w:author="Dmitry Kaptsenel" w:date="2011-09-20T12:35:00Z">
        <w:r w:rsidR="00AD488C">
          <w:rPr>
            <w:noProof/>
          </w:rPr>
          <w:t>46</w:t>
        </w:r>
      </w:ins>
      <w:ins w:id="143" w:author="Dmitry Kaptsenel" w:date="2011-09-20T12:31:00Z">
        <w:r>
          <w:rPr>
            <w:noProof/>
          </w:rPr>
          <w:fldChar w:fldCharType="end"/>
        </w:r>
      </w:ins>
    </w:p>
    <w:p w:rsidR="00527F05" w:rsidRDefault="00527F05">
      <w:pPr>
        <w:pStyle w:val="TOC3"/>
        <w:tabs>
          <w:tab w:val="left" w:pos="1320"/>
          <w:tab w:val="right" w:leader="dot" w:pos="10070"/>
        </w:tabs>
        <w:rPr>
          <w:ins w:id="144" w:author="Dmitry Kaptsenel" w:date="2011-09-20T12:31:00Z"/>
          <w:rFonts w:eastAsiaTheme="minorEastAsia" w:cstheme="minorBidi"/>
          <w:i w:val="0"/>
          <w:iCs w:val="0"/>
          <w:noProof/>
          <w:sz w:val="22"/>
          <w:szCs w:val="22"/>
        </w:rPr>
      </w:pPr>
      <w:ins w:id="145" w:author="Dmitry Kaptsenel" w:date="2011-09-20T12:31:00Z">
        <w:r w:rsidRPr="00A651BB">
          <w:rPr>
            <w:rFonts w:cs="Times New Roman"/>
            <w:noProof/>
          </w:rPr>
          <w:t>4.8.5.</w:t>
        </w:r>
        <w:r>
          <w:rPr>
            <w:rFonts w:eastAsiaTheme="minorEastAsia" w:cstheme="minorBidi"/>
            <w:i w:val="0"/>
            <w:iCs w:val="0"/>
            <w:noProof/>
            <w:sz w:val="22"/>
            <w:szCs w:val="22"/>
          </w:rPr>
          <w:tab/>
        </w:r>
        <w:r>
          <w:rPr>
            <w:noProof/>
          </w:rPr>
          <w:t>MIC Device Agent Service Command Queue</w:t>
        </w:r>
        <w:r>
          <w:rPr>
            <w:noProof/>
          </w:rPr>
          <w:tab/>
        </w:r>
        <w:r>
          <w:rPr>
            <w:noProof/>
          </w:rPr>
          <w:fldChar w:fldCharType="begin"/>
        </w:r>
        <w:r>
          <w:rPr>
            <w:noProof/>
          </w:rPr>
          <w:instrText xml:space="preserve"> PAGEREF _Toc304285275 \h </w:instrText>
        </w:r>
        <w:r>
          <w:rPr>
            <w:noProof/>
          </w:rPr>
        </w:r>
      </w:ins>
      <w:r>
        <w:rPr>
          <w:noProof/>
        </w:rPr>
        <w:fldChar w:fldCharType="separate"/>
      </w:r>
      <w:ins w:id="146" w:author="Dmitry Kaptsenel" w:date="2011-09-20T12:35:00Z">
        <w:r w:rsidR="00AD488C">
          <w:rPr>
            <w:noProof/>
          </w:rPr>
          <w:t>46</w:t>
        </w:r>
      </w:ins>
      <w:ins w:id="147" w:author="Dmitry Kaptsenel" w:date="2011-09-20T12:31:00Z">
        <w:r>
          <w:rPr>
            <w:noProof/>
          </w:rPr>
          <w:fldChar w:fldCharType="end"/>
        </w:r>
      </w:ins>
    </w:p>
    <w:p w:rsidR="00527F05" w:rsidRDefault="00527F05">
      <w:pPr>
        <w:pStyle w:val="TOC2"/>
        <w:tabs>
          <w:tab w:val="left" w:pos="880"/>
          <w:tab w:val="right" w:leader="dot" w:pos="10070"/>
        </w:tabs>
        <w:rPr>
          <w:ins w:id="148" w:author="Dmitry Kaptsenel" w:date="2011-09-20T12:31:00Z"/>
          <w:rFonts w:eastAsiaTheme="minorEastAsia" w:cstheme="minorBidi"/>
          <w:smallCaps w:val="0"/>
          <w:noProof/>
          <w:sz w:val="22"/>
          <w:szCs w:val="22"/>
        </w:rPr>
      </w:pPr>
      <w:ins w:id="149" w:author="Dmitry Kaptsenel" w:date="2011-09-20T12:31:00Z">
        <w:r w:rsidRPr="00A651BB">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_Toc304285276 \h </w:instrText>
        </w:r>
        <w:r>
          <w:rPr>
            <w:noProof/>
          </w:rPr>
        </w:r>
      </w:ins>
      <w:r>
        <w:rPr>
          <w:noProof/>
        </w:rPr>
        <w:fldChar w:fldCharType="separate"/>
      </w:r>
      <w:ins w:id="150" w:author="Dmitry Kaptsenel" w:date="2011-09-20T12:35:00Z">
        <w:r w:rsidR="00AD488C">
          <w:rPr>
            <w:noProof/>
          </w:rPr>
          <w:t>46</w:t>
        </w:r>
      </w:ins>
      <w:ins w:id="151" w:author="Dmitry Kaptsenel" w:date="2011-09-20T12:31:00Z">
        <w:r>
          <w:rPr>
            <w:noProof/>
          </w:rPr>
          <w:fldChar w:fldCharType="end"/>
        </w:r>
      </w:ins>
    </w:p>
    <w:p w:rsidR="00527F05" w:rsidRDefault="00527F05">
      <w:pPr>
        <w:pStyle w:val="TOC2"/>
        <w:tabs>
          <w:tab w:val="left" w:pos="880"/>
          <w:tab w:val="right" w:leader="dot" w:pos="10070"/>
        </w:tabs>
        <w:rPr>
          <w:ins w:id="152" w:author="Dmitry Kaptsenel" w:date="2011-09-20T12:31:00Z"/>
          <w:rFonts w:eastAsiaTheme="minorEastAsia" w:cstheme="minorBidi"/>
          <w:smallCaps w:val="0"/>
          <w:noProof/>
          <w:sz w:val="22"/>
          <w:szCs w:val="22"/>
        </w:rPr>
      </w:pPr>
      <w:ins w:id="153" w:author="Dmitry Kaptsenel" w:date="2011-09-20T12:31:00Z">
        <w:r w:rsidRPr="00A651BB">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_Toc304285277 \h </w:instrText>
        </w:r>
        <w:r>
          <w:rPr>
            <w:noProof/>
          </w:rPr>
        </w:r>
      </w:ins>
      <w:r>
        <w:rPr>
          <w:noProof/>
        </w:rPr>
        <w:fldChar w:fldCharType="separate"/>
      </w:r>
      <w:ins w:id="154" w:author="Dmitry Kaptsenel" w:date="2011-09-20T12:35:00Z">
        <w:r w:rsidR="00AD488C">
          <w:rPr>
            <w:noProof/>
          </w:rPr>
          <w:t>48</w:t>
        </w:r>
      </w:ins>
      <w:ins w:id="155" w:author="Dmitry Kaptsenel" w:date="2011-09-20T12:31:00Z">
        <w:r>
          <w:rPr>
            <w:noProof/>
          </w:rPr>
          <w:fldChar w:fldCharType="end"/>
        </w:r>
      </w:ins>
    </w:p>
    <w:p w:rsidR="00527F05" w:rsidRDefault="00527F05">
      <w:pPr>
        <w:pStyle w:val="TOC2"/>
        <w:tabs>
          <w:tab w:val="left" w:pos="880"/>
          <w:tab w:val="right" w:leader="dot" w:pos="10070"/>
        </w:tabs>
        <w:rPr>
          <w:ins w:id="156" w:author="Dmitry Kaptsenel" w:date="2011-09-20T12:31:00Z"/>
          <w:rFonts w:eastAsiaTheme="minorEastAsia" w:cstheme="minorBidi"/>
          <w:smallCaps w:val="0"/>
          <w:noProof/>
          <w:sz w:val="22"/>
          <w:szCs w:val="22"/>
        </w:rPr>
      </w:pPr>
      <w:ins w:id="157" w:author="Dmitry Kaptsenel" w:date="2011-09-20T12:31:00Z">
        <w:r w:rsidRPr="00A651BB">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_Toc304285278 \h </w:instrText>
        </w:r>
        <w:r>
          <w:rPr>
            <w:noProof/>
          </w:rPr>
        </w:r>
      </w:ins>
      <w:r>
        <w:rPr>
          <w:noProof/>
        </w:rPr>
        <w:fldChar w:fldCharType="separate"/>
      </w:r>
      <w:ins w:id="158" w:author="Dmitry Kaptsenel" w:date="2011-09-20T12:35:00Z">
        <w:r w:rsidR="00AD488C">
          <w:rPr>
            <w:noProof/>
          </w:rPr>
          <w:t>49</w:t>
        </w:r>
      </w:ins>
      <w:ins w:id="159" w:author="Dmitry Kaptsenel" w:date="2011-09-20T12:31:00Z">
        <w:r>
          <w:rPr>
            <w:noProof/>
          </w:rPr>
          <w:fldChar w:fldCharType="end"/>
        </w:r>
      </w:ins>
    </w:p>
    <w:p w:rsidR="00527F05" w:rsidRDefault="00527F05">
      <w:pPr>
        <w:pStyle w:val="TOC3"/>
        <w:tabs>
          <w:tab w:val="left" w:pos="1320"/>
          <w:tab w:val="right" w:leader="dot" w:pos="10070"/>
        </w:tabs>
        <w:rPr>
          <w:ins w:id="160" w:author="Dmitry Kaptsenel" w:date="2011-09-20T12:31:00Z"/>
          <w:rFonts w:eastAsiaTheme="minorEastAsia" w:cstheme="minorBidi"/>
          <w:i w:val="0"/>
          <w:iCs w:val="0"/>
          <w:noProof/>
          <w:sz w:val="22"/>
          <w:szCs w:val="22"/>
        </w:rPr>
      </w:pPr>
      <w:ins w:id="161" w:author="Dmitry Kaptsenel" w:date="2011-09-20T12:31:00Z">
        <w:r w:rsidRPr="00A651BB">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_Toc304285279 \h </w:instrText>
        </w:r>
        <w:r>
          <w:rPr>
            <w:noProof/>
          </w:rPr>
        </w:r>
      </w:ins>
      <w:r>
        <w:rPr>
          <w:noProof/>
        </w:rPr>
        <w:fldChar w:fldCharType="separate"/>
      </w:r>
      <w:ins w:id="162" w:author="Dmitry Kaptsenel" w:date="2011-09-20T12:35:00Z">
        <w:r w:rsidR="00AD488C">
          <w:rPr>
            <w:noProof/>
          </w:rPr>
          <w:t>52</w:t>
        </w:r>
      </w:ins>
      <w:ins w:id="163" w:author="Dmitry Kaptsenel" w:date="2011-09-20T12:31:00Z">
        <w:r>
          <w:rPr>
            <w:noProof/>
          </w:rPr>
          <w:fldChar w:fldCharType="end"/>
        </w:r>
      </w:ins>
    </w:p>
    <w:p w:rsidR="00527F05" w:rsidRDefault="00527F05">
      <w:pPr>
        <w:pStyle w:val="TOC2"/>
        <w:tabs>
          <w:tab w:val="left" w:pos="880"/>
          <w:tab w:val="right" w:leader="dot" w:pos="10070"/>
        </w:tabs>
        <w:rPr>
          <w:ins w:id="164" w:author="Dmitry Kaptsenel" w:date="2011-09-20T12:31:00Z"/>
          <w:rFonts w:eastAsiaTheme="minorEastAsia" w:cstheme="minorBidi"/>
          <w:smallCaps w:val="0"/>
          <w:noProof/>
          <w:sz w:val="22"/>
          <w:szCs w:val="22"/>
        </w:rPr>
      </w:pPr>
      <w:ins w:id="165" w:author="Dmitry Kaptsenel" w:date="2011-09-20T12:31:00Z">
        <w:r w:rsidRPr="00A651BB">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_Toc304285280 \h </w:instrText>
        </w:r>
        <w:r>
          <w:rPr>
            <w:noProof/>
          </w:rPr>
        </w:r>
      </w:ins>
      <w:r>
        <w:rPr>
          <w:noProof/>
        </w:rPr>
        <w:fldChar w:fldCharType="separate"/>
      </w:r>
      <w:ins w:id="166" w:author="Dmitry Kaptsenel" w:date="2011-09-20T12:35:00Z">
        <w:r w:rsidR="00AD488C">
          <w:rPr>
            <w:noProof/>
          </w:rPr>
          <w:t>53</w:t>
        </w:r>
      </w:ins>
      <w:ins w:id="167" w:author="Dmitry Kaptsenel" w:date="2011-09-20T12:31:00Z">
        <w:r>
          <w:rPr>
            <w:noProof/>
          </w:rPr>
          <w:fldChar w:fldCharType="end"/>
        </w:r>
      </w:ins>
    </w:p>
    <w:p w:rsidR="00527F05" w:rsidRDefault="00527F05">
      <w:pPr>
        <w:pStyle w:val="TOC3"/>
        <w:tabs>
          <w:tab w:val="left" w:pos="1320"/>
          <w:tab w:val="right" w:leader="dot" w:pos="10070"/>
        </w:tabs>
        <w:rPr>
          <w:ins w:id="168" w:author="Dmitry Kaptsenel" w:date="2011-09-20T12:31:00Z"/>
          <w:rFonts w:eastAsiaTheme="minorEastAsia" w:cstheme="minorBidi"/>
          <w:i w:val="0"/>
          <w:iCs w:val="0"/>
          <w:noProof/>
          <w:sz w:val="22"/>
          <w:szCs w:val="22"/>
        </w:rPr>
      </w:pPr>
      <w:ins w:id="169" w:author="Dmitry Kaptsenel" w:date="2011-09-20T12:31:00Z">
        <w:r w:rsidRPr="00A651BB">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_Toc304285281 \h </w:instrText>
        </w:r>
        <w:r>
          <w:rPr>
            <w:noProof/>
          </w:rPr>
        </w:r>
      </w:ins>
      <w:r>
        <w:rPr>
          <w:noProof/>
        </w:rPr>
        <w:fldChar w:fldCharType="separate"/>
      </w:r>
      <w:ins w:id="170" w:author="Dmitry Kaptsenel" w:date="2011-09-20T12:35:00Z">
        <w:r w:rsidR="00AD488C">
          <w:rPr>
            <w:noProof/>
          </w:rPr>
          <w:t>53</w:t>
        </w:r>
      </w:ins>
      <w:ins w:id="171" w:author="Dmitry Kaptsenel" w:date="2011-09-20T12:31:00Z">
        <w:r>
          <w:rPr>
            <w:noProof/>
          </w:rPr>
          <w:fldChar w:fldCharType="end"/>
        </w:r>
      </w:ins>
    </w:p>
    <w:p w:rsidR="00527F05" w:rsidRDefault="00527F05">
      <w:pPr>
        <w:pStyle w:val="TOC3"/>
        <w:tabs>
          <w:tab w:val="left" w:pos="1320"/>
          <w:tab w:val="right" w:leader="dot" w:pos="10070"/>
        </w:tabs>
        <w:rPr>
          <w:ins w:id="172" w:author="Dmitry Kaptsenel" w:date="2011-09-20T12:31:00Z"/>
          <w:rFonts w:eastAsiaTheme="minorEastAsia" w:cstheme="minorBidi"/>
          <w:i w:val="0"/>
          <w:iCs w:val="0"/>
          <w:noProof/>
          <w:sz w:val="22"/>
          <w:szCs w:val="22"/>
        </w:rPr>
      </w:pPr>
      <w:ins w:id="173" w:author="Dmitry Kaptsenel" w:date="2011-09-20T12:31:00Z">
        <w:r w:rsidRPr="00A651BB">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_Toc304285282 \h </w:instrText>
        </w:r>
        <w:r>
          <w:rPr>
            <w:noProof/>
          </w:rPr>
        </w:r>
      </w:ins>
      <w:r>
        <w:rPr>
          <w:noProof/>
        </w:rPr>
        <w:fldChar w:fldCharType="separate"/>
      </w:r>
      <w:ins w:id="174" w:author="Dmitry Kaptsenel" w:date="2011-09-20T12:35:00Z">
        <w:r w:rsidR="00AD488C">
          <w:rPr>
            <w:noProof/>
          </w:rPr>
          <w:t>54</w:t>
        </w:r>
      </w:ins>
      <w:ins w:id="175" w:author="Dmitry Kaptsenel" w:date="2011-09-20T12:31:00Z">
        <w:r>
          <w:rPr>
            <w:noProof/>
          </w:rPr>
          <w:fldChar w:fldCharType="end"/>
        </w:r>
      </w:ins>
    </w:p>
    <w:p w:rsidR="00527F05" w:rsidRDefault="00527F05">
      <w:pPr>
        <w:pStyle w:val="TOC4"/>
        <w:tabs>
          <w:tab w:val="left" w:pos="1540"/>
          <w:tab w:val="right" w:leader="dot" w:pos="10070"/>
        </w:tabs>
        <w:rPr>
          <w:ins w:id="176" w:author="Dmitry Kaptsenel" w:date="2011-09-20T12:31:00Z"/>
          <w:rFonts w:eastAsiaTheme="minorEastAsia" w:cstheme="minorBidi"/>
          <w:noProof/>
          <w:sz w:val="22"/>
          <w:szCs w:val="22"/>
        </w:rPr>
      </w:pPr>
      <w:ins w:id="177" w:author="Dmitry Kaptsenel" w:date="2011-09-20T12:31:00Z">
        <w:r w:rsidRPr="00A651BB">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_Toc304285283 \h </w:instrText>
        </w:r>
        <w:r>
          <w:rPr>
            <w:noProof/>
          </w:rPr>
        </w:r>
      </w:ins>
      <w:r>
        <w:rPr>
          <w:noProof/>
        </w:rPr>
        <w:fldChar w:fldCharType="separate"/>
      </w:r>
      <w:ins w:id="178" w:author="Dmitry Kaptsenel" w:date="2011-09-20T12:35:00Z">
        <w:r w:rsidR="00AD488C">
          <w:rPr>
            <w:noProof/>
          </w:rPr>
          <w:t>54</w:t>
        </w:r>
      </w:ins>
      <w:ins w:id="179" w:author="Dmitry Kaptsenel" w:date="2011-09-20T12:31:00Z">
        <w:r>
          <w:rPr>
            <w:noProof/>
          </w:rPr>
          <w:fldChar w:fldCharType="end"/>
        </w:r>
      </w:ins>
    </w:p>
    <w:p w:rsidR="00527F05" w:rsidRDefault="00527F05">
      <w:pPr>
        <w:pStyle w:val="TOC4"/>
        <w:tabs>
          <w:tab w:val="left" w:pos="1540"/>
          <w:tab w:val="right" w:leader="dot" w:pos="10070"/>
        </w:tabs>
        <w:rPr>
          <w:ins w:id="180" w:author="Dmitry Kaptsenel" w:date="2011-09-20T12:31:00Z"/>
          <w:rFonts w:eastAsiaTheme="minorEastAsia" w:cstheme="minorBidi"/>
          <w:noProof/>
          <w:sz w:val="22"/>
          <w:szCs w:val="22"/>
        </w:rPr>
      </w:pPr>
      <w:ins w:id="181" w:author="Dmitry Kaptsenel" w:date="2011-09-20T12:31:00Z">
        <w:r w:rsidRPr="00A651BB">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_Toc304285284 \h </w:instrText>
        </w:r>
        <w:r>
          <w:rPr>
            <w:noProof/>
          </w:rPr>
        </w:r>
      </w:ins>
      <w:r>
        <w:rPr>
          <w:noProof/>
        </w:rPr>
        <w:fldChar w:fldCharType="separate"/>
      </w:r>
      <w:ins w:id="182" w:author="Dmitry Kaptsenel" w:date="2011-09-20T12:35:00Z">
        <w:r w:rsidR="00AD488C">
          <w:rPr>
            <w:noProof/>
          </w:rPr>
          <w:t>54</w:t>
        </w:r>
      </w:ins>
      <w:ins w:id="183" w:author="Dmitry Kaptsenel" w:date="2011-09-20T12:31:00Z">
        <w:r>
          <w:rPr>
            <w:noProof/>
          </w:rPr>
          <w:fldChar w:fldCharType="end"/>
        </w:r>
      </w:ins>
    </w:p>
    <w:p w:rsidR="00527F05" w:rsidRDefault="00527F05">
      <w:pPr>
        <w:pStyle w:val="TOC4"/>
        <w:tabs>
          <w:tab w:val="left" w:pos="1540"/>
          <w:tab w:val="right" w:leader="dot" w:pos="10070"/>
        </w:tabs>
        <w:rPr>
          <w:ins w:id="184" w:author="Dmitry Kaptsenel" w:date="2011-09-20T12:31:00Z"/>
          <w:rFonts w:eastAsiaTheme="minorEastAsia" w:cstheme="minorBidi"/>
          <w:noProof/>
          <w:sz w:val="22"/>
          <w:szCs w:val="22"/>
        </w:rPr>
      </w:pPr>
      <w:ins w:id="185" w:author="Dmitry Kaptsenel" w:date="2011-09-20T12:31:00Z">
        <w:r w:rsidRPr="00A651BB">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_Toc304285285 \h </w:instrText>
        </w:r>
        <w:r>
          <w:rPr>
            <w:noProof/>
          </w:rPr>
        </w:r>
      </w:ins>
      <w:r>
        <w:rPr>
          <w:noProof/>
        </w:rPr>
        <w:fldChar w:fldCharType="separate"/>
      </w:r>
      <w:ins w:id="186" w:author="Dmitry Kaptsenel" w:date="2011-09-20T12:35:00Z">
        <w:r w:rsidR="00AD488C">
          <w:rPr>
            <w:noProof/>
          </w:rPr>
          <w:t>56</w:t>
        </w:r>
      </w:ins>
      <w:ins w:id="187" w:author="Dmitry Kaptsenel" w:date="2011-09-20T12:31:00Z">
        <w:r>
          <w:rPr>
            <w:noProof/>
          </w:rPr>
          <w:fldChar w:fldCharType="end"/>
        </w:r>
      </w:ins>
    </w:p>
    <w:p w:rsidR="00527F05" w:rsidRDefault="00527F05">
      <w:pPr>
        <w:pStyle w:val="TOC4"/>
        <w:tabs>
          <w:tab w:val="left" w:pos="1540"/>
          <w:tab w:val="right" w:leader="dot" w:pos="10070"/>
        </w:tabs>
        <w:rPr>
          <w:ins w:id="188" w:author="Dmitry Kaptsenel" w:date="2011-09-20T12:31:00Z"/>
          <w:rFonts w:eastAsiaTheme="minorEastAsia" w:cstheme="minorBidi"/>
          <w:noProof/>
          <w:sz w:val="22"/>
          <w:szCs w:val="22"/>
        </w:rPr>
      </w:pPr>
      <w:ins w:id="189" w:author="Dmitry Kaptsenel" w:date="2011-09-20T12:31:00Z">
        <w:r w:rsidRPr="00A651BB">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_Toc304285286 \h </w:instrText>
        </w:r>
        <w:r>
          <w:rPr>
            <w:noProof/>
          </w:rPr>
        </w:r>
      </w:ins>
      <w:r>
        <w:rPr>
          <w:noProof/>
        </w:rPr>
        <w:fldChar w:fldCharType="separate"/>
      </w:r>
      <w:ins w:id="190" w:author="Dmitry Kaptsenel" w:date="2011-09-20T12:35:00Z">
        <w:r w:rsidR="00AD488C">
          <w:rPr>
            <w:noProof/>
          </w:rPr>
          <w:t>58</w:t>
        </w:r>
      </w:ins>
      <w:ins w:id="191" w:author="Dmitry Kaptsenel" w:date="2011-09-20T12:31:00Z">
        <w:r>
          <w:rPr>
            <w:noProof/>
          </w:rPr>
          <w:fldChar w:fldCharType="end"/>
        </w:r>
      </w:ins>
    </w:p>
    <w:p w:rsidR="00527F05" w:rsidRDefault="00527F05">
      <w:pPr>
        <w:pStyle w:val="TOC3"/>
        <w:tabs>
          <w:tab w:val="left" w:pos="1320"/>
          <w:tab w:val="right" w:leader="dot" w:pos="10070"/>
        </w:tabs>
        <w:rPr>
          <w:ins w:id="192" w:author="Dmitry Kaptsenel" w:date="2011-09-20T12:31:00Z"/>
          <w:rFonts w:eastAsiaTheme="minorEastAsia" w:cstheme="minorBidi"/>
          <w:i w:val="0"/>
          <w:iCs w:val="0"/>
          <w:noProof/>
          <w:sz w:val="22"/>
          <w:szCs w:val="22"/>
        </w:rPr>
      </w:pPr>
      <w:ins w:id="193" w:author="Dmitry Kaptsenel" w:date="2011-09-20T12:31:00Z">
        <w:r w:rsidRPr="00A651BB">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_Toc304285287 \h </w:instrText>
        </w:r>
        <w:r>
          <w:rPr>
            <w:noProof/>
          </w:rPr>
        </w:r>
      </w:ins>
      <w:r>
        <w:rPr>
          <w:noProof/>
        </w:rPr>
        <w:fldChar w:fldCharType="separate"/>
      </w:r>
      <w:ins w:id="194" w:author="Dmitry Kaptsenel" w:date="2011-09-20T12:35:00Z">
        <w:r w:rsidR="00AD488C">
          <w:rPr>
            <w:noProof/>
          </w:rPr>
          <w:t>60</w:t>
        </w:r>
      </w:ins>
      <w:ins w:id="195" w:author="Dmitry Kaptsenel" w:date="2011-09-20T12:31:00Z">
        <w:r>
          <w:rPr>
            <w:noProof/>
          </w:rPr>
          <w:fldChar w:fldCharType="end"/>
        </w:r>
      </w:ins>
    </w:p>
    <w:p w:rsidR="00527F05" w:rsidRDefault="00527F05">
      <w:pPr>
        <w:pStyle w:val="TOC2"/>
        <w:tabs>
          <w:tab w:val="left" w:pos="880"/>
          <w:tab w:val="right" w:leader="dot" w:pos="10070"/>
        </w:tabs>
        <w:rPr>
          <w:ins w:id="196" w:author="Dmitry Kaptsenel" w:date="2011-09-20T12:31:00Z"/>
          <w:rFonts w:eastAsiaTheme="minorEastAsia" w:cstheme="minorBidi"/>
          <w:smallCaps w:val="0"/>
          <w:noProof/>
          <w:sz w:val="22"/>
          <w:szCs w:val="22"/>
        </w:rPr>
      </w:pPr>
      <w:ins w:id="197" w:author="Dmitry Kaptsenel" w:date="2011-09-20T12:31:00Z">
        <w:r w:rsidRPr="00A651BB">
          <w:rPr>
            <w:rFonts w:cs="Times New Roman"/>
            <w:noProof/>
          </w:rPr>
          <w:t>4.13.</w:t>
        </w:r>
        <w:r>
          <w:rPr>
            <w:rFonts w:eastAsiaTheme="minorEastAsia" w:cstheme="minorBidi"/>
            <w:smallCaps w:val="0"/>
            <w:noProof/>
            <w:sz w:val="22"/>
            <w:szCs w:val="22"/>
          </w:rPr>
          <w:tab/>
        </w:r>
        <w:r>
          <w:rPr>
            <w:noProof/>
          </w:rPr>
          <w:t>TBB Usage on device</w:t>
        </w:r>
        <w:r>
          <w:rPr>
            <w:noProof/>
          </w:rPr>
          <w:tab/>
        </w:r>
        <w:r>
          <w:rPr>
            <w:noProof/>
          </w:rPr>
          <w:fldChar w:fldCharType="begin"/>
        </w:r>
        <w:r>
          <w:rPr>
            <w:noProof/>
          </w:rPr>
          <w:instrText xml:space="preserve"> PAGEREF _Toc304285288 \h </w:instrText>
        </w:r>
        <w:r>
          <w:rPr>
            <w:noProof/>
          </w:rPr>
        </w:r>
      </w:ins>
      <w:r>
        <w:rPr>
          <w:noProof/>
        </w:rPr>
        <w:fldChar w:fldCharType="separate"/>
      </w:r>
      <w:ins w:id="198" w:author="Dmitry Kaptsenel" w:date="2011-09-20T12:35:00Z">
        <w:r w:rsidR="00AD488C">
          <w:rPr>
            <w:noProof/>
          </w:rPr>
          <w:t>61</w:t>
        </w:r>
      </w:ins>
      <w:ins w:id="199" w:author="Dmitry Kaptsenel" w:date="2011-09-20T12:31:00Z">
        <w:r>
          <w:rPr>
            <w:noProof/>
          </w:rPr>
          <w:fldChar w:fldCharType="end"/>
        </w:r>
      </w:ins>
    </w:p>
    <w:p w:rsidR="00527F05" w:rsidRDefault="00527F05">
      <w:pPr>
        <w:pStyle w:val="TOC3"/>
        <w:tabs>
          <w:tab w:val="left" w:pos="1320"/>
          <w:tab w:val="right" w:leader="dot" w:pos="10070"/>
        </w:tabs>
        <w:rPr>
          <w:ins w:id="200" w:author="Dmitry Kaptsenel" w:date="2011-09-20T12:31:00Z"/>
          <w:rFonts w:eastAsiaTheme="minorEastAsia" w:cstheme="minorBidi"/>
          <w:i w:val="0"/>
          <w:iCs w:val="0"/>
          <w:noProof/>
          <w:sz w:val="22"/>
          <w:szCs w:val="22"/>
        </w:rPr>
      </w:pPr>
      <w:ins w:id="201" w:author="Dmitry Kaptsenel" w:date="2011-09-20T12:31:00Z">
        <w:r w:rsidRPr="00A651BB">
          <w:rPr>
            <w:rFonts w:cs="Times New Roman"/>
            <w:noProof/>
          </w:rPr>
          <w:t>4.13.1.</w:t>
        </w:r>
        <w:r>
          <w:rPr>
            <w:rFonts w:eastAsiaTheme="minorEastAsia" w:cstheme="minorBidi"/>
            <w:i w:val="0"/>
            <w:iCs w:val="0"/>
            <w:noProof/>
            <w:sz w:val="22"/>
            <w:szCs w:val="22"/>
          </w:rPr>
          <w:tab/>
        </w:r>
        <w:r>
          <w:rPr>
            <w:noProof/>
          </w:rPr>
          <w:t>Comparing parallel solutions on MIC</w:t>
        </w:r>
        <w:r>
          <w:rPr>
            <w:noProof/>
          </w:rPr>
          <w:tab/>
        </w:r>
        <w:r>
          <w:rPr>
            <w:noProof/>
          </w:rPr>
          <w:fldChar w:fldCharType="begin"/>
        </w:r>
        <w:r>
          <w:rPr>
            <w:noProof/>
          </w:rPr>
          <w:instrText xml:space="preserve"> PAGEREF _Toc304285289 \h </w:instrText>
        </w:r>
        <w:r>
          <w:rPr>
            <w:noProof/>
          </w:rPr>
        </w:r>
      </w:ins>
      <w:r>
        <w:rPr>
          <w:noProof/>
        </w:rPr>
        <w:fldChar w:fldCharType="separate"/>
      </w:r>
      <w:ins w:id="202" w:author="Dmitry Kaptsenel" w:date="2011-09-20T12:35:00Z">
        <w:r w:rsidR="00AD488C">
          <w:rPr>
            <w:noProof/>
          </w:rPr>
          <w:t>61</w:t>
        </w:r>
      </w:ins>
      <w:ins w:id="203" w:author="Dmitry Kaptsenel" w:date="2011-09-20T12:31:00Z">
        <w:r>
          <w:rPr>
            <w:noProof/>
          </w:rPr>
          <w:fldChar w:fldCharType="end"/>
        </w:r>
      </w:ins>
    </w:p>
    <w:p w:rsidR="00527F05" w:rsidRDefault="00527F05">
      <w:pPr>
        <w:pStyle w:val="TOC4"/>
        <w:tabs>
          <w:tab w:val="left" w:pos="1540"/>
          <w:tab w:val="right" w:leader="dot" w:pos="10070"/>
        </w:tabs>
        <w:rPr>
          <w:ins w:id="204" w:author="Dmitry Kaptsenel" w:date="2011-09-20T12:31:00Z"/>
          <w:rFonts w:eastAsiaTheme="minorEastAsia" w:cstheme="minorBidi"/>
          <w:noProof/>
          <w:sz w:val="22"/>
          <w:szCs w:val="22"/>
        </w:rPr>
      </w:pPr>
      <w:ins w:id="205" w:author="Dmitry Kaptsenel" w:date="2011-09-20T12:31:00Z">
        <w:r w:rsidRPr="00A651BB">
          <w:rPr>
            <w:rFonts w:cs="Times New Roman"/>
            <w:noProof/>
          </w:rPr>
          <w:lastRenderedPageBreak/>
          <w:t>4.13.1.1.</w:t>
        </w:r>
        <w:r>
          <w:rPr>
            <w:rFonts w:eastAsiaTheme="minorEastAsia" w:cstheme="minorBidi"/>
            <w:noProof/>
            <w:sz w:val="22"/>
            <w:szCs w:val="22"/>
          </w:rPr>
          <w:tab/>
        </w:r>
        <w:r>
          <w:rPr>
            <w:noProof/>
          </w:rPr>
          <w:t>Experiment description</w:t>
        </w:r>
        <w:r>
          <w:rPr>
            <w:noProof/>
          </w:rPr>
          <w:tab/>
        </w:r>
        <w:r>
          <w:rPr>
            <w:noProof/>
          </w:rPr>
          <w:fldChar w:fldCharType="begin"/>
        </w:r>
        <w:r>
          <w:rPr>
            <w:noProof/>
          </w:rPr>
          <w:instrText xml:space="preserve"> PAGEREF _Toc304285290 \h </w:instrText>
        </w:r>
        <w:r>
          <w:rPr>
            <w:noProof/>
          </w:rPr>
        </w:r>
      </w:ins>
      <w:r>
        <w:rPr>
          <w:noProof/>
        </w:rPr>
        <w:fldChar w:fldCharType="separate"/>
      </w:r>
      <w:ins w:id="206" w:author="Dmitry Kaptsenel" w:date="2011-09-20T12:35:00Z">
        <w:r w:rsidR="00AD488C">
          <w:rPr>
            <w:noProof/>
          </w:rPr>
          <w:t>61</w:t>
        </w:r>
      </w:ins>
      <w:ins w:id="207" w:author="Dmitry Kaptsenel" w:date="2011-09-20T12:31:00Z">
        <w:r>
          <w:rPr>
            <w:noProof/>
          </w:rPr>
          <w:fldChar w:fldCharType="end"/>
        </w:r>
      </w:ins>
    </w:p>
    <w:p w:rsidR="00527F05" w:rsidRDefault="00527F05">
      <w:pPr>
        <w:pStyle w:val="TOC4"/>
        <w:tabs>
          <w:tab w:val="left" w:pos="1540"/>
          <w:tab w:val="right" w:leader="dot" w:pos="10070"/>
        </w:tabs>
        <w:rPr>
          <w:ins w:id="208" w:author="Dmitry Kaptsenel" w:date="2011-09-20T12:31:00Z"/>
          <w:rFonts w:eastAsiaTheme="minorEastAsia" w:cstheme="minorBidi"/>
          <w:noProof/>
          <w:sz w:val="22"/>
          <w:szCs w:val="22"/>
        </w:rPr>
      </w:pPr>
      <w:ins w:id="209" w:author="Dmitry Kaptsenel" w:date="2011-09-20T12:31:00Z">
        <w:r w:rsidRPr="00A651BB">
          <w:rPr>
            <w:rFonts w:cs="Times New Roman"/>
            <w:noProof/>
          </w:rPr>
          <w:t>4.13.1.2.</w:t>
        </w:r>
        <w:r>
          <w:rPr>
            <w:rFonts w:eastAsiaTheme="minorEastAsia" w:cstheme="minorBidi"/>
            <w:noProof/>
            <w:sz w:val="22"/>
            <w:szCs w:val="22"/>
          </w:rPr>
          <w:tab/>
        </w:r>
        <w:r>
          <w:rPr>
            <w:noProof/>
          </w:rPr>
          <w:t>Experiments results</w:t>
        </w:r>
        <w:r>
          <w:rPr>
            <w:noProof/>
          </w:rPr>
          <w:tab/>
        </w:r>
        <w:r>
          <w:rPr>
            <w:noProof/>
          </w:rPr>
          <w:fldChar w:fldCharType="begin"/>
        </w:r>
        <w:r>
          <w:rPr>
            <w:noProof/>
          </w:rPr>
          <w:instrText xml:space="preserve"> PAGEREF _Toc304285291 \h </w:instrText>
        </w:r>
        <w:r>
          <w:rPr>
            <w:noProof/>
          </w:rPr>
        </w:r>
      </w:ins>
      <w:r>
        <w:rPr>
          <w:noProof/>
        </w:rPr>
        <w:fldChar w:fldCharType="separate"/>
      </w:r>
      <w:ins w:id="210" w:author="Dmitry Kaptsenel" w:date="2011-09-20T12:35:00Z">
        <w:r w:rsidR="00AD488C">
          <w:rPr>
            <w:noProof/>
          </w:rPr>
          <w:t>62</w:t>
        </w:r>
      </w:ins>
      <w:ins w:id="211" w:author="Dmitry Kaptsenel" w:date="2011-09-20T12:31:00Z">
        <w:r>
          <w:rPr>
            <w:noProof/>
          </w:rPr>
          <w:fldChar w:fldCharType="end"/>
        </w:r>
      </w:ins>
    </w:p>
    <w:p w:rsidR="00527F05" w:rsidRDefault="00527F05">
      <w:pPr>
        <w:pStyle w:val="TOC4"/>
        <w:tabs>
          <w:tab w:val="left" w:pos="1540"/>
          <w:tab w:val="right" w:leader="dot" w:pos="10070"/>
        </w:tabs>
        <w:rPr>
          <w:ins w:id="212" w:author="Dmitry Kaptsenel" w:date="2011-09-20T12:31:00Z"/>
          <w:rFonts w:eastAsiaTheme="minorEastAsia" w:cstheme="minorBidi"/>
          <w:noProof/>
          <w:sz w:val="22"/>
          <w:szCs w:val="22"/>
        </w:rPr>
      </w:pPr>
      <w:ins w:id="213" w:author="Dmitry Kaptsenel" w:date="2011-09-20T12:31:00Z">
        <w:r w:rsidRPr="00A651BB">
          <w:rPr>
            <w:rFonts w:cs="Times New Roman"/>
            <w:noProof/>
          </w:rPr>
          <w:t>4.13.1.3.</w:t>
        </w:r>
        <w:r>
          <w:rPr>
            <w:rFonts w:eastAsiaTheme="minorEastAsia" w:cstheme="minorBidi"/>
            <w:noProof/>
            <w:sz w:val="22"/>
            <w:szCs w:val="22"/>
          </w:rPr>
          <w:tab/>
        </w:r>
        <w:r>
          <w:rPr>
            <w:noProof/>
          </w:rPr>
          <w:t>Experiments Conclusions</w:t>
        </w:r>
        <w:r>
          <w:rPr>
            <w:noProof/>
          </w:rPr>
          <w:tab/>
        </w:r>
        <w:r>
          <w:rPr>
            <w:noProof/>
          </w:rPr>
          <w:fldChar w:fldCharType="begin"/>
        </w:r>
        <w:r>
          <w:rPr>
            <w:noProof/>
          </w:rPr>
          <w:instrText xml:space="preserve"> PAGEREF _Toc304285292 \h </w:instrText>
        </w:r>
        <w:r>
          <w:rPr>
            <w:noProof/>
          </w:rPr>
        </w:r>
      </w:ins>
      <w:r>
        <w:rPr>
          <w:noProof/>
        </w:rPr>
        <w:fldChar w:fldCharType="separate"/>
      </w:r>
      <w:ins w:id="214" w:author="Dmitry Kaptsenel" w:date="2011-09-20T12:35:00Z">
        <w:r w:rsidR="00AD488C">
          <w:rPr>
            <w:noProof/>
          </w:rPr>
          <w:t>63</w:t>
        </w:r>
      </w:ins>
      <w:ins w:id="215" w:author="Dmitry Kaptsenel" w:date="2011-09-20T12:31:00Z">
        <w:r>
          <w:rPr>
            <w:noProof/>
          </w:rPr>
          <w:fldChar w:fldCharType="end"/>
        </w:r>
      </w:ins>
    </w:p>
    <w:p w:rsidR="00527F05" w:rsidRDefault="00527F05">
      <w:pPr>
        <w:pStyle w:val="TOC3"/>
        <w:tabs>
          <w:tab w:val="left" w:pos="1320"/>
          <w:tab w:val="right" w:leader="dot" w:pos="10070"/>
        </w:tabs>
        <w:rPr>
          <w:ins w:id="216" w:author="Dmitry Kaptsenel" w:date="2011-09-20T12:31:00Z"/>
          <w:rFonts w:eastAsiaTheme="minorEastAsia" w:cstheme="minorBidi"/>
          <w:i w:val="0"/>
          <w:iCs w:val="0"/>
          <w:noProof/>
          <w:sz w:val="22"/>
          <w:szCs w:val="22"/>
        </w:rPr>
      </w:pPr>
      <w:ins w:id="217" w:author="Dmitry Kaptsenel" w:date="2011-09-20T12:31:00Z">
        <w:r w:rsidRPr="00A651BB">
          <w:rPr>
            <w:rFonts w:cs="Times New Roman"/>
            <w:noProof/>
          </w:rPr>
          <w:t>4.13.2.</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_Toc304285293 \h </w:instrText>
        </w:r>
        <w:r>
          <w:rPr>
            <w:noProof/>
          </w:rPr>
        </w:r>
      </w:ins>
      <w:r>
        <w:rPr>
          <w:noProof/>
        </w:rPr>
        <w:fldChar w:fldCharType="separate"/>
      </w:r>
      <w:ins w:id="218" w:author="Dmitry Kaptsenel" w:date="2011-09-20T12:35:00Z">
        <w:r w:rsidR="00AD488C">
          <w:rPr>
            <w:noProof/>
          </w:rPr>
          <w:t>64</w:t>
        </w:r>
      </w:ins>
      <w:ins w:id="219" w:author="Dmitry Kaptsenel" w:date="2011-09-20T12:31:00Z">
        <w:r>
          <w:rPr>
            <w:noProof/>
          </w:rPr>
          <w:fldChar w:fldCharType="end"/>
        </w:r>
      </w:ins>
    </w:p>
    <w:p w:rsidR="00527F05" w:rsidRDefault="00527F05">
      <w:pPr>
        <w:pStyle w:val="TOC3"/>
        <w:tabs>
          <w:tab w:val="left" w:pos="1320"/>
          <w:tab w:val="right" w:leader="dot" w:pos="10070"/>
        </w:tabs>
        <w:rPr>
          <w:ins w:id="220" w:author="Dmitry Kaptsenel" w:date="2011-09-20T12:31:00Z"/>
          <w:rFonts w:eastAsiaTheme="minorEastAsia" w:cstheme="minorBidi"/>
          <w:i w:val="0"/>
          <w:iCs w:val="0"/>
          <w:noProof/>
          <w:sz w:val="22"/>
          <w:szCs w:val="22"/>
        </w:rPr>
      </w:pPr>
      <w:ins w:id="221" w:author="Dmitry Kaptsenel" w:date="2011-09-20T12:31:00Z">
        <w:r w:rsidRPr="00A651BB">
          <w:rPr>
            <w:rFonts w:cs="Times New Roman"/>
            <w:noProof/>
          </w:rPr>
          <w:t>4.13.3.</w:t>
        </w:r>
        <w:r>
          <w:rPr>
            <w:rFonts w:eastAsiaTheme="minorEastAsia" w:cstheme="minorBidi"/>
            <w:i w:val="0"/>
            <w:iCs w:val="0"/>
            <w:noProof/>
            <w:sz w:val="22"/>
            <w:szCs w:val="22"/>
          </w:rPr>
          <w:tab/>
        </w:r>
        <w:r>
          <w:rPr>
            <w:noProof/>
          </w:rPr>
          <w:t>TBB usage by the OpenCL MIC Device Agent.</w:t>
        </w:r>
        <w:r>
          <w:rPr>
            <w:noProof/>
          </w:rPr>
          <w:tab/>
        </w:r>
        <w:r>
          <w:rPr>
            <w:noProof/>
          </w:rPr>
          <w:fldChar w:fldCharType="begin"/>
        </w:r>
        <w:r>
          <w:rPr>
            <w:noProof/>
          </w:rPr>
          <w:instrText xml:space="preserve"> PAGEREF _Toc304285294 \h </w:instrText>
        </w:r>
        <w:r>
          <w:rPr>
            <w:noProof/>
          </w:rPr>
        </w:r>
      </w:ins>
      <w:r>
        <w:rPr>
          <w:noProof/>
        </w:rPr>
        <w:fldChar w:fldCharType="separate"/>
      </w:r>
      <w:ins w:id="222" w:author="Dmitry Kaptsenel" w:date="2011-09-20T12:35:00Z">
        <w:r w:rsidR="00AD488C">
          <w:rPr>
            <w:noProof/>
          </w:rPr>
          <w:t>66</w:t>
        </w:r>
      </w:ins>
      <w:ins w:id="223" w:author="Dmitry Kaptsenel" w:date="2011-09-20T12:31:00Z">
        <w:r>
          <w:rPr>
            <w:noProof/>
          </w:rPr>
          <w:fldChar w:fldCharType="end"/>
        </w:r>
      </w:ins>
    </w:p>
    <w:p w:rsidR="00527F05" w:rsidRDefault="00527F05">
      <w:pPr>
        <w:pStyle w:val="TOC4"/>
        <w:tabs>
          <w:tab w:val="left" w:pos="1540"/>
          <w:tab w:val="right" w:leader="dot" w:pos="10070"/>
        </w:tabs>
        <w:rPr>
          <w:ins w:id="224" w:author="Dmitry Kaptsenel" w:date="2011-09-20T12:31:00Z"/>
          <w:rFonts w:eastAsiaTheme="minorEastAsia" w:cstheme="minorBidi"/>
          <w:noProof/>
          <w:sz w:val="22"/>
          <w:szCs w:val="22"/>
        </w:rPr>
      </w:pPr>
      <w:ins w:id="225" w:author="Dmitry Kaptsenel" w:date="2011-09-20T12:31:00Z">
        <w:r w:rsidRPr="00A651BB">
          <w:rPr>
            <w:rFonts w:cs="Times New Roman"/>
            <w:noProof/>
          </w:rPr>
          <w:t>4.13.3.1.</w:t>
        </w:r>
        <w:r>
          <w:rPr>
            <w:rFonts w:eastAsiaTheme="minorEastAsia" w:cstheme="minorBidi"/>
            <w:noProof/>
            <w:sz w:val="22"/>
            <w:szCs w:val="22"/>
          </w:rPr>
          <w:tab/>
        </w:r>
        <w:r>
          <w:rPr>
            <w:noProof/>
          </w:rPr>
          <w:t>TBB usage by the host side</w:t>
        </w:r>
        <w:r>
          <w:rPr>
            <w:noProof/>
          </w:rPr>
          <w:tab/>
        </w:r>
        <w:r>
          <w:rPr>
            <w:noProof/>
          </w:rPr>
          <w:fldChar w:fldCharType="begin"/>
        </w:r>
        <w:r>
          <w:rPr>
            <w:noProof/>
          </w:rPr>
          <w:instrText xml:space="preserve"> PAGEREF _Toc304285295 \h </w:instrText>
        </w:r>
        <w:r>
          <w:rPr>
            <w:noProof/>
          </w:rPr>
        </w:r>
      </w:ins>
      <w:r>
        <w:rPr>
          <w:noProof/>
        </w:rPr>
        <w:fldChar w:fldCharType="separate"/>
      </w:r>
      <w:ins w:id="226" w:author="Dmitry Kaptsenel" w:date="2011-09-20T12:35:00Z">
        <w:r w:rsidR="00AD488C">
          <w:rPr>
            <w:noProof/>
          </w:rPr>
          <w:t>66</w:t>
        </w:r>
      </w:ins>
      <w:ins w:id="227" w:author="Dmitry Kaptsenel" w:date="2011-09-20T12:31:00Z">
        <w:r>
          <w:rPr>
            <w:noProof/>
          </w:rPr>
          <w:fldChar w:fldCharType="end"/>
        </w:r>
      </w:ins>
    </w:p>
    <w:p w:rsidR="00527F05" w:rsidRDefault="00527F05">
      <w:pPr>
        <w:pStyle w:val="TOC4"/>
        <w:tabs>
          <w:tab w:val="left" w:pos="1540"/>
          <w:tab w:val="right" w:leader="dot" w:pos="10070"/>
        </w:tabs>
        <w:rPr>
          <w:ins w:id="228" w:author="Dmitry Kaptsenel" w:date="2011-09-20T12:31:00Z"/>
          <w:rFonts w:eastAsiaTheme="minorEastAsia" w:cstheme="minorBidi"/>
          <w:noProof/>
          <w:sz w:val="22"/>
          <w:szCs w:val="22"/>
        </w:rPr>
      </w:pPr>
      <w:ins w:id="229" w:author="Dmitry Kaptsenel" w:date="2011-09-20T12:31:00Z">
        <w:r w:rsidRPr="00A651BB">
          <w:rPr>
            <w:rFonts w:cs="Times New Roman"/>
            <w:noProof/>
          </w:rPr>
          <w:t>4.13.3.2.</w:t>
        </w:r>
        <w:r>
          <w:rPr>
            <w:rFonts w:eastAsiaTheme="minorEastAsia" w:cstheme="minorBidi"/>
            <w:noProof/>
            <w:sz w:val="22"/>
            <w:szCs w:val="22"/>
          </w:rPr>
          <w:tab/>
        </w:r>
        <w:r>
          <w:rPr>
            <w:noProof/>
          </w:rPr>
          <w:t>TBB usage by the device side</w:t>
        </w:r>
        <w:r>
          <w:rPr>
            <w:noProof/>
          </w:rPr>
          <w:tab/>
        </w:r>
        <w:r>
          <w:rPr>
            <w:noProof/>
          </w:rPr>
          <w:fldChar w:fldCharType="begin"/>
        </w:r>
        <w:r>
          <w:rPr>
            <w:noProof/>
          </w:rPr>
          <w:instrText xml:space="preserve"> PAGEREF _Toc304285296 \h </w:instrText>
        </w:r>
        <w:r>
          <w:rPr>
            <w:noProof/>
          </w:rPr>
        </w:r>
      </w:ins>
      <w:r>
        <w:rPr>
          <w:noProof/>
        </w:rPr>
        <w:fldChar w:fldCharType="separate"/>
      </w:r>
      <w:ins w:id="230" w:author="Dmitry Kaptsenel" w:date="2011-09-20T12:35:00Z">
        <w:r w:rsidR="00AD488C">
          <w:rPr>
            <w:noProof/>
          </w:rPr>
          <w:t>66</w:t>
        </w:r>
      </w:ins>
      <w:ins w:id="231" w:author="Dmitry Kaptsenel" w:date="2011-09-20T12:31:00Z">
        <w:r>
          <w:rPr>
            <w:noProof/>
          </w:rPr>
          <w:fldChar w:fldCharType="end"/>
        </w:r>
      </w:ins>
    </w:p>
    <w:p w:rsidR="00527F05" w:rsidRDefault="00527F05">
      <w:pPr>
        <w:pStyle w:val="TOC1"/>
        <w:tabs>
          <w:tab w:val="left" w:pos="1320"/>
          <w:tab w:val="right" w:leader="dot" w:pos="10070"/>
        </w:tabs>
        <w:rPr>
          <w:ins w:id="232" w:author="Dmitry Kaptsenel" w:date="2011-09-20T12:31:00Z"/>
          <w:rFonts w:eastAsiaTheme="minorEastAsia" w:cstheme="minorBidi"/>
          <w:b w:val="0"/>
          <w:bCs w:val="0"/>
          <w:caps w:val="0"/>
          <w:noProof/>
          <w:sz w:val="22"/>
          <w:szCs w:val="22"/>
        </w:rPr>
      </w:pPr>
      <w:ins w:id="233" w:author="Dmitry Kaptsenel" w:date="2011-09-20T12:31: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_Toc304285297 \h </w:instrText>
        </w:r>
        <w:r>
          <w:rPr>
            <w:noProof/>
          </w:rPr>
        </w:r>
      </w:ins>
      <w:r>
        <w:rPr>
          <w:noProof/>
        </w:rPr>
        <w:fldChar w:fldCharType="separate"/>
      </w:r>
      <w:ins w:id="234" w:author="Dmitry Kaptsenel" w:date="2011-09-20T12:35:00Z">
        <w:r w:rsidR="00AD488C">
          <w:rPr>
            <w:noProof/>
          </w:rPr>
          <w:t>67</w:t>
        </w:r>
      </w:ins>
      <w:ins w:id="235" w:author="Dmitry Kaptsenel" w:date="2011-09-20T12:31:00Z">
        <w:r>
          <w:rPr>
            <w:noProof/>
          </w:rPr>
          <w:fldChar w:fldCharType="end"/>
        </w:r>
      </w:ins>
    </w:p>
    <w:p w:rsidR="00527F05" w:rsidRDefault="00527F05">
      <w:pPr>
        <w:pStyle w:val="TOC1"/>
        <w:tabs>
          <w:tab w:val="left" w:pos="1320"/>
          <w:tab w:val="right" w:leader="dot" w:pos="10070"/>
        </w:tabs>
        <w:rPr>
          <w:ins w:id="236" w:author="Dmitry Kaptsenel" w:date="2011-09-20T12:31:00Z"/>
          <w:rFonts w:eastAsiaTheme="minorEastAsia" w:cstheme="minorBidi"/>
          <w:b w:val="0"/>
          <w:bCs w:val="0"/>
          <w:caps w:val="0"/>
          <w:noProof/>
          <w:sz w:val="22"/>
          <w:szCs w:val="22"/>
        </w:rPr>
      </w:pPr>
      <w:ins w:id="237" w:author="Dmitry Kaptsenel" w:date="2011-09-20T12:31: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_Toc304285298 \h </w:instrText>
        </w:r>
        <w:r>
          <w:rPr>
            <w:noProof/>
          </w:rPr>
        </w:r>
      </w:ins>
      <w:r>
        <w:rPr>
          <w:noProof/>
        </w:rPr>
        <w:fldChar w:fldCharType="separate"/>
      </w:r>
      <w:ins w:id="238" w:author="Dmitry Kaptsenel" w:date="2011-09-20T12:35:00Z">
        <w:r w:rsidR="00AD488C">
          <w:rPr>
            <w:noProof/>
          </w:rPr>
          <w:t>68</w:t>
        </w:r>
      </w:ins>
      <w:ins w:id="239" w:author="Dmitry Kaptsenel" w:date="2011-09-20T12:31:00Z">
        <w:r>
          <w:rPr>
            <w:noProof/>
          </w:rPr>
          <w:fldChar w:fldCharType="end"/>
        </w:r>
      </w:ins>
    </w:p>
    <w:p w:rsidR="00527F05" w:rsidRDefault="00527F05">
      <w:pPr>
        <w:pStyle w:val="TOC1"/>
        <w:tabs>
          <w:tab w:val="left" w:pos="1320"/>
          <w:tab w:val="right" w:leader="dot" w:pos="10070"/>
        </w:tabs>
        <w:rPr>
          <w:ins w:id="240" w:author="Dmitry Kaptsenel" w:date="2011-09-20T12:31:00Z"/>
          <w:rFonts w:eastAsiaTheme="minorEastAsia" w:cstheme="minorBidi"/>
          <w:b w:val="0"/>
          <w:bCs w:val="0"/>
          <w:caps w:val="0"/>
          <w:noProof/>
          <w:sz w:val="22"/>
          <w:szCs w:val="22"/>
        </w:rPr>
      </w:pPr>
      <w:ins w:id="241" w:author="Dmitry Kaptsenel" w:date="2011-09-20T12:31: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_Toc304285299 \h </w:instrText>
        </w:r>
        <w:r>
          <w:rPr>
            <w:noProof/>
          </w:rPr>
        </w:r>
      </w:ins>
      <w:r>
        <w:rPr>
          <w:noProof/>
        </w:rPr>
        <w:fldChar w:fldCharType="separate"/>
      </w:r>
      <w:ins w:id="242" w:author="Dmitry Kaptsenel" w:date="2011-09-20T12:35:00Z">
        <w:r w:rsidR="00AD488C">
          <w:rPr>
            <w:noProof/>
          </w:rPr>
          <w:t>69</w:t>
        </w:r>
      </w:ins>
      <w:ins w:id="243" w:author="Dmitry Kaptsenel" w:date="2011-09-20T12:31:00Z">
        <w:r>
          <w:rPr>
            <w:noProof/>
          </w:rPr>
          <w:fldChar w:fldCharType="end"/>
        </w:r>
      </w:ins>
    </w:p>
    <w:p w:rsidR="00527F05" w:rsidRDefault="00527F05">
      <w:pPr>
        <w:pStyle w:val="TOC1"/>
        <w:tabs>
          <w:tab w:val="left" w:pos="1320"/>
          <w:tab w:val="right" w:leader="dot" w:pos="10070"/>
        </w:tabs>
        <w:rPr>
          <w:ins w:id="244" w:author="Dmitry Kaptsenel" w:date="2011-09-20T12:31:00Z"/>
          <w:rFonts w:eastAsiaTheme="minorEastAsia" w:cstheme="minorBidi"/>
          <w:b w:val="0"/>
          <w:bCs w:val="0"/>
          <w:caps w:val="0"/>
          <w:noProof/>
          <w:sz w:val="22"/>
          <w:szCs w:val="22"/>
        </w:rPr>
      </w:pPr>
      <w:ins w:id="245" w:author="Dmitry Kaptsenel" w:date="2011-09-20T12:31: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_Toc304285305 \h </w:instrText>
        </w:r>
        <w:r>
          <w:rPr>
            <w:noProof/>
          </w:rPr>
        </w:r>
      </w:ins>
      <w:r>
        <w:rPr>
          <w:noProof/>
        </w:rPr>
        <w:fldChar w:fldCharType="separate"/>
      </w:r>
      <w:ins w:id="246" w:author="Dmitry Kaptsenel" w:date="2011-09-20T12:35:00Z">
        <w:r w:rsidR="00AD488C">
          <w:rPr>
            <w:noProof/>
          </w:rPr>
          <w:t>70</w:t>
        </w:r>
      </w:ins>
      <w:ins w:id="247" w:author="Dmitry Kaptsenel" w:date="2011-09-20T12:31:00Z">
        <w:r>
          <w:rPr>
            <w:noProof/>
          </w:rPr>
          <w:fldChar w:fldCharType="end"/>
        </w:r>
      </w:ins>
    </w:p>
    <w:p w:rsidR="00527F05" w:rsidRDefault="00527F05">
      <w:pPr>
        <w:pStyle w:val="TOC1"/>
        <w:tabs>
          <w:tab w:val="left" w:pos="1320"/>
          <w:tab w:val="right" w:leader="dot" w:pos="10070"/>
        </w:tabs>
        <w:rPr>
          <w:ins w:id="248" w:author="Dmitry Kaptsenel" w:date="2011-09-20T12:31:00Z"/>
          <w:rFonts w:eastAsiaTheme="minorEastAsia" w:cstheme="minorBidi"/>
          <w:b w:val="0"/>
          <w:bCs w:val="0"/>
          <w:caps w:val="0"/>
          <w:noProof/>
          <w:sz w:val="22"/>
          <w:szCs w:val="22"/>
        </w:rPr>
      </w:pPr>
      <w:ins w:id="249" w:author="Dmitry Kaptsenel" w:date="2011-09-20T12:31: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_Toc304285306 \h </w:instrText>
        </w:r>
        <w:r>
          <w:rPr>
            <w:noProof/>
          </w:rPr>
        </w:r>
      </w:ins>
      <w:r>
        <w:rPr>
          <w:noProof/>
        </w:rPr>
        <w:fldChar w:fldCharType="separate"/>
      </w:r>
      <w:ins w:id="250" w:author="Dmitry Kaptsenel" w:date="2011-09-20T12:35:00Z">
        <w:r w:rsidR="00AD488C">
          <w:rPr>
            <w:noProof/>
          </w:rPr>
          <w:t>71</w:t>
        </w:r>
      </w:ins>
      <w:ins w:id="251" w:author="Dmitry Kaptsenel" w:date="2011-09-20T12:31:00Z">
        <w:r>
          <w:rPr>
            <w:noProof/>
          </w:rPr>
          <w:fldChar w:fldCharType="end"/>
        </w:r>
      </w:ins>
    </w:p>
    <w:p w:rsidR="00421E08" w:rsidDel="00527F05" w:rsidRDefault="00421E08">
      <w:pPr>
        <w:pStyle w:val="TOC1"/>
        <w:tabs>
          <w:tab w:val="left" w:pos="440"/>
          <w:tab w:val="right" w:leader="dot" w:pos="10070"/>
        </w:tabs>
        <w:rPr>
          <w:del w:id="252" w:author="Dmitry Kaptsenel" w:date="2011-09-20T12:31:00Z"/>
          <w:rFonts w:eastAsiaTheme="minorEastAsia" w:cstheme="minorBidi"/>
          <w:b w:val="0"/>
          <w:bCs w:val="0"/>
          <w:caps w:val="0"/>
          <w:noProof/>
          <w:sz w:val="22"/>
          <w:szCs w:val="22"/>
        </w:rPr>
      </w:pPr>
      <w:del w:id="253" w:author="Dmitry Kaptsenel" w:date="2011-09-20T12:31:00Z">
        <w:r w:rsidRPr="0038593F" w:rsidDel="00527F05">
          <w:rPr>
            <w:rFonts w:cs="Times New Roman"/>
            <w:noProof/>
          </w:rPr>
          <w:delText>1.</w:delText>
        </w:r>
        <w:r w:rsidDel="00527F05">
          <w:rPr>
            <w:rFonts w:eastAsiaTheme="minorEastAsia" w:cstheme="minorBidi"/>
            <w:b w:val="0"/>
            <w:bCs w:val="0"/>
            <w:caps w:val="0"/>
            <w:noProof/>
            <w:sz w:val="22"/>
            <w:szCs w:val="22"/>
          </w:rPr>
          <w:tab/>
        </w:r>
        <w:r w:rsidDel="00527F05">
          <w:rPr>
            <w:noProof/>
          </w:rPr>
          <w:delText>Introduction</w:delText>
        </w:r>
        <w:r w:rsidDel="00527F05">
          <w:rPr>
            <w:noProof/>
          </w:rPr>
          <w:tab/>
        </w:r>
        <w:r w:rsidR="00AE73BE" w:rsidDel="00527F05">
          <w:rPr>
            <w:noProof/>
          </w:rPr>
          <w:delText>6</w:delText>
        </w:r>
      </w:del>
    </w:p>
    <w:p w:rsidR="00421E08" w:rsidDel="00527F05" w:rsidRDefault="00421E08">
      <w:pPr>
        <w:pStyle w:val="TOC2"/>
        <w:tabs>
          <w:tab w:val="left" w:pos="880"/>
          <w:tab w:val="right" w:leader="dot" w:pos="10070"/>
        </w:tabs>
        <w:rPr>
          <w:del w:id="254" w:author="Dmitry Kaptsenel" w:date="2011-09-20T12:31:00Z"/>
          <w:rFonts w:eastAsiaTheme="minorEastAsia" w:cstheme="minorBidi"/>
          <w:smallCaps w:val="0"/>
          <w:noProof/>
          <w:sz w:val="22"/>
          <w:szCs w:val="22"/>
        </w:rPr>
      </w:pPr>
      <w:del w:id="255" w:author="Dmitry Kaptsenel" w:date="2011-09-20T12:31:00Z">
        <w:r w:rsidRPr="0038593F" w:rsidDel="00527F05">
          <w:rPr>
            <w:rFonts w:cs="Times New Roman"/>
            <w:noProof/>
          </w:rPr>
          <w:delText>1.1.</w:delText>
        </w:r>
        <w:r w:rsidDel="00527F05">
          <w:rPr>
            <w:rFonts w:eastAsiaTheme="minorEastAsia" w:cstheme="minorBidi"/>
            <w:smallCaps w:val="0"/>
            <w:noProof/>
            <w:sz w:val="22"/>
            <w:szCs w:val="22"/>
          </w:rPr>
          <w:tab/>
        </w:r>
        <w:r w:rsidDel="00527F05">
          <w:rPr>
            <w:noProof/>
          </w:rPr>
          <w:delText>Scope</w:delText>
        </w:r>
        <w:r w:rsidDel="00527F05">
          <w:rPr>
            <w:noProof/>
          </w:rPr>
          <w:tab/>
        </w:r>
        <w:r w:rsidR="00AE73BE" w:rsidDel="00527F05">
          <w:rPr>
            <w:noProof/>
          </w:rPr>
          <w:delText>6</w:delText>
        </w:r>
      </w:del>
    </w:p>
    <w:p w:rsidR="00421E08" w:rsidDel="00527F05" w:rsidRDefault="00421E08">
      <w:pPr>
        <w:pStyle w:val="TOC2"/>
        <w:tabs>
          <w:tab w:val="left" w:pos="880"/>
          <w:tab w:val="right" w:leader="dot" w:pos="10070"/>
        </w:tabs>
        <w:rPr>
          <w:del w:id="256" w:author="Dmitry Kaptsenel" w:date="2011-09-20T12:31:00Z"/>
          <w:rFonts w:eastAsiaTheme="minorEastAsia" w:cstheme="minorBidi"/>
          <w:smallCaps w:val="0"/>
          <w:noProof/>
          <w:sz w:val="22"/>
          <w:szCs w:val="22"/>
        </w:rPr>
      </w:pPr>
      <w:del w:id="257" w:author="Dmitry Kaptsenel" w:date="2011-09-20T12:31:00Z">
        <w:r w:rsidRPr="0038593F" w:rsidDel="00527F05">
          <w:rPr>
            <w:rFonts w:cs="Times New Roman"/>
            <w:noProof/>
          </w:rPr>
          <w:delText>1.2.</w:delText>
        </w:r>
        <w:r w:rsidDel="00527F05">
          <w:rPr>
            <w:rFonts w:eastAsiaTheme="minorEastAsia" w:cstheme="minorBidi"/>
            <w:smallCaps w:val="0"/>
            <w:noProof/>
            <w:sz w:val="22"/>
            <w:szCs w:val="22"/>
          </w:rPr>
          <w:tab/>
        </w:r>
        <w:r w:rsidDel="00527F05">
          <w:rPr>
            <w:noProof/>
          </w:rPr>
          <w:delText>Document Structure</w:delText>
        </w:r>
        <w:r w:rsidDel="00527F05">
          <w:rPr>
            <w:noProof/>
          </w:rPr>
          <w:tab/>
        </w:r>
        <w:r w:rsidR="00AE73BE" w:rsidDel="00527F05">
          <w:rPr>
            <w:noProof/>
          </w:rPr>
          <w:delText>6</w:delText>
        </w:r>
      </w:del>
    </w:p>
    <w:p w:rsidR="00421E08" w:rsidDel="00527F05" w:rsidRDefault="00421E08">
      <w:pPr>
        <w:pStyle w:val="TOC1"/>
        <w:tabs>
          <w:tab w:val="left" w:pos="440"/>
          <w:tab w:val="right" w:leader="dot" w:pos="10070"/>
        </w:tabs>
        <w:rPr>
          <w:del w:id="258" w:author="Dmitry Kaptsenel" w:date="2011-09-20T12:31:00Z"/>
          <w:rFonts w:eastAsiaTheme="minorEastAsia" w:cstheme="minorBidi"/>
          <w:b w:val="0"/>
          <w:bCs w:val="0"/>
          <w:caps w:val="0"/>
          <w:noProof/>
          <w:sz w:val="22"/>
          <w:szCs w:val="22"/>
        </w:rPr>
      </w:pPr>
      <w:del w:id="259" w:author="Dmitry Kaptsenel" w:date="2011-09-20T12:31:00Z">
        <w:r w:rsidRPr="0038593F" w:rsidDel="00527F05">
          <w:rPr>
            <w:rFonts w:cs="Times New Roman"/>
            <w:noProof/>
          </w:rPr>
          <w:delText>2.</w:delText>
        </w:r>
        <w:r w:rsidDel="00527F05">
          <w:rPr>
            <w:rFonts w:eastAsiaTheme="minorEastAsia" w:cstheme="minorBidi"/>
            <w:b w:val="0"/>
            <w:bCs w:val="0"/>
            <w:caps w:val="0"/>
            <w:noProof/>
            <w:sz w:val="22"/>
            <w:szCs w:val="22"/>
          </w:rPr>
          <w:tab/>
        </w:r>
        <w:r w:rsidDel="00527F05">
          <w:rPr>
            <w:noProof/>
          </w:rPr>
          <w:delText>Architecture Overview</w:delText>
        </w:r>
        <w:r w:rsidDel="00527F05">
          <w:rPr>
            <w:noProof/>
          </w:rPr>
          <w:tab/>
        </w:r>
        <w:r w:rsidR="00AE73BE" w:rsidDel="00527F05">
          <w:rPr>
            <w:noProof/>
          </w:rPr>
          <w:delText>7</w:delText>
        </w:r>
      </w:del>
    </w:p>
    <w:p w:rsidR="00421E08" w:rsidDel="00527F05" w:rsidRDefault="00421E08">
      <w:pPr>
        <w:pStyle w:val="TOC2"/>
        <w:tabs>
          <w:tab w:val="left" w:pos="880"/>
          <w:tab w:val="right" w:leader="dot" w:pos="10070"/>
        </w:tabs>
        <w:rPr>
          <w:del w:id="260" w:author="Dmitry Kaptsenel" w:date="2011-09-20T12:31:00Z"/>
          <w:rFonts w:eastAsiaTheme="minorEastAsia" w:cstheme="minorBidi"/>
          <w:smallCaps w:val="0"/>
          <w:noProof/>
          <w:sz w:val="22"/>
          <w:szCs w:val="22"/>
        </w:rPr>
      </w:pPr>
      <w:del w:id="261" w:author="Dmitry Kaptsenel" w:date="2011-09-20T12:31:00Z">
        <w:r w:rsidRPr="0038593F" w:rsidDel="00527F05">
          <w:rPr>
            <w:rFonts w:cs="Times New Roman"/>
            <w:noProof/>
          </w:rPr>
          <w:delText>2.1.</w:delText>
        </w:r>
        <w:r w:rsidDel="00527F05">
          <w:rPr>
            <w:rFonts w:eastAsiaTheme="minorEastAsia" w:cstheme="minorBidi"/>
            <w:smallCaps w:val="0"/>
            <w:noProof/>
            <w:sz w:val="22"/>
            <w:szCs w:val="22"/>
          </w:rPr>
          <w:tab/>
        </w:r>
        <w:r w:rsidDel="00527F05">
          <w:rPr>
            <w:noProof/>
          </w:rPr>
          <w:delText>Introduction</w:delText>
        </w:r>
        <w:r w:rsidDel="00527F05">
          <w:rPr>
            <w:noProof/>
          </w:rPr>
          <w:tab/>
        </w:r>
        <w:r w:rsidR="00AE73BE" w:rsidDel="00527F05">
          <w:rPr>
            <w:noProof/>
          </w:rPr>
          <w:delText>7</w:delText>
        </w:r>
      </w:del>
    </w:p>
    <w:p w:rsidR="00421E08" w:rsidDel="00527F05" w:rsidRDefault="00421E08">
      <w:pPr>
        <w:pStyle w:val="TOC2"/>
        <w:tabs>
          <w:tab w:val="left" w:pos="880"/>
          <w:tab w:val="right" w:leader="dot" w:pos="10070"/>
        </w:tabs>
        <w:rPr>
          <w:del w:id="262" w:author="Dmitry Kaptsenel" w:date="2011-09-20T12:31:00Z"/>
          <w:rFonts w:eastAsiaTheme="minorEastAsia" w:cstheme="minorBidi"/>
          <w:smallCaps w:val="0"/>
          <w:noProof/>
          <w:sz w:val="22"/>
          <w:szCs w:val="22"/>
        </w:rPr>
      </w:pPr>
      <w:del w:id="263" w:author="Dmitry Kaptsenel" w:date="2011-09-20T12:31:00Z">
        <w:r w:rsidRPr="0038593F" w:rsidDel="00527F05">
          <w:rPr>
            <w:rFonts w:cs="Times New Roman"/>
            <w:noProof/>
          </w:rPr>
          <w:delText>2.2.</w:delText>
        </w:r>
        <w:r w:rsidDel="00527F05">
          <w:rPr>
            <w:rFonts w:eastAsiaTheme="minorEastAsia" w:cstheme="minorBidi"/>
            <w:smallCaps w:val="0"/>
            <w:noProof/>
            <w:sz w:val="22"/>
            <w:szCs w:val="22"/>
          </w:rPr>
          <w:tab/>
        </w:r>
        <w:r w:rsidDel="00527F05">
          <w:rPr>
            <w:noProof/>
          </w:rPr>
          <w:delText>Basic Architecture</w:delText>
        </w:r>
        <w:r w:rsidDel="00527F05">
          <w:rPr>
            <w:noProof/>
          </w:rPr>
          <w:tab/>
        </w:r>
        <w:r w:rsidR="00AE73BE" w:rsidDel="00527F05">
          <w:rPr>
            <w:noProof/>
          </w:rPr>
          <w:delText>7</w:delText>
        </w:r>
      </w:del>
    </w:p>
    <w:p w:rsidR="00421E08" w:rsidDel="00527F05" w:rsidRDefault="00421E08">
      <w:pPr>
        <w:pStyle w:val="TOC2"/>
        <w:tabs>
          <w:tab w:val="left" w:pos="880"/>
          <w:tab w:val="right" w:leader="dot" w:pos="10070"/>
        </w:tabs>
        <w:rPr>
          <w:del w:id="264" w:author="Dmitry Kaptsenel" w:date="2011-09-20T12:31:00Z"/>
          <w:rFonts w:eastAsiaTheme="minorEastAsia" w:cstheme="minorBidi"/>
          <w:smallCaps w:val="0"/>
          <w:noProof/>
          <w:sz w:val="22"/>
          <w:szCs w:val="22"/>
        </w:rPr>
      </w:pPr>
      <w:del w:id="265" w:author="Dmitry Kaptsenel" w:date="2011-09-20T12:31:00Z">
        <w:r w:rsidRPr="0038593F" w:rsidDel="00527F05">
          <w:rPr>
            <w:rFonts w:cs="Times New Roman"/>
            <w:noProof/>
          </w:rPr>
          <w:delText>2.3.</w:delText>
        </w:r>
        <w:r w:rsidDel="00527F05">
          <w:rPr>
            <w:rFonts w:eastAsiaTheme="minorEastAsia" w:cstheme="minorBidi"/>
            <w:smallCaps w:val="0"/>
            <w:noProof/>
            <w:sz w:val="22"/>
            <w:szCs w:val="22"/>
          </w:rPr>
          <w:tab/>
        </w:r>
        <w:r w:rsidDel="00527F05">
          <w:rPr>
            <w:noProof/>
          </w:rPr>
          <w:delText>Architectural Limitations</w:delText>
        </w:r>
        <w:r w:rsidDel="00527F05">
          <w:rPr>
            <w:noProof/>
          </w:rPr>
          <w:tab/>
        </w:r>
        <w:r w:rsidR="00AE73BE" w:rsidDel="00527F05">
          <w:rPr>
            <w:noProof/>
          </w:rPr>
          <w:delText>8</w:delText>
        </w:r>
      </w:del>
    </w:p>
    <w:p w:rsidR="00421E08" w:rsidDel="00527F05" w:rsidRDefault="00421E08">
      <w:pPr>
        <w:pStyle w:val="TOC1"/>
        <w:tabs>
          <w:tab w:val="left" w:pos="440"/>
          <w:tab w:val="right" w:leader="dot" w:pos="10070"/>
        </w:tabs>
        <w:rPr>
          <w:del w:id="266" w:author="Dmitry Kaptsenel" w:date="2011-09-20T12:31:00Z"/>
          <w:rFonts w:eastAsiaTheme="minorEastAsia" w:cstheme="minorBidi"/>
          <w:b w:val="0"/>
          <w:bCs w:val="0"/>
          <w:caps w:val="0"/>
          <w:noProof/>
          <w:sz w:val="22"/>
          <w:szCs w:val="22"/>
        </w:rPr>
      </w:pPr>
      <w:del w:id="267" w:author="Dmitry Kaptsenel" w:date="2011-09-20T12:31:00Z">
        <w:r w:rsidRPr="0038593F" w:rsidDel="00527F05">
          <w:rPr>
            <w:rFonts w:cs="Times New Roman"/>
            <w:noProof/>
          </w:rPr>
          <w:delText>3.</w:delText>
        </w:r>
        <w:r w:rsidDel="00527F05">
          <w:rPr>
            <w:rFonts w:eastAsiaTheme="minorEastAsia" w:cstheme="minorBidi"/>
            <w:b w:val="0"/>
            <w:bCs w:val="0"/>
            <w:caps w:val="0"/>
            <w:noProof/>
            <w:sz w:val="22"/>
            <w:szCs w:val="22"/>
          </w:rPr>
          <w:tab/>
        </w:r>
        <w:r w:rsidDel="00527F05">
          <w:rPr>
            <w:noProof/>
          </w:rPr>
          <w:delText>MIC OpenCL Device Agent Functional Specification</w:delText>
        </w:r>
        <w:r w:rsidDel="00527F05">
          <w:rPr>
            <w:noProof/>
          </w:rPr>
          <w:tab/>
        </w:r>
        <w:r w:rsidR="00AE73BE" w:rsidDel="00527F05">
          <w:rPr>
            <w:noProof/>
          </w:rPr>
          <w:delText>9</w:delText>
        </w:r>
      </w:del>
    </w:p>
    <w:p w:rsidR="00421E08" w:rsidDel="00527F05" w:rsidRDefault="00421E08">
      <w:pPr>
        <w:pStyle w:val="TOC2"/>
        <w:tabs>
          <w:tab w:val="left" w:pos="880"/>
          <w:tab w:val="right" w:leader="dot" w:pos="10070"/>
        </w:tabs>
        <w:rPr>
          <w:del w:id="268" w:author="Dmitry Kaptsenel" w:date="2011-09-20T12:31:00Z"/>
          <w:rFonts w:eastAsiaTheme="minorEastAsia" w:cstheme="minorBidi"/>
          <w:smallCaps w:val="0"/>
          <w:noProof/>
          <w:sz w:val="22"/>
          <w:szCs w:val="22"/>
        </w:rPr>
      </w:pPr>
      <w:del w:id="269" w:author="Dmitry Kaptsenel" w:date="2011-09-20T12:31:00Z">
        <w:r w:rsidRPr="0038593F" w:rsidDel="00527F05">
          <w:rPr>
            <w:rFonts w:cs="Times New Roman"/>
            <w:noProof/>
          </w:rPr>
          <w:delText>3.1.</w:delText>
        </w:r>
        <w:r w:rsidDel="00527F05">
          <w:rPr>
            <w:rFonts w:eastAsiaTheme="minorEastAsia" w:cstheme="minorBidi"/>
            <w:smallCaps w:val="0"/>
            <w:noProof/>
            <w:sz w:val="22"/>
            <w:szCs w:val="22"/>
          </w:rPr>
          <w:tab/>
        </w:r>
        <w:r w:rsidDel="00527F05">
          <w:rPr>
            <w:noProof/>
          </w:rPr>
          <w:delText>OpenCL Device Agent Overview.</w:delText>
        </w:r>
        <w:r w:rsidDel="00527F05">
          <w:rPr>
            <w:noProof/>
          </w:rPr>
          <w:tab/>
        </w:r>
        <w:r w:rsidR="00AE73BE" w:rsidDel="00527F05">
          <w:rPr>
            <w:noProof/>
          </w:rPr>
          <w:delText>9</w:delText>
        </w:r>
      </w:del>
    </w:p>
    <w:p w:rsidR="00421E08" w:rsidDel="00527F05" w:rsidRDefault="00421E08">
      <w:pPr>
        <w:pStyle w:val="TOC2"/>
        <w:tabs>
          <w:tab w:val="left" w:pos="880"/>
          <w:tab w:val="right" w:leader="dot" w:pos="10070"/>
        </w:tabs>
        <w:rPr>
          <w:del w:id="270" w:author="Dmitry Kaptsenel" w:date="2011-09-20T12:31:00Z"/>
          <w:rFonts w:eastAsiaTheme="minorEastAsia" w:cstheme="minorBidi"/>
          <w:smallCaps w:val="0"/>
          <w:noProof/>
          <w:sz w:val="22"/>
          <w:szCs w:val="22"/>
        </w:rPr>
      </w:pPr>
      <w:del w:id="271" w:author="Dmitry Kaptsenel" w:date="2011-09-20T12:31:00Z">
        <w:r w:rsidRPr="0038593F" w:rsidDel="00527F05">
          <w:rPr>
            <w:rFonts w:cs="Times New Roman"/>
            <w:noProof/>
          </w:rPr>
          <w:delText>3.2.</w:delText>
        </w:r>
        <w:r w:rsidDel="00527F05">
          <w:rPr>
            <w:rFonts w:eastAsiaTheme="minorEastAsia" w:cstheme="minorBidi"/>
            <w:smallCaps w:val="0"/>
            <w:noProof/>
            <w:sz w:val="22"/>
            <w:szCs w:val="22"/>
          </w:rPr>
          <w:tab/>
        </w:r>
        <w:r w:rsidDel="00527F05">
          <w:rPr>
            <w:noProof/>
          </w:rPr>
          <w:delText>Functionality Provided by MIC OpenCL Device Agent</w:delText>
        </w:r>
        <w:r w:rsidDel="00527F05">
          <w:rPr>
            <w:noProof/>
          </w:rPr>
          <w:tab/>
        </w:r>
        <w:r w:rsidR="00AE73BE" w:rsidDel="00527F05">
          <w:rPr>
            <w:noProof/>
          </w:rPr>
          <w:delText>11</w:delText>
        </w:r>
      </w:del>
    </w:p>
    <w:p w:rsidR="00421E08" w:rsidDel="00527F05" w:rsidRDefault="00421E08">
      <w:pPr>
        <w:pStyle w:val="TOC2"/>
        <w:tabs>
          <w:tab w:val="left" w:pos="880"/>
          <w:tab w:val="right" w:leader="dot" w:pos="10070"/>
        </w:tabs>
        <w:rPr>
          <w:del w:id="272" w:author="Dmitry Kaptsenel" w:date="2011-09-20T12:31:00Z"/>
          <w:rFonts w:eastAsiaTheme="minorEastAsia" w:cstheme="minorBidi"/>
          <w:smallCaps w:val="0"/>
          <w:noProof/>
          <w:sz w:val="22"/>
          <w:szCs w:val="22"/>
        </w:rPr>
      </w:pPr>
      <w:del w:id="273" w:author="Dmitry Kaptsenel" w:date="2011-09-20T12:31:00Z">
        <w:r w:rsidRPr="0038593F" w:rsidDel="00527F05">
          <w:rPr>
            <w:rFonts w:cs="Times New Roman"/>
            <w:noProof/>
          </w:rPr>
          <w:delText>3.3.</w:delText>
        </w:r>
        <w:r w:rsidDel="00527F05">
          <w:rPr>
            <w:rFonts w:eastAsiaTheme="minorEastAsia" w:cstheme="minorBidi"/>
            <w:smallCaps w:val="0"/>
            <w:noProof/>
            <w:sz w:val="22"/>
            <w:szCs w:val="22"/>
          </w:rPr>
          <w:tab/>
        </w:r>
        <w:r w:rsidDel="00527F05">
          <w:rPr>
            <w:noProof/>
          </w:rPr>
          <w:delText>High Level MIC Device Agent Structure</w:delText>
        </w:r>
        <w:r w:rsidDel="00527F05">
          <w:rPr>
            <w:noProof/>
          </w:rPr>
          <w:tab/>
        </w:r>
        <w:r w:rsidR="00AE73BE" w:rsidDel="00527F05">
          <w:rPr>
            <w:noProof/>
          </w:rPr>
          <w:delText>12</w:delText>
        </w:r>
      </w:del>
    </w:p>
    <w:p w:rsidR="00421E08" w:rsidDel="00527F05" w:rsidRDefault="00421E08">
      <w:pPr>
        <w:pStyle w:val="TOC2"/>
        <w:tabs>
          <w:tab w:val="left" w:pos="880"/>
          <w:tab w:val="right" w:leader="dot" w:pos="10070"/>
        </w:tabs>
        <w:rPr>
          <w:del w:id="274" w:author="Dmitry Kaptsenel" w:date="2011-09-20T12:31:00Z"/>
          <w:rFonts w:eastAsiaTheme="minorEastAsia" w:cstheme="minorBidi"/>
          <w:smallCaps w:val="0"/>
          <w:noProof/>
          <w:sz w:val="22"/>
          <w:szCs w:val="22"/>
        </w:rPr>
      </w:pPr>
      <w:del w:id="275" w:author="Dmitry Kaptsenel" w:date="2011-09-20T12:31:00Z">
        <w:r w:rsidRPr="0038593F" w:rsidDel="00527F05">
          <w:rPr>
            <w:rFonts w:cs="Times New Roman"/>
            <w:noProof/>
          </w:rPr>
          <w:delText>3.4.</w:delText>
        </w:r>
        <w:r w:rsidDel="00527F05">
          <w:rPr>
            <w:rFonts w:eastAsiaTheme="minorEastAsia" w:cstheme="minorBidi"/>
            <w:smallCaps w:val="0"/>
            <w:noProof/>
            <w:sz w:val="22"/>
            <w:szCs w:val="22"/>
          </w:rPr>
          <w:tab/>
        </w:r>
        <w:r w:rsidDel="00527F05">
          <w:rPr>
            <w:noProof/>
          </w:rPr>
          <w:delText>Communication with MIC Device Backend</w:delText>
        </w:r>
        <w:r w:rsidDel="00527F05">
          <w:rPr>
            <w:noProof/>
          </w:rPr>
          <w:tab/>
        </w:r>
        <w:r w:rsidR="00AE73BE" w:rsidDel="00527F05">
          <w:rPr>
            <w:noProof/>
          </w:rPr>
          <w:delText>12</w:delText>
        </w:r>
      </w:del>
    </w:p>
    <w:p w:rsidR="00421E08" w:rsidDel="00527F05" w:rsidRDefault="00421E08">
      <w:pPr>
        <w:pStyle w:val="TOC1"/>
        <w:tabs>
          <w:tab w:val="left" w:pos="440"/>
          <w:tab w:val="right" w:leader="dot" w:pos="10070"/>
        </w:tabs>
        <w:rPr>
          <w:del w:id="276" w:author="Dmitry Kaptsenel" w:date="2011-09-20T12:31:00Z"/>
          <w:rFonts w:eastAsiaTheme="minorEastAsia" w:cstheme="minorBidi"/>
          <w:b w:val="0"/>
          <w:bCs w:val="0"/>
          <w:caps w:val="0"/>
          <w:noProof/>
          <w:sz w:val="22"/>
          <w:szCs w:val="22"/>
        </w:rPr>
      </w:pPr>
      <w:del w:id="277" w:author="Dmitry Kaptsenel" w:date="2011-09-20T12:31:00Z">
        <w:r w:rsidRPr="0038593F" w:rsidDel="00527F05">
          <w:rPr>
            <w:rFonts w:cs="Times New Roman"/>
            <w:noProof/>
          </w:rPr>
          <w:delText>4.</w:delText>
        </w:r>
        <w:r w:rsidDel="00527F05">
          <w:rPr>
            <w:rFonts w:eastAsiaTheme="minorEastAsia" w:cstheme="minorBidi"/>
            <w:b w:val="0"/>
            <w:bCs w:val="0"/>
            <w:caps w:val="0"/>
            <w:noProof/>
            <w:sz w:val="22"/>
            <w:szCs w:val="22"/>
          </w:rPr>
          <w:tab/>
        </w:r>
        <w:r w:rsidDel="00527F05">
          <w:rPr>
            <w:noProof/>
          </w:rPr>
          <w:delText>MIC OpenCL Device Agent Design</w:delText>
        </w:r>
        <w:r w:rsidDel="00527F05">
          <w:rPr>
            <w:noProof/>
          </w:rPr>
          <w:tab/>
        </w:r>
        <w:r w:rsidR="00AE73BE" w:rsidDel="00527F05">
          <w:rPr>
            <w:noProof/>
          </w:rPr>
          <w:delText>14</w:delText>
        </w:r>
      </w:del>
    </w:p>
    <w:p w:rsidR="00421E08" w:rsidDel="00527F05" w:rsidRDefault="00421E08">
      <w:pPr>
        <w:pStyle w:val="TOC2"/>
        <w:tabs>
          <w:tab w:val="left" w:pos="880"/>
          <w:tab w:val="right" w:leader="dot" w:pos="10070"/>
        </w:tabs>
        <w:rPr>
          <w:del w:id="278" w:author="Dmitry Kaptsenel" w:date="2011-09-20T12:31:00Z"/>
          <w:rFonts w:eastAsiaTheme="minorEastAsia" w:cstheme="minorBidi"/>
          <w:smallCaps w:val="0"/>
          <w:noProof/>
          <w:sz w:val="22"/>
          <w:szCs w:val="22"/>
        </w:rPr>
      </w:pPr>
      <w:del w:id="279" w:author="Dmitry Kaptsenel" w:date="2011-09-20T12:31:00Z">
        <w:r w:rsidRPr="0038593F" w:rsidDel="00527F05">
          <w:rPr>
            <w:rFonts w:cs="Times New Roman"/>
            <w:noProof/>
          </w:rPr>
          <w:delText>4.1.</w:delText>
        </w:r>
        <w:r w:rsidDel="00527F05">
          <w:rPr>
            <w:rFonts w:eastAsiaTheme="minorEastAsia" w:cstheme="minorBidi"/>
            <w:smallCaps w:val="0"/>
            <w:noProof/>
            <w:sz w:val="22"/>
            <w:szCs w:val="22"/>
          </w:rPr>
          <w:tab/>
        </w:r>
        <w:r w:rsidDel="00527F05">
          <w:rPr>
            <w:noProof/>
          </w:rPr>
          <w:delText>Basic Design Principles</w:delText>
        </w:r>
        <w:r w:rsidDel="00527F05">
          <w:rPr>
            <w:noProof/>
          </w:rPr>
          <w:tab/>
        </w:r>
        <w:r w:rsidR="00AE73BE" w:rsidDel="00527F05">
          <w:rPr>
            <w:noProof/>
          </w:rPr>
          <w:delText>14</w:delText>
        </w:r>
      </w:del>
    </w:p>
    <w:p w:rsidR="00421E08" w:rsidDel="00527F05" w:rsidRDefault="00421E08">
      <w:pPr>
        <w:pStyle w:val="TOC2"/>
        <w:tabs>
          <w:tab w:val="left" w:pos="880"/>
          <w:tab w:val="right" w:leader="dot" w:pos="10070"/>
        </w:tabs>
        <w:rPr>
          <w:del w:id="280" w:author="Dmitry Kaptsenel" w:date="2011-09-20T12:31:00Z"/>
          <w:rFonts w:eastAsiaTheme="minorEastAsia" w:cstheme="minorBidi"/>
          <w:smallCaps w:val="0"/>
          <w:noProof/>
          <w:sz w:val="22"/>
          <w:szCs w:val="22"/>
        </w:rPr>
      </w:pPr>
      <w:del w:id="281" w:author="Dmitry Kaptsenel" w:date="2011-09-20T12:31:00Z">
        <w:r w:rsidRPr="0038593F" w:rsidDel="00527F05">
          <w:rPr>
            <w:rFonts w:cs="Times New Roman"/>
            <w:noProof/>
          </w:rPr>
          <w:delText>4.2.</w:delText>
        </w:r>
        <w:r w:rsidDel="00527F05">
          <w:rPr>
            <w:rFonts w:eastAsiaTheme="minorEastAsia" w:cstheme="minorBidi"/>
            <w:smallCaps w:val="0"/>
            <w:noProof/>
            <w:sz w:val="22"/>
            <w:szCs w:val="22"/>
          </w:rPr>
          <w:tab/>
        </w:r>
        <w:r w:rsidDel="00527F05">
          <w:rPr>
            <w:noProof/>
          </w:rPr>
          <w:delText>Coprocessor Offload Infrastructure (COI) description in a nutshell</w:delText>
        </w:r>
        <w:r w:rsidDel="00527F05">
          <w:rPr>
            <w:noProof/>
          </w:rPr>
          <w:tab/>
        </w:r>
      </w:del>
      <w:del w:id="282" w:author="Dmitry Kaptsenel" w:date="2011-09-20T12:13:00Z">
        <w:r w:rsidDel="00AE73BE">
          <w:rPr>
            <w:noProof/>
          </w:rPr>
          <w:delText>16</w:delText>
        </w:r>
      </w:del>
    </w:p>
    <w:p w:rsidR="00421E08" w:rsidDel="00527F05" w:rsidRDefault="00421E08">
      <w:pPr>
        <w:pStyle w:val="TOC2"/>
        <w:tabs>
          <w:tab w:val="left" w:pos="880"/>
          <w:tab w:val="right" w:leader="dot" w:pos="10070"/>
        </w:tabs>
        <w:rPr>
          <w:del w:id="283" w:author="Dmitry Kaptsenel" w:date="2011-09-20T12:31:00Z"/>
          <w:rFonts w:eastAsiaTheme="minorEastAsia" w:cstheme="minorBidi"/>
          <w:smallCaps w:val="0"/>
          <w:noProof/>
          <w:sz w:val="22"/>
          <w:szCs w:val="22"/>
        </w:rPr>
      </w:pPr>
      <w:del w:id="284" w:author="Dmitry Kaptsenel" w:date="2011-09-20T12:31:00Z">
        <w:r w:rsidRPr="0038593F" w:rsidDel="00527F05">
          <w:rPr>
            <w:rFonts w:cs="Times New Roman"/>
            <w:noProof/>
          </w:rPr>
          <w:delText>4.3.</w:delText>
        </w:r>
        <w:r w:rsidDel="00527F05">
          <w:rPr>
            <w:rFonts w:eastAsiaTheme="minorEastAsia" w:cstheme="minorBidi"/>
            <w:smallCaps w:val="0"/>
            <w:noProof/>
            <w:sz w:val="22"/>
            <w:szCs w:val="22"/>
          </w:rPr>
          <w:tab/>
        </w:r>
        <w:r w:rsidDel="00527F05">
          <w:rPr>
            <w:noProof/>
          </w:rPr>
          <w:delText>OpenCL Device Info support on MIC</w:delText>
        </w:r>
        <w:r w:rsidDel="00527F05">
          <w:rPr>
            <w:noProof/>
          </w:rPr>
          <w:tab/>
        </w:r>
      </w:del>
      <w:del w:id="285" w:author="Dmitry Kaptsenel" w:date="2011-09-20T12:13:00Z">
        <w:r w:rsidDel="00AE73BE">
          <w:rPr>
            <w:noProof/>
          </w:rPr>
          <w:delText>17</w:delText>
        </w:r>
      </w:del>
    </w:p>
    <w:p w:rsidR="00421E08" w:rsidDel="00527F05" w:rsidRDefault="00421E08">
      <w:pPr>
        <w:pStyle w:val="TOC2"/>
        <w:tabs>
          <w:tab w:val="left" w:pos="880"/>
          <w:tab w:val="right" w:leader="dot" w:pos="10070"/>
        </w:tabs>
        <w:rPr>
          <w:del w:id="286" w:author="Dmitry Kaptsenel" w:date="2011-09-20T12:31:00Z"/>
          <w:rFonts w:eastAsiaTheme="minorEastAsia" w:cstheme="minorBidi"/>
          <w:smallCaps w:val="0"/>
          <w:noProof/>
          <w:sz w:val="22"/>
          <w:szCs w:val="22"/>
        </w:rPr>
      </w:pPr>
      <w:del w:id="287" w:author="Dmitry Kaptsenel" w:date="2011-09-20T12:31:00Z">
        <w:r w:rsidRPr="0038593F" w:rsidDel="00527F05">
          <w:rPr>
            <w:rFonts w:cs="Times New Roman"/>
            <w:noProof/>
          </w:rPr>
          <w:delText>4.4.</w:delText>
        </w:r>
        <w:r w:rsidDel="00527F05">
          <w:rPr>
            <w:rFonts w:eastAsiaTheme="minorEastAsia" w:cstheme="minorBidi"/>
            <w:smallCaps w:val="0"/>
            <w:noProof/>
            <w:sz w:val="22"/>
            <w:szCs w:val="22"/>
          </w:rPr>
          <w:tab/>
        </w:r>
        <w:r w:rsidDel="00527F05">
          <w:rPr>
            <w:noProof/>
          </w:rPr>
          <w:delText>Multiple Devices Support</w:delText>
        </w:r>
        <w:r w:rsidDel="00527F05">
          <w:rPr>
            <w:noProof/>
          </w:rPr>
          <w:tab/>
        </w:r>
        <w:r w:rsidR="00AE73BE" w:rsidDel="00527F05">
          <w:rPr>
            <w:noProof/>
          </w:rPr>
          <w:delText>23</w:delText>
        </w:r>
      </w:del>
    </w:p>
    <w:p w:rsidR="00421E08" w:rsidDel="00527F05" w:rsidRDefault="00421E08">
      <w:pPr>
        <w:pStyle w:val="TOC2"/>
        <w:tabs>
          <w:tab w:val="left" w:pos="880"/>
          <w:tab w:val="right" w:leader="dot" w:pos="10070"/>
        </w:tabs>
        <w:rPr>
          <w:del w:id="288" w:author="Dmitry Kaptsenel" w:date="2011-09-20T12:31:00Z"/>
          <w:rFonts w:eastAsiaTheme="minorEastAsia" w:cstheme="minorBidi"/>
          <w:smallCaps w:val="0"/>
          <w:noProof/>
          <w:sz w:val="22"/>
          <w:szCs w:val="22"/>
        </w:rPr>
      </w:pPr>
      <w:del w:id="289" w:author="Dmitry Kaptsenel" w:date="2011-09-20T12:31:00Z">
        <w:r w:rsidRPr="0038593F" w:rsidDel="00527F05">
          <w:rPr>
            <w:rFonts w:cs="Times New Roman"/>
            <w:noProof/>
          </w:rPr>
          <w:delText>4.5.</w:delText>
        </w:r>
        <w:r w:rsidDel="00527F05">
          <w:rPr>
            <w:rFonts w:eastAsiaTheme="minorEastAsia" w:cstheme="minorBidi"/>
            <w:smallCaps w:val="0"/>
            <w:noProof/>
            <w:sz w:val="22"/>
            <w:szCs w:val="22"/>
          </w:rPr>
          <w:tab/>
        </w:r>
        <w:r w:rsidDel="00527F05">
          <w:rPr>
            <w:noProof/>
          </w:rPr>
          <w:delText>MIC Device Crash Recovery</w:delText>
        </w:r>
        <w:r w:rsidDel="00527F05">
          <w:rPr>
            <w:noProof/>
          </w:rPr>
          <w:tab/>
        </w:r>
        <w:r w:rsidR="00AE73BE" w:rsidDel="00527F05">
          <w:rPr>
            <w:noProof/>
          </w:rPr>
          <w:delText>23</w:delText>
        </w:r>
      </w:del>
    </w:p>
    <w:p w:rsidR="00421E08" w:rsidDel="00527F05" w:rsidRDefault="00421E08">
      <w:pPr>
        <w:pStyle w:val="TOC2"/>
        <w:tabs>
          <w:tab w:val="left" w:pos="880"/>
          <w:tab w:val="right" w:leader="dot" w:pos="10070"/>
        </w:tabs>
        <w:rPr>
          <w:del w:id="290" w:author="Dmitry Kaptsenel" w:date="2011-09-20T12:31:00Z"/>
          <w:rFonts w:eastAsiaTheme="minorEastAsia" w:cstheme="minorBidi"/>
          <w:smallCaps w:val="0"/>
          <w:noProof/>
          <w:sz w:val="22"/>
          <w:szCs w:val="22"/>
        </w:rPr>
      </w:pPr>
      <w:del w:id="291" w:author="Dmitry Kaptsenel" w:date="2011-09-20T12:31:00Z">
        <w:r w:rsidRPr="0038593F" w:rsidDel="00527F05">
          <w:rPr>
            <w:rFonts w:cs="Times New Roman"/>
            <w:noProof/>
          </w:rPr>
          <w:delText>4.6.</w:delText>
        </w:r>
        <w:r w:rsidDel="00527F05">
          <w:rPr>
            <w:rFonts w:eastAsiaTheme="minorEastAsia" w:cstheme="minorBidi"/>
            <w:smallCaps w:val="0"/>
            <w:noProof/>
            <w:sz w:val="22"/>
            <w:szCs w:val="22"/>
          </w:rPr>
          <w:tab/>
        </w:r>
        <w:r w:rsidDel="00527F05">
          <w:rPr>
            <w:noProof/>
          </w:rPr>
          <w:delText>Buffers Implementation</w:delText>
        </w:r>
        <w:r w:rsidDel="00527F05">
          <w:rPr>
            <w:noProof/>
          </w:rPr>
          <w:tab/>
        </w:r>
        <w:r w:rsidR="00AE73BE" w:rsidDel="00527F05">
          <w:rPr>
            <w:noProof/>
          </w:rPr>
          <w:delText>25</w:delText>
        </w:r>
      </w:del>
    </w:p>
    <w:p w:rsidR="00421E08" w:rsidDel="00527F05" w:rsidRDefault="00421E08">
      <w:pPr>
        <w:pStyle w:val="TOC3"/>
        <w:tabs>
          <w:tab w:val="left" w:pos="1320"/>
          <w:tab w:val="right" w:leader="dot" w:pos="10070"/>
        </w:tabs>
        <w:rPr>
          <w:del w:id="292" w:author="Dmitry Kaptsenel" w:date="2011-09-20T12:31:00Z"/>
          <w:rFonts w:eastAsiaTheme="minorEastAsia" w:cstheme="minorBidi"/>
          <w:i w:val="0"/>
          <w:iCs w:val="0"/>
          <w:noProof/>
          <w:sz w:val="22"/>
          <w:szCs w:val="22"/>
        </w:rPr>
      </w:pPr>
      <w:del w:id="293" w:author="Dmitry Kaptsenel" w:date="2011-09-20T12:31:00Z">
        <w:r w:rsidRPr="0038593F" w:rsidDel="00527F05">
          <w:rPr>
            <w:rFonts w:cs="Times New Roman"/>
            <w:noProof/>
          </w:rPr>
          <w:delText>4.6.1.</w:delText>
        </w:r>
        <w:r w:rsidDel="00527F05">
          <w:rPr>
            <w:rFonts w:eastAsiaTheme="minorEastAsia" w:cstheme="minorBidi"/>
            <w:i w:val="0"/>
            <w:iCs w:val="0"/>
            <w:noProof/>
            <w:sz w:val="22"/>
            <w:szCs w:val="22"/>
          </w:rPr>
          <w:tab/>
        </w:r>
        <w:r w:rsidDel="00527F05">
          <w:rPr>
            <w:noProof/>
          </w:rPr>
          <w:delText>Memory Objects Device Agent API</w:delText>
        </w:r>
        <w:r w:rsidDel="00527F05">
          <w:rPr>
            <w:noProof/>
          </w:rPr>
          <w:tab/>
        </w:r>
        <w:r w:rsidR="00AE73BE" w:rsidDel="00527F05">
          <w:rPr>
            <w:noProof/>
          </w:rPr>
          <w:delText>25</w:delText>
        </w:r>
      </w:del>
    </w:p>
    <w:p w:rsidR="00421E08" w:rsidDel="00527F05" w:rsidRDefault="00421E08">
      <w:pPr>
        <w:pStyle w:val="TOC3"/>
        <w:tabs>
          <w:tab w:val="left" w:pos="1320"/>
          <w:tab w:val="right" w:leader="dot" w:pos="10070"/>
        </w:tabs>
        <w:rPr>
          <w:del w:id="294" w:author="Dmitry Kaptsenel" w:date="2011-09-20T12:31:00Z"/>
          <w:rFonts w:eastAsiaTheme="minorEastAsia" w:cstheme="minorBidi"/>
          <w:i w:val="0"/>
          <w:iCs w:val="0"/>
          <w:noProof/>
          <w:sz w:val="22"/>
          <w:szCs w:val="22"/>
        </w:rPr>
      </w:pPr>
      <w:del w:id="295" w:author="Dmitry Kaptsenel" w:date="2011-09-20T12:31:00Z">
        <w:r w:rsidRPr="0038593F" w:rsidDel="00527F05">
          <w:rPr>
            <w:rFonts w:cs="Times New Roman"/>
            <w:noProof/>
          </w:rPr>
          <w:delText>4.6.2.</w:delText>
        </w:r>
        <w:r w:rsidDel="00527F05">
          <w:rPr>
            <w:rFonts w:eastAsiaTheme="minorEastAsia" w:cstheme="minorBidi"/>
            <w:i w:val="0"/>
            <w:iCs w:val="0"/>
            <w:noProof/>
            <w:sz w:val="22"/>
            <w:szCs w:val="22"/>
          </w:rPr>
          <w:tab/>
        </w:r>
        <w:r w:rsidDel="00527F05">
          <w:rPr>
            <w:noProof/>
          </w:rPr>
          <w:delText>Sharing memory objects between different devices.</w:delText>
        </w:r>
        <w:r w:rsidDel="00527F05">
          <w:rPr>
            <w:noProof/>
          </w:rPr>
          <w:tab/>
        </w:r>
        <w:r w:rsidR="00AE73BE" w:rsidDel="00527F05">
          <w:rPr>
            <w:noProof/>
          </w:rPr>
          <w:delText>25</w:delText>
        </w:r>
      </w:del>
    </w:p>
    <w:p w:rsidR="00421E08" w:rsidDel="00527F05" w:rsidRDefault="00421E08">
      <w:pPr>
        <w:pStyle w:val="TOC3"/>
        <w:tabs>
          <w:tab w:val="left" w:pos="1320"/>
          <w:tab w:val="right" w:leader="dot" w:pos="10070"/>
        </w:tabs>
        <w:rPr>
          <w:del w:id="296" w:author="Dmitry Kaptsenel" w:date="2011-09-20T12:31:00Z"/>
          <w:rFonts w:eastAsiaTheme="minorEastAsia" w:cstheme="minorBidi"/>
          <w:i w:val="0"/>
          <w:iCs w:val="0"/>
          <w:noProof/>
          <w:sz w:val="22"/>
          <w:szCs w:val="22"/>
        </w:rPr>
      </w:pPr>
      <w:del w:id="297" w:author="Dmitry Kaptsenel" w:date="2011-09-20T12:31:00Z">
        <w:r w:rsidRPr="0038593F" w:rsidDel="00527F05">
          <w:rPr>
            <w:rFonts w:cs="Times New Roman"/>
            <w:noProof/>
          </w:rPr>
          <w:delText>4.6.3.</w:delText>
        </w:r>
        <w:r w:rsidDel="00527F05">
          <w:rPr>
            <w:rFonts w:eastAsiaTheme="minorEastAsia" w:cstheme="minorBidi"/>
            <w:i w:val="0"/>
            <w:iCs w:val="0"/>
            <w:noProof/>
            <w:sz w:val="22"/>
            <w:szCs w:val="22"/>
          </w:rPr>
          <w:tab/>
        </w:r>
        <w:r w:rsidDel="00527F05">
          <w:rPr>
            <w:noProof/>
          </w:rPr>
          <w:delText>Memory Object Data Validity in the Multiple Devices Case</w:delText>
        </w:r>
        <w:r w:rsidDel="00527F05">
          <w:rPr>
            <w:noProof/>
          </w:rPr>
          <w:tab/>
        </w:r>
        <w:r w:rsidR="00AE73BE" w:rsidDel="00527F05">
          <w:rPr>
            <w:noProof/>
          </w:rPr>
          <w:delText>31</w:delText>
        </w:r>
      </w:del>
    </w:p>
    <w:p w:rsidR="00421E08" w:rsidDel="00527F05" w:rsidRDefault="00421E08">
      <w:pPr>
        <w:pStyle w:val="TOC3"/>
        <w:tabs>
          <w:tab w:val="left" w:pos="1320"/>
          <w:tab w:val="right" w:leader="dot" w:pos="10070"/>
        </w:tabs>
        <w:rPr>
          <w:del w:id="298" w:author="Dmitry Kaptsenel" w:date="2011-09-20T12:31:00Z"/>
          <w:rFonts w:eastAsiaTheme="minorEastAsia" w:cstheme="minorBidi"/>
          <w:i w:val="0"/>
          <w:iCs w:val="0"/>
          <w:noProof/>
          <w:sz w:val="22"/>
          <w:szCs w:val="22"/>
        </w:rPr>
      </w:pPr>
      <w:del w:id="299" w:author="Dmitry Kaptsenel" w:date="2011-09-20T12:31:00Z">
        <w:r w:rsidRPr="0038593F" w:rsidDel="00527F05">
          <w:rPr>
            <w:rFonts w:cs="Times New Roman"/>
            <w:noProof/>
          </w:rPr>
          <w:delText>4.6.4.</w:delText>
        </w:r>
        <w:r w:rsidDel="00527F05">
          <w:rPr>
            <w:rFonts w:eastAsiaTheme="minorEastAsia" w:cstheme="minorBidi"/>
            <w:i w:val="0"/>
            <w:iCs w:val="0"/>
            <w:noProof/>
            <w:sz w:val="22"/>
            <w:szCs w:val="22"/>
          </w:rPr>
          <w:tab/>
        </w:r>
        <w:r w:rsidDel="00527F05">
          <w:rPr>
            <w:noProof/>
          </w:rPr>
          <w:delText>Sub-buffers support in Device Agent</w:delText>
        </w:r>
        <w:r w:rsidDel="00527F05">
          <w:rPr>
            <w:noProof/>
          </w:rPr>
          <w:tab/>
        </w:r>
        <w:r w:rsidR="00AE73BE" w:rsidDel="00527F05">
          <w:rPr>
            <w:noProof/>
          </w:rPr>
          <w:delText>34</w:delText>
        </w:r>
      </w:del>
    </w:p>
    <w:p w:rsidR="00421E08" w:rsidDel="00527F05" w:rsidRDefault="00421E08">
      <w:pPr>
        <w:pStyle w:val="TOC3"/>
        <w:tabs>
          <w:tab w:val="left" w:pos="1320"/>
          <w:tab w:val="right" w:leader="dot" w:pos="10070"/>
        </w:tabs>
        <w:rPr>
          <w:del w:id="300" w:author="Dmitry Kaptsenel" w:date="2011-09-20T12:31:00Z"/>
          <w:rFonts w:eastAsiaTheme="minorEastAsia" w:cstheme="minorBidi"/>
          <w:i w:val="0"/>
          <w:iCs w:val="0"/>
          <w:noProof/>
          <w:sz w:val="22"/>
          <w:szCs w:val="22"/>
        </w:rPr>
      </w:pPr>
      <w:del w:id="301" w:author="Dmitry Kaptsenel" w:date="2011-09-20T12:31:00Z">
        <w:r w:rsidRPr="0038593F" w:rsidDel="00527F05">
          <w:rPr>
            <w:rFonts w:cs="Times New Roman"/>
            <w:noProof/>
          </w:rPr>
          <w:delText>4.6.5.</w:delText>
        </w:r>
        <w:r w:rsidDel="00527F05">
          <w:rPr>
            <w:rFonts w:eastAsiaTheme="minorEastAsia" w:cstheme="minorBidi"/>
            <w:i w:val="0"/>
            <w:iCs w:val="0"/>
            <w:noProof/>
            <w:sz w:val="22"/>
            <w:szCs w:val="22"/>
          </w:rPr>
          <w:tab/>
        </w:r>
        <w:r w:rsidDel="00527F05">
          <w:rPr>
            <w:noProof/>
          </w:rPr>
          <w:delText>MIC Device Agent Memory Objects Implementation Considerations</w:delText>
        </w:r>
        <w:r w:rsidDel="00527F05">
          <w:rPr>
            <w:noProof/>
          </w:rPr>
          <w:tab/>
        </w:r>
        <w:r w:rsidR="00AE73BE" w:rsidDel="00527F05">
          <w:rPr>
            <w:noProof/>
          </w:rPr>
          <w:delText>34</w:delText>
        </w:r>
      </w:del>
    </w:p>
    <w:p w:rsidR="00421E08" w:rsidDel="00527F05" w:rsidRDefault="00421E08">
      <w:pPr>
        <w:pStyle w:val="TOC3"/>
        <w:tabs>
          <w:tab w:val="left" w:pos="1320"/>
          <w:tab w:val="right" w:leader="dot" w:pos="10070"/>
        </w:tabs>
        <w:rPr>
          <w:del w:id="302" w:author="Dmitry Kaptsenel" w:date="2011-09-20T12:31:00Z"/>
          <w:rFonts w:eastAsiaTheme="minorEastAsia" w:cstheme="minorBidi"/>
          <w:i w:val="0"/>
          <w:iCs w:val="0"/>
          <w:noProof/>
          <w:sz w:val="22"/>
          <w:szCs w:val="22"/>
        </w:rPr>
      </w:pPr>
      <w:del w:id="303" w:author="Dmitry Kaptsenel" w:date="2011-09-20T12:31:00Z">
        <w:r w:rsidRPr="0038593F" w:rsidDel="00527F05">
          <w:rPr>
            <w:rFonts w:cs="Times New Roman"/>
            <w:noProof/>
          </w:rPr>
          <w:delText>4.6.6.</w:delText>
        </w:r>
        <w:r w:rsidDel="00527F05">
          <w:rPr>
            <w:rFonts w:eastAsiaTheme="minorEastAsia" w:cstheme="minorBidi"/>
            <w:i w:val="0"/>
            <w:iCs w:val="0"/>
            <w:noProof/>
            <w:sz w:val="22"/>
            <w:szCs w:val="22"/>
          </w:rPr>
          <w:tab/>
        </w:r>
        <w:r w:rsidDel="00527F05">
          <w:rPr>
            <w:noProof/>
          </w:rPr>
          <w:delText>Understanding COI Buffers Mapping on the Host</w:delText>
        </w:r>
        <w:r w:rsidDel="00527F05">
          <w:rPr>
            <w:noProof/>
          </w:rPr>
          <w:tab/>
        </w:r>
        <w:r w:rsidR="00AE73BE" w:rsidDel="00527F05">
          <w:rPr>
            <w:noProof/>
          </w:rPr>
          <w:delText>35</w:delText>
        </w:r>
      </w:del>
    </w:p>
    <w:p w:rsidR="00421E08" w:rsidDel="00527F05" w:rsidRDefault="00421E08">
      <w:pPr>
        <w:pStyle w:val="TOC2"/>
        <w:tabs>
          <w:tab w:val="left" w:pos="880"/>
          <w:tab w:val="right" w:leader="dot" w:pos="10070"/>
        </w:tabs>
        <w:rPr>
          <w:del w:id="304" w:author="Dmitry Kaptsenel" w:date="2011-09-20T12:31:00Z"/>
          <w:rFonts w:eastAsiaTheme="minorEastAsia" w:cstheme="minorBidi"/>
          <w:smallCaps w:val="0"/>
          <w:noProof/>
          <w:sz w:val="22"/>
          <w:szCs w:val="22"/>
        </w:rPr>
      </w:pPr>
      <w:del w:id="305" w:author="Dmitry Kaptsenel" w:date="2011-09-20T12:31:00Z">
        <w:r w:rsidRPr="0038593F" w:rsidDel="00527F05">
          <w:rPr>
            <w:rFonts w:cs="Times New Roman"/>
            <w:noProof/>
          </w:rPr>
          <w:delText>4.7.</w:delText>
        </w:r>
        <w:r w:rsidDel="00527F05">
          <w:rPr>
            <w:rFonts w:eastAsiaTheme="minorEastAsia" w:cstheme="minorBidi"/>
            <w:smallCaps w:val="0"/>
            <w:noProof/>
            <w:sz w:val="22"/>
            <w:szCs w:val="22"/>
          </w:rPr>
          <w:tab/>
        </w:r>
        <w:r w:rsidDel="00527F05">
          <w:rPr>
            <w:noProof/>
          </w:rPr>
          <w:delText>Notification Port and Device Callbacks</w:delText>
        </w:r>
        <w:r w:rsidDel="00527F05">
          <w:rPr>
            <w:noProof/>
          </w:rPr>
          <w:tab/>
        </w:r>
        <w:r w:rsidR="00AE73BE" w:rsidDel="00527F05">
          <w:rPr>
            <w:noProof/>
          </w:rPr>
          <w:delText>37</w:delText>
        </w:r>
      </w:del>
    </w:p>
    <w:p w:rsidR="00421E08" w:rsidDel="00527F05" w:rsidRDefault="00421E08">
      <w:pPr>
        <w:pStyle w:val="TOC2"/>
        <w:tabs>
          <w:tab w:val="left" w:pos="880"/>
          <w:tab w:val="right" w:leader="dot" w:pos="10070"/>
        </w:tabs>
        <w:rPr>
          <w:del w:id="306" w:author="Dmitry Kaptsenel" w:date="2011-09-20T12:31:00Z"/>
          <w:rFonts w:eastAsiaTheme="minorEastAsia" w:cstheme="minorBidi"/>
          <w:smallCaps w:val="0"/>
          <w:noProof/>
          <w:sz w:val="22"/>
          <w:szCs w:val="22"/>
        </w:rPr>
      </w:pPr>
      <w:del w:id="307" w:author="Dmitry Kaptsenel" w:date="2011-09-20T12:31:00Z">
        <w:r w:rsidRPr="0038593F" w:rsidDel="00527F05">
          <w:rPr>
            <w:rFonts w:cs="Times New Roman"/>
            <w:noProof/>
          </w:rPr>
          <w:delText>4.8.</w:delText>
        </w:r>
        <w:r w:rsidDel="00527F05">
          <w:rPr>
            <w:rFonts w:eastAsiaTheme="minorEastAsia" w:cstheme="minorBidi"/>
            <w:smallCaps w:val="0"/>
            <w:noProof/>
            <w:sz w:val="22"/>
            <w:szCs w:val="22"/>
          </w:rPr>
          <w:tab/>
        </w:r>
        <w:r w:rsidDel="00527F05">
          <w:rPr>
            <w:noProof/>
          </w:rPr>
          <w:delText>Command Queues Implementation</w:delText>
        </w:r>
        <w:r w:rsidDel="00527F05">
          <w:rPr>
            <w:noProof/>
          </w:rPr>
          <w:tab/>
        </w:r>
        <w:r w:rsidR="00AE73BE" w:rsidDel="00527F05">
          <w:rPr>
            <w:noProof/>
          </w:rPr>
          <w:delText>38</w:delText>
        </w:r>
      </w:del>
    </w:p>
    <w:p w:rsidR="00421E08" w:rsidDel="00527F05" w:rsidRDefault="00421E08">
      <w:pPr>
        <w:pStyle w:val="TOC3"/>
        <w:tabs>
          <w:tab w:val="left" w:pos="1320"/>
          <w:tab w:val="right" w:leader="dot" w:pos="10070"/>
        </w:tabs>
        <w:rPr>
          <w:del w:id="308" w:author="Dmitry Kaptsenel" w:date="2011-09-20T12:31:00Z"/>
          <w:rFonts w:eastAsiaTheme="minorEastAsia" w:cstheme="minorBidi"/>
          <w:i w:val="0"/>
          <w:iCs w:val="0"/>
          <w:noProof/>
          <w:sz w:val="22"/>
          <w:szCs w:val="22"/>
        </w:rPr>
      </w:pPr>
      <w:del w:id="309" w:author="Dmitry Kaptsenel" w:date="2011-09-20T12:31:00Z">
        <w:r w:rsidRPr="0038593F" w:rsidDel="00527F05">
          <w:rPr>
            <w:rFonts w:cs="Times New Roman"/>
            <w:noProof/>
          </w:rPr>
          <w:delText>4.8.1.</w:delText>
        </w:r>
        <w:r w:rsidDel="00527F05">
          <w:rPr>
            <w:rFonts w:eastAsiaTheme="minorEastAsia" w:cstheme="minorBidi"/>
            <w:i w:val="0"/>
            <w:iCs w:val="0"/>
            <w:noProof/>
            <w:sz w:val="22"/>
            <w:szCs w:val="22"/>
          </w:rPr>
          <w:tab/>
        </w:r>
        <w:r w:rsidDel="00527F05">
          <w:rPr>
            <w:noProof/>
          </w:rPr>
          <w:delText>Command Queues Device Agent CAPI</w:delText>
        </w:r>
        <w:r w:rsidDel="00527F05">
          <w:rPr>
            <w:noProof/>
          </w:rPr>
          <w:tab/>
        </w:r>
        <w:r w:rsidR="00AE73BE" w:rsidDel="00527F05">
          <w:rPr>
            <w:noProof/>
          </w:rPr>
          <w:delText>39</w:delText>
        </w:r>
      </w:del>
    </w:p>
    <w:p w:rsidR="00421E08" w:rsidDel="00527F05" w:rsidRDefault="00421E08">
      <w:pPr>
        <w:pStyle w:val="TOC3"/>
        <w:tabs>
          <w:tab w:val="left" w:pos="1320"/>
          <w:tab w:val="right" w:leader="dot" w:pos="10070"/>
        </w:tabs>
        <w:rPr>
          <w:del w:id="310" w:author="Dmitry Kaptsenel" w:date="2011-09-20T12:31:00Z"/>
          <w:rFonts w:eastAsiaTheme="minorEastAsia" w:cstheme="minorBidi"/>
          <w:i w:val="0"/>
          <w:iCs w:val="0"/>
          <w:noProof/>
          <w:sz w:val="22"/>
          <w:szCs w:val="22"/>
        </w:rPr>
      </w:pPr>
      <w:del w:id="311" w:author="Dmitry Kaptsenel" w:date="2011-09-20T12:31:00Z">
        <w:r w:rsidRPr="0038593F" w:rsidDel="00527F05">
          <w:rPr>
            <w:rFonts w:cs="Times New Roman"/>
            <w:noProof/>
          </w:rPr>
          <w:delText>4.8.2.</w:delText>
        </w:r>
        <w:r w:rsidDel="00527F05">
          <w:rPr>
            <w:rFonts w:eastAsiaTheme="minorEastAsia" w:cstheme="minorBidi"/>
            <w:i w:val="0"/>
            <w:iCs w:val="0"/>
            <w:noProof/>
            <w:sz w:val="22"/>
            <w:szCs w:val="22"/>
          </w:rPr>
          <w:tab/>
        </w:r>
        <w:r w:rsidDel="00527F05">
          <w:rPr>
            <w:noProof/>
          </w:rPr>
          <w:delText>Command Types</w:delText>
        </w:r>
        <w:r w:rsidDel="00527F05">
          <w:rPr>
            <w:noProof/>
          </w:rPr>
          <w:tab/>
        </w:r>
        <w:r w:rsidR="00AE73BE" w:rsidDel="00527F05">
          <w:rPr>
            <w:noProof/>
          </w:rPr>
          <w:delText>39</w:delText>
        </w:r>
      </w:del>
    </w:p>
    <w:p w:rsidR="00421E08" w:rsidDel="00527F05" w:rsidRDefault="00421E08">
      <w:pPr>
        <w:pStyle w:val="TOC4"/>
        <w:tabs>
          <w:tab w:val="left" w:pos="1540"/>
          <w:tab w:val="right" w:leader="dot" w:pos="10070"/>
        </w:tabs>
        <w:rPr>
          <w:del w:id="312" w:author="Dmitry Kaptsenel" w:date="2011-09-20T12:31:00Z"/>
          <w:rFonts w:eastAsiaTheme="minorEastAsia" w:cstheme="minorBidi"/>
          <w:noProof/>
          <w:sz w:val="22"/>
          <w:szCs w:val="22"/>
        </w:rPr>
      </w:pPr>
      <w:del w:id="313" w:author="Dmitry Kaptsenel" w:date="2011-09-20T12:31:00Z">
        <w:r w:rsidRPr="0038593F" w:rsidDel="00527F05">
          <w:rPr>
            <w:rFonts w:cs="Times New Roman"/>
            <w:noProof/>
          </w:rPr>
          <w:delText>4.8.2.1.</w:delText>
        </w:r>
        <w:r w:rsidDel="00527F05">
          <w:rPr>
            <w:rFonts w:eastAsiaTheme="minorEastAsia" w:cstheme="minorBidi"/>
            <w:noProof/>
            <w:sz w:val="22"/>
            <w:szCs w:val="22"/>
          </w:rPr>
          <w:tab/>
        </w:r>
        <w:r w:rsidDel="00527F05">
          <w:rPr>
            <w:noProof/>
          </w:rPr>
          <w:delText>Mapping Kernel Execution Commands to COI</w:delText>
        </w:r>
        <w:r w:rsidDel="00527F05">
          <w:rPr>
            <w:noProof/>
          </w:rPr>
          <w:tab/>
        </w:r>
        <w:r w:rsidR="00AE73BE" w:rsidDel="00527F05">
          <w:rPr>
            <w:noProof/>
          </w:rPr>
          <w:delText>40</w:delText>
        </w:r>
      </w:del>
    </w:p>
    <w:p w:rsidR="00421E08" w:rsidDel="00527F05" w:rsidRDefault="00421E08">
      <w:pPr>
        <w:pStyle w:val="TOC4"/>
        <w:tabs>
          <w:tab w:val="left" w:pos="1540"/>
          <w:tab w:val="right" w:leader="dot" w:pos="10070"/>
        </w:tabs>
        <w:rPr>
          <w:del w:id="314" w:author="Dmitry Kaptsenel" w:date="2011-09-20T12:31:00Z"/>
          <w:rFonts w:eastAsiaTheme="minorEastAsia" w:cstheme="minorBidi"/>
          <w:noProof/>
          <w:sz w:val="22"/>
          <w:szCs w:val="22"/>
        </w:rPr>
      </w:pPr>
      <w:del w:id="315" w:author="Dmitry Kaptsenel" w:date="2011-09-20T12:31:00Z">
        <w:r w:rsidRPr="0038593F" w:rsidDel="00527F05">
          <w:rPr>
            <w:rFonts w:cs="Times New Roman"/>
            <w:noProof/>
          </w:rPr>
          <w:delText>4.8.2.2.</w:delText>
        </w:r>
        <w:r w:rsidDel="00527F05">
          <w:rPr>
            <w:rFonts w:eastAsiaTheme="minorEastAsia" w:cstheme="minorBidi"/>
            <w:noProof/>
            <w:sz w:val="22"/>
            <w:szCs w:val="22"/>
          </w:rPr>
          <w:tab/>
        </w:r>
        <w:r w:rsidDel="00527F05">
          <w:rPr>
            <w:noProof/>
          </w:rPr>
          <w:delText>Mapping Buffer-related Commands to COI</w:delText>
        </w:r>
        <w:r w:rsidDel="00527F05">
          <w:rPr>
            <w:noProof/>
          </w:rPr>
          <w:tab/>
        </w:r>
        <w:r w:rsidR="00AE73BE" w:rsidDel="00527F05">
          <w:rPr>
            <w:noProof/>
          </w:rPr>
          <w:delText>40</w:delText>
        </w:r>
      </w:del>
    </w:p>
    <w:p w:rsidR="00421E08" w:rsidDel="00527F05" w:rsidRDefault="00421E08">
      <w:pPr>
        <w:pStyle w:val="TOC3"/>
        <w:tabs>
          <w:tab w:val="left" w:pos="1320"/>
          <w:tab w:val="right" w:leader="dot" w:pos="10070"/>
        </w:tabs>
        <w:rPr>
          <w:del w:id="316" w:author="Dmitry Kaptsenel" w:date="2011-09-20T12:31:00Z"/>
          <w:rFonts w:eastAsiaTheme="minorEastAsia" w:cstheme="minorBidi"/>
          <w:i w:val="0"/>
          <w:iCs w:val="0"/>
          <w:noProof/>
          <w:sz w:val="22"/>
          <w:szCs w:val="22"/>
        </w:rPr>
      </w:pPr>
      <w:del w:id="317" w:author="Dmitry Kaptsenel" w:date="2011-09-20T12:31:00Z">
        <w:r w:rsidRPr="0038593F" w:rsidDel="00527F05">
          <w:rPr>
            <w:rFonts w:cs="Times New Roman"/>
            <w:noProof/>
          </w:rPr>
          <w:delText>4.8.3.</w:delText>
        </w:r>
        <w:r w:rsidDel="00527F05">
          <w:rPr>
            <w:rFonts w:eastAsiaTheme="minorEastAsia" w:cstheme="minorBidi"/>
            <w:i w:val="0"/>
            <w:iCs w:val="0"/>
            <w:noProof/>
            <w:sz w:val="22"/>
            <w:szCs w:val="22"/>
          </w:rPr>
          <w:tab/>
        </w:r>
        <w:r w:rsidDel="00527F05">
          <w:rPr>
            <w:noProof/>
          </w:rPr>
          <w:delText>Command List Behavior</w:delText>
        </w:r>
        <w:r w:rsidDel="00527F05">
          <w:rPr>
            <w:noProof/>
          </w:rPr>
          <w:tab/>
        </w:r>
        <w:r w:rsidR="00AE73BE" w:rsidDel="00527F05">
          <w:rPr>
            <w:noProof/>
          </w:rPr>
          <w:delText>40</w:delText>
        </w:r>
      </w:del>
    </w:p>
    <w:p w:rsidR="00421E08" w:rsidDel="00527F05" w:rsidRDefault="00421E08">
      <w:pPr>
        <w:pStyle w:val="TOC4"/>
        <w:tabs>
          <w:tab w:val="left" w:pos="1540"/>
          <w:tab w:val="right" w:leader="dot" w:pos="10070"/>
        </w:tabs>
        <w:rPr>
          <w:del w:id="318" w:author="Dmitry Kaptsenel" w:date="2011-09-20T12:31:00Z"/>
          <w:rFonts w:eastAsiaTheme="minorEastAsia" w:cstheme="minorBidi"/>
          <w:noProof/>
          <w:sz w:val="22"/>
          <w:szCs w:val="22"/>
        </w:rPr>
      </w:pPr>
      <w:del w:id="319" w:author="Dmitry Kaptsenel" w:date="2011-09-20T12:31:00Z">
        <w:r w:rsidRPr="0038593F" w:rsidDel="00527F05">
          <w:rPr>
            <w:rFonts w:cs="Times New Roman"/>
            <w:noProof/>
          </w:rPr>
          <w:delText>4.8.3.1.</w:delText>
        </w:r>
        <w:r w:rsidDel="00527F05">
          <w:rPr>
            <w:rFonts w:eastAsiaTheme="minorEastAsia" w:cstheme="minorBidi"/>
            <w:noProof/>
            <w:sz w:val="22"/>
            <w:szCs w:val="22"/>
          </w:rPr>
          <w:tab/>
        </w:r>
        <w:r w:rsidDel="00527F05">
          <w:rPr>
            <w:noProof/>
          </w:rPr>
          <w:delText>In-Order Command Lists</w:delText>
        </w:r>
        <w:r w:rsidDel="00527F05">
          <w:rPr>
            <w:noProof/>
          </w:rPr>
          <w:tab/>
        </w:r>
        <w:r w:rsidR="00AE73BE" w:rsidDel="00527F05">
          <w:rPr>
            <w:noProof/>
          </w:rPr>
          <w:delText>41</w:delText>
        </w:r>
      </w:del>
    </w:p>
    <w:p w:rsidR="00421E08" w:rsidDel="00527F05" w:rsidRDefault="00421E08">
      <w:pPr>
        <w:pStyle w:val="TOC4"/>
        <w:tabs>
          <w:tab w:val="left" w:pos="1540"/>
          <w:tab w:val="right" w:leader="dot" w:pos="10070"/>
        </w:tabs>
        <w:rPr>
          <w:del w:id="320" w:author="Dmitry Kaptsenel" w:date="2011-09-20T12:31:00Z"/>
          <w:rFonts w:eastAsiaTheme="minorEastAsia" w:cstheme="minorBidi"/>
          <w:noProof/>
          <w:sz w:val="22"/>
          <w:szCs w:val="22"/>
        </w:rPr>
      </w:pPr>
      <w:del w:id="321" w:author="Dmitry Kaptsenel" w:date="2011-09-20T12:31:00Z">
        <w:r w:rsidRPr="0038593F" w:rsidDel="00527F05">
          <w:rPr>
            <w:rFonts w:cs="Times New Roman"/>
            <w:noProof/>
          </w:rPr>
          <w:delText>4.8.3.2.</w:delText>
        </w:r>
        <w:r w:rsidDel="00527F05">
          <w:rPr>
            <w:rFonts w:eastAsiaTheme="minorEastAsia" w:cstheme="minorBidi"/>
            <w:noProof/>
            <w:sz w:val="22"/>
            <w:szCs w:val="22"/>
          </w:rPr>
          <w:tab/>
        </w:r>
        <w:r w:rsidDel="00527F05">
          <w:rPr>
            <w:noProof/>
          </w:rPr>
          <w:delText>Out-Of-Order Command Lists</w:delText>
        </w:r>
        <w:r w:rsidDel="00527F05">
          <w:rPr>
            <w:noProof/>
          </w:rPr>
          <w:tab/>
        </w:r>
        <w:r w:rsidR="00AE73BE" w:rsidDel="00527F05">
          <w:rPr>
            <w:noProof/>
          </w:rPr>
          <w:delText>44</w:delText>
        </w:r>
      </w:del>
    </w:p>
    <w:p w:rsidR="00421E08" w:rsidDel="00527F05" w:rsidRDefault="00421E08">
      <w:pPr>
        <w:pStyle w:val="TOC3"/>
        <w:tabs>
          <w:tab w:val="left" w:pos="1320"/>
          <w:tab w:val="right" w:leader="dot" w:pos="10070"/>
        </w:tabs>
        <w:rPr>
          <w:del w:id="322" w:author="Dmitry Kaptsenel" w:date="2011-09-20T12:31:00Z"/>
          <w:rFonts w:eastAsiaTheme="minorEastAsia" w:cstheme="minorBidi"/>
          <w:i w:val="0"/>
          <w:iCs w:val="0"/>
          <w:noProof/>
          <w:sz w:val="22"/>
          <w:szCs w:val="22"/>
        </w:rPr>
      </w:pPr>
      <w:del w:id="323" w:author="Dmitry Kaptsenel" w:date="2011-09-20T12:31:00Z">
        <w:r w:rsidRPr="0038593F" w:rsidDel="00527F05">
          <w:rPr>
            <w:rFonts w:cs="Times New Roman"/>
            <w:noProof/>
          </w:rPr>
          <w:delText>4.8.4.</w:delText>
        </w:r>
        <w:r w:rsidDel="00527F05">
          <w:rPr>
            <w:rFonts w:eastAsiaTheme="minorEastAsia" w:cstheme="minorBidi"/>
            <w:i w:val="0"/>
            <w:iCs w:val="0"/>
            <w:noProof/>
            <w:sz w:val="22"/>
            <w:szCs w:val="22"/>
          </w:rPr>
          <w:tab/>
        </w:r>
        <w:r w:rsidDel="00527F05">
          <w:rPr>
            <w:noProof/>
          </w:rPr>
          <w:delText>Command Batching</w:delText>
        </w:r>
        <w:r w:rsidDel="00527F05">
          <w:rPr>
            <w:noProof/>
          </w:rPr>
          <w:tab/>
        </w:r>
        <w:r w:rsidR="00AE73BE" w:rsidDel="00527F05">
          <w:rPr>
            <w:noProof/>
          </w:rPr>
          <w:delText>46</w:delText>
        </w:r>
      </w:del>
    </w:p>
    <w:p w:rsidR="00421E08" w:rsidDel="00527F05" w:rsidRDefault="00421E08">
      <w:pPr>
        <w:pStyle w:val="TOC3"/>
        <w:tabs>
          <w:tab w:val="left" w:pos="1320"/>
          <w:tab w:val="right" w:leader="dot" w:pos="10070"/>
        </w:tabs>
        <w:rPr>
          <w:del w:id="324" w:author="Dmitry Kaptsenel" w:date="2011-09-20T12:31:00Z"/>
          <w:rFonts w:eastAsiaTheme="minorEastAsia" w:cstheme="minorBidi"/>
          <w:i w:val="0"/>
          <w:iCs w:val="0"/>
          <w:noProof/>
          <w:sz w:val="22"/>
          <w:szCs w:val="22"/>
        </w:rPr>
      </w:pPr>
      <w:del w:id="325" w:author="Dmitry Kaptsenel" w:date="2011-09-20T12:31:00Z">
        <w:r w:rsidRPr="0038593F" w:rsidDel="00527F05">
          <w:rPr>
            <w:rFonts w:cs="Times New Roman"/>
            <w:noProof/>
          </w:rPr>
          <w:delText>4.8.5.</w:delText>
        </w:r>
        <w:r w:rsidDel="00527F05">
          <w:rPr>
            <w:rFonts w:eastAsiaTheme="minorEastAsia" w:cstheme="minorBidi"/>
            <w:i w:val="0"/>
            <w:iCs w:val="0"/>
            <w:noProof/>
            <w:sz w:val="22"/>
            <w:szCs w:val="22"/>
          </w:rPr>
          <w:tab/>
        </w:r>
        <w:r w:rsidDel="00527F05">
          <w:rPr>
            <w:noProof/>
          </w:rPr>
          <w:delText>MIC Device Agent Service Command Queue</w:delText>
        </w:r>
        <w:r w:rsidDel="00527F05">
          <w:rPr>
            <w:noProof/>
          </w:rPr>
          <w:tab/>
        </w:r>
        <w:r w:rsidR="00AE73BE" w:rsidDel="00527F05">
          <w:rPr>
            <w:noProof/>
          </w:rPr>
          <w:delText>46</w:delText>
        </w:r>
      </w:del>
    </w:p>
    <w:p w:rsidR="00421E08" w:rsidDel="00527F05" w:rsidRDefault="00421E08">
      <w:pPr>
        <w:pStyle w:val="TOC2"/>
        <w:tabs>
          <w:tab w:val="left" w:pos="880"/>
          <w:tab w:val="right" w:leader="dot" w:pos="10070"/>
        </w:tabs>
        <w:rPr>
          <w:del w:id="326" w:author="Dmitry Kaptsenel" w:date="2011-09-20T12:31:00Z"/>
          <w:rFonts w:eastAsiaTheme="minorEastAsia" w:cstheme="minorBidi"/>
          <w:smallCaps w:val="0"/>
          <w:noProof/>
          <w:sz w:val="22"/>
          <w:szCs w:val="22"/>
        </w:rPr>
      </w:pPr>
      <w:del w:id="327" w:author="Dmitry Kaptsenel" w:date="2011-09-20T12:31:00Z">
        <w:r w:rsidRPr="0038593F" w:rsidDel="00527F05">
          <w:rPr>
            <w:rFonts w:cs="Times New Roman"/>
            <w:noProof/>
          </w:rPr>
          <w:delText>4.9.</w:delText>
        </w:r>
        <w:r w:rsidDel="00527F05">
          <w:rPr>
            <w:rFonts w:eastAsiaTheme="minorEastAsia" w:cstheme="minorBidi"/>
            <w:smallCaps w:val="0"/>
            <w:noProof/>
            <w:sz w:val="22"/>
            <w:szCs w:val="22"/>
          </w:rPr>
          <w:tab/>
        </w:r>
        <w:r w:rsidDel="00527F05">
          <w:rPr>
            <w:noProof/>
          </w:rPr>
          <w:delText>Support for printf() in kernels</w:delText>
        </w:r>
        <w:r w:rsidDel="00527F05">
          <w:rPr>
            <w:noProof/>
          </w:rPr>
          <w:tab/>
        </w:r>
        <w:r w:rsidR="00AE73BE" w:rsidDel="00527F05">
          <w:rPr>
            <w:noProof/>
          </w:rPr>
          <w:delText>46</w:delText>
        </w:r>
      </w:del>
    </w:p>
    <w:p w:rsidR="00421E08" w:rsidDel="00527F05" w:rsidRDefault="00421E08">
      <w:pPr>
        <w:pStyle w:val="TOC2"/>
        <w:tabs>
          <w:tab w:val="left" w:pos="880"/>
          <w:tab w:val="right" w:leader="dot" w:pos="10070"/>
        </w:tabs>
        <w:rPr>
          <w:del w:id="328" w:author="Dmitry Kaptsenel" w:date="2011-09-20T12:31:00Z"/>
          <w:rFonts w:eastAsiaTheme="minorEastAsia" w:cstheme="minorBidi"/>
          <w:smallCaps w:val="0"/>
          <w:noProof/>
          <w:sz w:val="22"/>
          <w:szCs w:val="22"/>
        </w:rPr>
      </w:pPr>
      <w:del w:id="329" w:author="Dmitry Kaptsenel" w:date="2011-09-20T12:31:00Z">
        <w:r w:rsidRPr="0038593F" w:rsidDel="00527F05">
          <w:rPr>
            <w:rFonts w:cs="Times New Roman"/>
            <w:noProof/>
          </w:rPr>
          <w:delText>4.10.</w:delText>
        </w:r>
        <w:r w:rsidDel="00527F05">
          <w:rPr>
            <w:rFonts w:eastAsiaTheme="minorEastAsia" w:cstheme="minorBidi"/>
            <w:smallCaps w:val="0"/>
            <w:noProof/>
            <w:sz w:val="22"/>
            <w:szCs w:val="22"/>
          </w:rPr>
          <w:tab/>
        </w:r>
        <w:r w:rsidDel="00527F05">
          <w:rPr>
            <w:noProof/>
          </w:rPr>
          <w:delText>Device Fission Support</w:delText>
        </w:r>
        <w:r w:rsidDel="00527F05">
          <w:rPr>
            <w:noProof/>
          </w:rPr>
          <w:tab/>
        </w:r>
        <w:r w:rsidR="00AE73BE" w:rsidDel="00527F05">
          <w:rPr>
            <w:noProof/>
          </w:rPr>
          <w:delText>48</w:delText>
        </w:r>
      </w:del>
    </w:p>
    <w:p w:rsidR="00421E08" w:rsidDel="00527F05" w:rsidRDefault="00421E08">
      <w:pPr>
        <w:pStyle w:val="TOC2"/>
        <w:tabs>
          <w:tab w:val="left" w:pos="880"/>
          <w:tab w:val="right" w:leader="dot" w:pos="10070"/>
        </w:tabs>
        <w:rPr>
          <w:del w:id="330" w:author="Dmitry Kaptsenel" w:date="2011-09-20T12:31:00Z"/>
          <w:rFonts w:eastAsiaTheme="minorEastAsia" w:cstheme="minorBidi"/>
          <w:smallCaps w:val="0"/>
          <w:noProof/>
          <w:sz w:val="22"/>
          <w:szCs w:val="22"/>
        </w:rPr>
      </w:pPr>
      <w:del w:id="331" w:author="Dmitry Kaptsenel" w:date="2011-09-20T12:31:00Z">
        <w:r w:rsidRPr="0038593F" w:rsidDel="00527F05">
          <w:rPr>
            <w:rFonts w:cs="Times New Roman"/>
            <w:noProof/>
          </w:rPr>
          <w:delText>4.11.</w:delText>
        </w:r>
        <w:r w:rsidDel="00527F05">
          <w:rPr>
            <w:rFonts w:eastAsiaTheme="minorEastAsia" w:cstheme="minorBidi"/>
            <w:smallCaps w:val="0"/>
            <w:noProof/>
            <w:sz w:val="22"/>
            <w:szCs w:val="22"/>
          </w:rPr>
          <w:tab/>
        </w:r>
        <w:r w:rsidDel="00527F05">
          <w:rPr>
            <w:noProof/>
          </w:rPr>
          <w:delText>Performance counters</w:delText>
        </w:r>
        <w:r w:rsidDel="00527F05">
          <w:rPr>
            <w:noProof/>
          </w:rPr>
          <w:tab/>
        </w:r>
        <w:r w:rsidR="00AE73BE" w:rsidDel="00527F05">
          <w:rPr>
            <w:noProof/>
          </w:rPr>
          <w:delText>49</w:delText>
        </w:r>
      </w:del>
    </w:p>
    <w:p w:rsidR="00421E08" w:rsidDel="00527F05" w:rsidRDefault="00421E08">
      <w:pPr>
        <w:pStyle w:val="TOC2"/>
        <w:tabs>
          <w:tab w:val="left" w:pos="880"/>
          <w:tab w:val="right" w:leader="dot" w:pos="10070"/>
        </w:tabs>
        <w:rPr>
          <w:del w:id="332" w:author="Dmitry Kaptsenel" w:date="2011-09-20T12:31:00Z"/>
          <w:rFonts w:eastAsiaTheme="minorEastAsia" w:cstheme="minorBidi"/>
          <w:smallCaps w:val="0"/>
          <w:noProof/>
          <w:sz w:val="22"/>
          <w:szCs w:val="22"/>
        </w:rPr>
      </w:pPr>
      <w:del w:id="333" w:author="Dmitry Kaptsenel" w:date="2011-09-20T12:31:00Z">
        <w:r w:rsidRPr="0038593F" w:rsidDel="00527F05">
          <w:rPr>
            <w:rFonts w:cs="Times New Roman"/>
            <w:noProof/>
          </w:rPr>
          <w:delText>4.12.</w:delText>
        </w:r>
        <w:r w:rsidDel="00527F05">
          <w:rPr>
            <w:rFonts w:eastAsiaTheme="minorEastAsia" w:cstheme="minorBidi"/>
            <w:smallCaps w:val="0"/>
            <w:noProof/>
            <w:sz w:val="22"/>
            <w:szCs w:val="22"/>
          </w:rPr>
          <w:tab/>
        </w:r>
        <w:r w:rsidDel="00527F05">
          <w:rPr>
            <w:noProof/>
          </w:rPr>
          <w:delText>Interface with MIC Device Backend</w:delText>
        </w:r>
        <w:r w:rsidDel="00527F05">
          <w:rPr>
            <w:noProof/>
          </w:rPr>
          <w:tab/>
        </w:r>
        <w:r w:rsidR="00AE73BE" w:rsidDel="00527F05">
          <w:rPr>
            <w:noProof/>
          </w:rPr>
          <w:delText>51</w:delText>
        </w:r>
      </w:del>
    </w:p>
    <w:p w:rsidR="00421E08" w:rsidDel="00527F05" w:rsidRDefault="00421E08">
      <w:pPr>
        <w:pStyle w:val="TOC3"/>
        <w:tabs>
          <w:tab w:val="left" w:pos="1320"/>
          <w:tab w:val="right" w:leader="dot" w:pos="10070"/>
        </w:tabs>
        <w:rPr>
          <w:del w:id="334" w:author="Dmitry Kaptsenel" w:date="2011-09-20T12:31:00Z"/>
          <w:rFonts w:eastAsiaTheme="minorEastAsia" w:cstheme="minorBidi"/>
          <w:i w:val="0"/>
          <w:iCs w:val="0"/>
          <w:noProof/>
          <w:sz w:val="22"/>
          <w:szCs w:val="22"/>
        </w:rPr>
      </w:pPr>
      <w:del w:id="335" w:author="Dmitry Kaptsenel" w:date="2011-09-20T12:31:00Z">
        <w:r w:rsidRPr="0038593F" w:rsidDel="00527F05">
          <w:rPr>
            <w:rFonts w:cs="Times New Roman"/>
            <w:noProof/>
          </w:rPr>
          <w:delText>4.12.1.</w:delText>
        </w:r>
        <w:r w:rsidDel="00527F05">
          <w:rPr>
            <w:rFonts w:eastAsiaTheme="minorEastAsia" w:cstheme="minorBidi"/>
            <w:i w:val="0"/>
            <w:iCs w:val="0"/>
            <w:noProof/>
            <w:sz w:val="22"/>
            <w:szCs w:val="22"/>
          </w:rPr>
          <w:tab/>
        </w:r>
        <w:r w:rsidDel="00527F05">
          <w:rPr>
            <w:noProof/>
          </w:rPr>
          <w:delText>MIC Device Backend Initialization</w:delText>
        </w:r>
        <w:r w:rsidDel="00527F05">
          <w:rPr>
            <w:noProof/>
          </w:rPr>
          <w:tab/>
        </w:r>
      </w:del>
      <w:del w:id="336" w:author="Dmitry Kaptsenel" w:date="2011-09-20T12:13:00Z">
        <w:r w:rsidDel="00AE73BE">
          <w:rPr>
            <w:noProof/>
          </w:rPr>
          <w:delText>51</w:delText>
        </w:r>
      </w:del>
    </w:p>
    <w:p w:rsidR="00421E08" w:rsidDel="00527F05" w:rsidRDefault="00421E08">
      <w:pPr>
        <w:pStyle w:val="TOC3"/>
        <w:tabs>
          <w:tab w:val="left" w:pos="1320"/>
          <w:tab w:val="right" w:leader="dot" w:pos="10070"/>
        </w:tabs>
        <w:rPr>
          <w:del w:id="337" w:author="Dmitry Kaptsenel" w:date="2011-09-20T12:31:00Z"/>
          <w:rFonts w:eastAsiaTheme="minorEastAsia" w:cstheme="minorBidi"/>
          <w:i w:val="0"/>
          <w:iCs w:val="0"/>
          <w:noProof/>
          <w:sz w:val="22"/>
          <w:szCs w:val="22"/>
        </w:rPr>
      </w:pPr>
      <w:del w:id="338" w:author="Dmitry Kaptsenel" w:date="2011-09-20T12:31:00Z">
        <w:r w:rsidRPr="0038593F" w:rsidDel="00527F05">
          <w:rPr>
            <w:rFonts w:cs="Times New Roman"/>
            <w:noProof/>
          </w:rPr>
          <w:delText>4.12.2.</w:delText>
        </w:r>
        <w:r w:rsidDel="00527F05">
          <w:rPr>
            <w:rFonts w:eastAsiaTheme="minorEastAsia" w:cstheme="minorBidi"/>
            <w:i w:val="0"/>
            <w:iCs w:val="0"/>
            <w:noProof/>
            <w:sz w:val="22"/>
            <w:szCs w:val="22"/>
          </w:rPr>
          <w:tab/>
        </w:r>
        <w:r w:rsidDel="00527F05">
          <w:rPr>
            <w:noProof/>
          </w:rPr>
          <w:delText>Passing Kernel Binaries from the Host to the Device</w:delText>
        </w:r>
        <w:r w:rsidDel="00527F05">
          <w:rPr>
            <w:noProof/>
          </w:rPr>
          <w:tab/>
        </w:r>
      </w:del>
      <w:del w:id="339" w:author="Dmitry Kaptsenel" w:date="2011-09-20T12:13:00Z">
        <w:r w:rsidDel="00AE73BE">
          <w:rPr>
            <w:noProof/>
          </w:rPr>
          <w:delText>52</w:delText>
        </w:r>
      </w:del>
    </w:p>
    <w:p w:rsidR="00421E08" w:rsidDel="00527F05" w:rsidRDefault="00421E08">
      <w:pPr>
        <w:pStyle w:val="TOC4"/>
        <w:tabs>
          <w:tab w:val="left" w:pos="1540"/>
          <w:tab w:val="right" w:leader="dot" w:pos="10070"/>
        </w:tabs>
        <w:rPr>
          <w:del w:id="340" w:author="Dmitry Kaptsenel" w:date="2011-09-20T12:31:00Z"/>
          <w:rFonts w:eastAsiaTheme="minorEastAsia" w:cstheme="minorBidi"/>
          <w:noProof/>
          <w:sz w:val="22"/>
          <w:szCs w:val="22"/>
        </w:rPr>
      </w:pPr>
      <w:del w:id="341" w:author="Dmitry Kaptsenel" w:date="2011-09-20T12:31:00Z">
        <w:r w:rsidRPr="0038593F" w:rsidDel="00527F05">
          <w:rPr>
            <w:rFonts w:cs="Times New Roman"/>
            <w:noProof/>
          </w:rPr>
          <w:delText>4.12.2.1.</w:delText>
        </w:r>
        <w:r w:rsidDel="00527F05">
          <w:rPr>
            <w:rFonts w:eastAsiaTheme="minorEastAsia" w:cstheme="minorBidi"/>
            <w:noProof/>
            <w:sz w:val="22"/>
            <w:szCs w:val="22"/>
          </w:rPr>
          <w:tab/>
        </w:r>
        <w:r w:rsidDel="00527F05">
          <w:rPr>
            <w:noProof/>
          </w:rPr>
          <w:delText>Executable permissions issue</w:delText>
        </w:r>
        <w:r w:rsidDel="00527F05">
          <w:rPr>
            <w:noProof/>
          </w:rPr>
          <w:tab/>
        </w:r>
      </w:del>
      <w:del w:id="342" w:author="Dmitry Kaptsenel" w:date="2011-09-20T12:13:00Z">
        <w:r w:rsidDel="00AE73BE">
          <w:rPr>
            <w:noProof/>
          </w:rPr>
          <w:delText>52</w:delText>
        </w:r>
      </w:del>
    </w:p>
    <w:p w:rsidR="00421E08" w:rsidDel="00527F05" w:rsidRDefault="00421E08">
      <w:pPr>
        <w:pStyle w:val="TOC4"/>
        <w:tabs>
          <w:tab w:val="left" w:pos="1540"/>
          <w:tab w:val="right" w:leader="dot" w:pos="10070"/>
        </w:tabs>
        <w:rPr>
          <w:del w:id="343" w:author="Dmitry Kaptsenel" w:date="2011-09-20T12:31:00Z"/>
          <w:rFonts w:eastAsiaTheme="minorEastAsia" w:cstheme="minorBidi"/>
          <w:noProof/>
          <w:sz w:val="22"/>
          <w:szCs w:val="22"/>
        </w:rPr>
      </w:pPr>
      <w:del w:id="344" w:author="Dmitry Kaptsenel" w:date="2011-09-20T12:31:00Z">
        <w:r w:rsidRPr="0038593F" w:rsidDel="00527F05">
          <w:rPr>
            <w:rFonts w:cs="Times New Roman"/>
            <w:noProof/>
          </w:rPr>
          <w:delText>4.12.2.2.</w:delText>
        </w:r>
        <w:r w:rsidDel="00527F05">
          <w:rPr>
            <w:rFonts w:eastAsiaTheme="minorEastAsia" w:cstheme="minorBidi"/>
            <w:noProof/>
            <w:sz w:val="22"/>
            <w:szCs w:val="22"/>
          </w:rPr>
          <w:tab/>
        </w:r>
        <w:r w:rsidDel="00527F05">
          <w:rPr>
            <w:noProof/>
          </w:rPr>
          <w:delText>Executable memory management on Device</w:delText>
        </w:r>
        <w:r w:rsidDel="00527F05">
          <w:rPr>
            <w:noProof/>
          </w:rPr>
          <w:tab/>
        </w:r>
      </w:del>
      <w:del w:id="345" w:author="Dmitry Kaptsenel" w:date="2011-09-20T12:13:00Z">
        <w:r w:rsidDel="00AE73BE">
          <w:rPr>
            <w:noProof/>
          </w:rPr>
          <w:delText>52</w:delText>
        </w:r>
      </w:del>
    </w:p>
    <w:p w:rsidR="00421E08" w:rsidDel="00527F05" w:rsidRDefault="00421E08">
      <w:pPr>
        <w:pStyle w:val="TOC4"/>
        <w:tabs>
          <w:tab w:val="left" w:pos="1540"/>
          <w:tab w:val="right" w:leader="dot" w:pos="10070"/>
        </w:tabs>
        <w:rPr>
          <w:del w:id="346" w:author="Dmitry Kaptsenel" w:date="2011-09-20T12:31:00Z"/>
          <w:rFonts w:eastAsiaTheme="minorEastAsia" w:cstheme="minorBidi"/>
          <w:noProof/>
          <w:sz w:val="22"/>
          <w:szCs w:val="22"/>
        </w:rPr>
      </w:pPr>
      <w:del w:id="347" w:author="Dmitry Kaptsenel" w:date="2011-09-20T12:31:00Z">
        <w:r w:rsidRPr="0038593F" w:rsidDel="00527F05">
          <w:rPr>
            <w:rFonts w:cs="Times New Roman"/>
            <w:noProof/>
          </w:rPr>
          <w:delText>4.12.2.3.</w:delText>
        </w:r>
        <w:r w:rsidDel="00527F05">
          <w:rPr>
            <w:rFonts w:eastAsiaTheme="minorEastAsia" w:cstheme="minorBidi"/>
            <w:noProof/>
            <w:sz w:val="22"/>
            <w:szCs w:val="22"/>
          </w:rPr>
          <w:tab/>
        </w:r>
        <w:r w:rsidDel="00527F05">
          <w:rPr>
            <w:noProof/>
          </w:rPr>
          <w:delText>Kernels cache on Device</w:delText>
        </w:r>
        <w:r w:rsidDel="00527F05">
          <w:rPr>
            <w:noProof/>
          </w:rPr>
          <w:tab/>
        </w:r>
      </w:del>
      <w:del w:id="348" w:author="Dmitry Kaptsenel" w:date="2011-09-20T12:13:00Z">
        <w:r w:rsidDel="00AE73BE">
          <w:rPr>
            <w:noProof/>
          </w:rPr>
          <w:delText>54</w:delText>
        </w:r>
      </w:del>
    </w:p>
    <w:p w:rsidR="00421E08" w:rsidDel="00527F05" w:rsidRDefault="00421E08">
      <w:pPr>
        <w:pStyle w:val="TOC4"/>
        <w:tabs>
          <w:tab w:val="left" w:pos="1540"/>
          <w:tab w:val="right" w:leader="dot" w:pos="10070"/>
        </w:tabs>
        <w:rPr>
          <w:del w:id="349" w:author="Dmitry Kaptsenel" w:date="2011-09-20T12:31:00Z"/>
          <w:rFonts w:eastAsiaTheme="minorEastAsia" w:cstheme="minorBidi"/>
          <w:noProof/>
          <w:sz w:val="22"/>
          <w:szCs w:val="22"/>
        </w:rPr>
      </w:pPr>
      <w:del w:id="350" w:author="Dmitry Kaptsenel" w:date="2011-09-20T12:31:00Z">
        <w:r w:rsidRPr="0038593F" w:rsidDel="00527F05">
          <w:rPr>
            <w:rFonts w:cs="Times New Roman"/>
            <w:noProof/>
          </w:rPr>
          <w:delText>4.12.2.4.</w:delText>
        </w:r>
        <w:r w:rsidDel="00527F05">
          <w:rPr>
            <w:rFonts w:eastAsiaTheme="minorEastAsia" w:cstheme="minorBidi"/>
            <w:noProof/>
            <w:sz w:val="22"/>
            <w:szCs w:val="22"/>
          </w:rPr>
          <w:tab/>
        </w:r>
        <w:r w:rsidDel="00527F05">
          <w:rPr>
            <w:noProof/>
          </w:rPr>
          <w:delText>Transporting kernel connection and other directives from host to device</w:delText>
        </w:r>
        <w:r w:rsidDel="00527F05">
          <w:rPr>
            <w:noProof/>
          </w:rPr>
          <w:tab/>
        </w:r>
      </w:del>
      <w:del w:id="351" w:author="Dmitry Kaptsenel" w:date="2011-09-20T12:13:00Z">
        <w:r w:rsidDel="00AE73BE">
          <w:rPr>
            <w:noProof/>
          </w:rPr>
          <w:delText>56</w:delText>
        </w:r>
      </w:del>
    </w:p>
    <w:p w:rsidR="00421E08" w:rsidDel="00527F05" w:rsidRDefault="00421E08">
      <w:pPr>
        <w:pStyle w:val="TOC3"/>
        <w:tabs>
          <w:tab w:val="left" w:pos="1320"/>
          <w:tab w:val="right" w:leader="dot" w:pos="10070"/>
        </w:tabs>
        <w:rPr>
          <w:del w:id="352" w:author="Dmitry Kaptsenel" w:date="2011-09-20T12:31:00Z"/>
          <w:rFonts w:eastAsiaTheme="minorEastAsia" w:cstheme="minorBidi"/>
          <w:i w:val="0"/>
          <w:iCs w:val="0"/>
          <w:noProof/>
          <w:sz w:val="22"/>
          <w:szCs w:val="22"/>
        </w:rPr>
      </w:pPr>
      <w:del w:id="353" w:author="Dmitry Kaptsenel" w:date="2011-09-20T12:31:00Z">
        <w:r w:rsidRPr="0038593F" w:rsidDel="00527F05">
          <w:rPr>
            <w:rFonts w:cs="Times New Roman"/>
            <w:noProof/>
          </w:rPr>
          <w:delText>4.12.3.</w:delText>
        </w:r>
        <w:r w:rsidDel="00527F05">
          <w:rPr>
            <w:rFonts w:eastAsiaTheme="minorEastAsia" w:cstheme="minorBidi"/>
            <w:i w:val="0"/>
            <w:iCs w:val="0"/>
            <w:noProof/>
            <w:sz w:val="22"/>
            <w:szCs w:val="22"/>
          </w:rPr>
          <w:tab/>
        </w:r>
        <w:r w:rsidDel="00527F05">
          <w:rPr>
            <w:noProof/>
          </w:rPr>
          <w:delText>Managing MIC Device Backend objects on the Device Side.</w:delText>
        </w:r>
        <w:r w:rsidDel="00527F05">
          <w:rPr>
            <w:noProof/>
          </w:rPr>
          <w:tab/>
        </w:r>
      </w:del>
      <w:del w:id="354" w:author="Dmitry Kaptsenel" w:date="2011-09-20T12:13:00Z">
        <w:r w:rsidDel="00AE73BE">
          <w:rPr>
            <w:noProof/>
          </w:rPr>
          <w:delText>58</w:delText>
        </w:r>
      </w:del>
    </w:p>
    <w:p w:rsidR="00421E08" w:rsidDel="00527F05" w:rsidRDefault="00421E08">
      <w:pPr>
        <w:pStyle w:val="TOC2"/>
        <w:tabs>
          <w:tab w:val="left" w:pos="880"/>
          <w:tab w:val="right" w:leader="dot" w:pos="10070"/>
        </w:tabs>
        <w:rPr>
          <w:del w:id="355" w:author="Dmitry Kaptsenel" w:date="2011-09-20T12:31:00Z"/>
          <w:rFonts w:eastAsiaTheme="minorEastAsia" w:cstheme="minorBidi"/>
          <w:smallCaps w:val="0"/>
          <w:noProof/>
          <w:sz w:val="22"/>
          <w:szCs w:val="22"/>
        </w:rPr>
      </w:pPr>
      <w:del w:id="356" w:author="Dmitry Kaptsenel" w:date="2011-09-20T12:31:00Z">
        <w:r w:rsidRPr="0038593F" w:rsidDel="00527F05">
          <w:rPr>
            <w:rFonts w:cs="Times New Roman"/>
            <w:noProof/>
          </w:rPr>
          <w:delText>4.13.</w:delText>
        </w:r>
        <w:r w:rsidDel="00527F05">
          <w:rPr>
            <w:rFonts w:eastAsiaTheme="minorEastAsia" w:cstheme="minorBidi"/>
            <w:smallCaps w:val="0"/>
            <w:noProof/>
            <w:sz w:val="22"/>
            <w:szCs w:val="22"/>
          </w:rPr>
          <w:tab/>
        </w:r>
        <w:r w:rsidDel="00527F05">
          <w:rPr>
            <w:noProof/>
          </w:rPr>
          <w:delText>TBB Usage on device</w:delText>
        </w:r>
        <w:r w:rsidDel="00527F05">
          <w:rPr>
            <w:noProof/>
          </w:rPr>
          <w:tab/>
        </w:r>
      </w:del>
      <w:del w:id="357" w:author="Dmitry Kaptsenel" w:date="2011-09-20T12:13:00Z">
        <w:r w:rsidDel="00AE73BE">
          <w:rPr>
            <w:noProof/>
          </w:rPr>
          <w:delText>59</w:delText>
        </w:r>
      </w:del>
    </w:p>
    <w:p w:rsidR="00421E08" w:rsidDel="00527F05" w:rsidRDefault="00421E08">
      <w:pPr>
        <w:pStyle w:val="TOC3"/>
        <w:tabs>
          <w:tab w:val="left" w:pos="1320"/>
          <w:tab w:val="right" w:leader="dot" w:pos="10070"/>
        </w:tabs>
        <w:rPr>
          <w:del w:id="358" w:author="Dmitry Kaptsenel" w:date="2011-09-20T12:31:00Z"/>
          <w:rFonts w:eastAsiaTheme="minorEastAsia" w:cstheme="minorBidi"/>
          <w:i w:val="0"/>
          <w:iCs w:val="0"/>
          <w:noProof/>
          <w:sz w:val="22"/>
          <w:szCs w:val="22"/>
        </w:rPr>
      </w:pPr>
      <w:del w:id="359" w:author="Dmitry Kaptsenel" w:date="2011-09-20T12:31:00Z">
        <w:r w:rsidRPr="0038593F" w:rsidDel="00527F05">
          <w:rPr>
            <w:rFonts w:cs="Times New Roman"/>
            <w:noProof/>
          </w:rPr>
          <w:delText>4.13.1.</w:delText>
        </w:r>
        <w:r w:rsidDel="00527F05">
          <w:rPr>
            <w:rFonts w:eastAsiaTheme="minorEastAsia" w:cstheme="minorBidi"/>
            <w:i w:val="0"/>
            <w:iCs w:val="0"/>
            <w:noProof/>
            <w:sz w:val="22"/>
            <w:szCs w:val="22"/>
          </w:rPr>
          <w:tab/>
        </w:r>
        <w:r w:rsidDel="00527F05">
          <w:rPr>
            <w:noProof/>
          </w:rPr>
          <w:delText>Comparing parallel solutions on MIC</w:delText>
        </w:r>
        <w:r w:rsidDel="00527F05">
          <w:rPr>
            <w:noProof/>
          </w:rPr>
          <w:tab/>
        </w:r>
      </w:del>
      <w:del w:id="360" w:author="Dmitry Kaptsenel" w:date="2011-09-20T12:13:00Z">
        <w:r w:rsidDel="00AE73BE">
          <w:rPr>
            <w:noProof/>
          </w:rPr>
          <w:delText>59</w:delText>
        </w:r>
      </w:del>
    </w:p>
    <w:p w:rsidR="00421E08" w:rsidDel="00527F05" w:rsidRDefault="00421E08">
      <w:pPr>
        <w:pStyle w:val="TOC4"/>
        <w:tabs>
          <w:tab w:val="left" w:pos="1540"/>
          <w:tab w:val="right" w:leader="dot" w:pos="10070"/>
        </w:tabs>
        <w:rPr>
          <w:del w:id="361" w:author="Dmitry Kaptsenel" w:date="2011-09-20T12:31:00Z"/>
          <w:rFonts w:eastAsiaTheme="minorEastAsia" w:cstheme="minorBidi"/>
          <w:noProof/>
          <w:sz w:val="22"/>
          <w:szCs w:val="22"/>
        </w:rPr>
      </w:pPr>
      <w:del w:id="362" w:author="Dmitry Kaptsenel" w:date="2011-09-20T12:31:00Z">
        <w:r w:rsidRPr="0038593F" w:rsidDel="00527F05">
          <w:rPr>
            <w:rFonts w:cs="Times New Roman"/>
            <w:noProof/>
          </w:rPr>
          <w:delText>4.13.1.1.</w:delText>
        </w:r>
        <w:r w:rsidDel="00527F05">
          <w:rPr>
            <w:rFonts w:eastAsiaTheme="minorEastAsia" w:cstheme="minorBidi"/>
            <w:noProof/>
            <w:sz w:val="22"/>
            <w:szCs w:val="22"/>
          </w:rPr>
          <w:tab/>
        </w:r>
        <w:r w:rsidDel="00527F05">
          <w:rPr>
            <w:noProof/>
          </w:rPr>
          <w:delText>Experiment description</w:delText>
        </w:r>
        <w:r w:rsidDel="00527F05">
          <w:rPr>
            <w:noProof/>
          </w:rPr>
          <w:tab/>
        </w:r>
      </w:del>
      <w:del w:id="363" w:author="Dmitry Kaptsenel" w:date="2011-09-20T12:13:00Z">
        <w:r w:rsidDel="00AE73BE">
          <w:rPr>
            <w:noProof/>
          </w:rPr>
          <w:delText>59</w:delText>
        </w:r>
      </w:del>
    </w:p>
    <w:p w:rsidR="00421E08" w:rsidDel="00527F05" w:rsidRDefault="00421E08">
      <w:pPr>
        <w:pStyle w:val="TOC4"/>
        <w:tabs>
          <w:tab w:val="left" w:pos="1540"/>
          <w:tab w:val="right" w:leader="dot" w:pos="10070"/>
        </w:tabs>
        <w:rPr>
          <w:del w:id="364" w:author="Dmitry Kaptsenel" w:date="2011-09-20T12:31:00Z"/>
          <w:rFonts w:eastAsiaTheme="minorEastAsia" w:cstheme="minorBidi"/>
          <w:noProof/>
          <w:sz w:val="22"/>
          <w:szCs w:val="22"/>
        </w:rPr>
      </w:pPr>
      <w:del w:id="365" w:author="Dmitry Kaptsenel" w:date="2011-09-20T12:31:00Z">
        <w:r w:rsidRPr="0038593F" w:rsidDel="00527F05">
          <w:rPr>
            <w:rFonts w:cs="Times New Roman"/>
            <w:noProof/>
          </w:rPr>
          <w:delText>4.13.1.2.</w:delText>
        </w:r>
        <w:r w:rsidDel="00527F05">
          <w:rPr>
            <w:rFonts w:eastAsiaTheme="minorEastAsia" w:cstheme="minorBidi"/>
            <w:noProof/>
            <w:sz w:val="22"/>
            <w:szCs w:val="22"/>
          </w:rPr>
          <w:tab/>
        </w:r>
        <w:r w:rsidDel="00527F05">
          <w:rPr>
            <w:noProof/>
          </w:rPr>
          <w:delText>Experiments results</w:delText>
        </w:r>
        <w:r w:rsidDel="00527F05">
          <w:rPr>
            <w:noProof/>
          </w:rPr>
          <w:tab/>
        </w:r>
      </w:del>
      <w:del w:id="366" w:author="Dmitry Kaptsenel" w:date="2011-09-20T12:13:00Z">
        <w:r w:rsidDel="00AE73BE">
          <w:rPr>
            <w:noProof/>
          </w:rPr>
          <w:delText>60</w:delText>
        </w:r>
      </w:del>
    </w:p>
    <w:p w:rsidR="00421E08" w:rsidDel="00527F05" w:rsidRDefault="00421E08">
      <w:pPr>
        <w:pStyle w:val="TOC4"/>
        <w:tabs>
          <w:tab w:val="left" w:pos="1540"/>
          <w:tab w:val="right" w:leader="dot" w:pos="10070"/>
        </w:tabs>
        <w:rPr>
          <w:del w:id="367" w:author="Dmitry Kaptsenel" w:date="2011-09-20T12:31:00Z"/>
          <w:rFonts w:eastAsiaTheme="minorEastAsia" w:cstheme="minorBidi"/>
          <w:noProof/>
          <w:sz w:val="22"/>
          <w:szCs w:val="22"/>
        </w:rPr>
      </w:pPr>
      <w:del w:id="368" w:author="Dmitry Kaptsenel" w:date="2011-09-20T12:31:00Z">
        <w:r w:rsidRPr="0038593F" w:rsidDel="00527F05">
          <w:rPr>
            <w:rFonts w:cs="Times New Roman"/>
            <w:noProof/>
          </w:rPr>
          <w:delText>4.13.1.3.</w:delText>
        </w:r>
        <w:r w:rsidDel="00527F05">
          <w:rPr>
            <w:rFonts w:eastAsiaTheme="minorEastAsia" w:cstheme="minorBidi"/>
            <w:noProof/>
            <w:sz w:val="22"/>
            <w:szCs w:val="22"/>
          </w:rPr>
          <w:tab/>
        </w:r>
        <w:r w:rsidDel="00527F05">
          <w:rPr>
            <w:noProof/>
          </w:rPr>
          <w:delText>Experiments Conclusions</w:delText>
        </w:r>
        <w:r w:rsidDel="00527F05">
          <w:rPr>
            <w:noProof/>
          </w:rPr>
          <w:tab/>
        </w:r>
      </w:del>
      <w:del w:id="369" w:author="Dmitry Kaptsenel" w:date="2011-09-20T12:13:00Z">
        <w:r w:rsidDel="00AE73BE">
          <w:rPr>
            <w:noProof/>
          </w:rPr>
          <w:delText>61</w:delText>
        </w:r>
      </w:del>
    </w:p>
    <w:p w:rsidR="00421E08" w:rsidDel="00527F05" w:rsidRDefault="00421E08">
      <w:pPr>
        <w:pStyle w:val="TOC3"/>
        <w:tabs>
          <w:tab w:val="left" w:pos="1320"/>
          <w:tab w:val="right" w:leader="dot" w:pos="10070"/>
        </w:tabs>
        <w:rPr>
          <w:del w:id="370" w:author="Dmitry Kaptsenel" w:date="2011-09-20T12:31:00Z"/>
          <w:rFonts w:eastAsiaTheme="minorEastAsia" w:cstheme="minorBidi"/>
          <w:i w:val="0"/>
          <w:iCs w:val="0"/>
          <w:noProof/>
          <w:sz w:val="22"/>
          <w:szCs w:val="22"/>
        </w:rPr>
      </w:pPr>
      <w:del w:id="371" w:author="Dmitry Kaptsenel" w:date="2011-09-20T12:31:00Z">
        <w:r w:rsidRPr="0038593F" w:rsidDel="00527F05">
          <w:rPr>
            <w:rFonts w:cs="Times New Roman"/>
            <w:noProof/>
          </w:rPr>
          <w:delText>4.13.2.</w:delText>
        </w:r>
        <w:r w:rsidDel="00527F05">
          <w:rPr>
            <w:rFonts w:eastAsiaTheme="minorEastAsia" w:cstheme="minorBidi"/>
            <w:i w:val="0"/>
            <w:iCs w:val="0"/>
            <w:noProof/>
            <w:sz w:val="22"/>
            <w:szCs w:val="22"/>
          </w:rPr>
          <w:tab/>
        </w:r>
        <w:r w:rsidDel="00527F05">
          <w:rPr>
            <w:noProof/>
          </w:rPr>
          <w:delText>Understanding the TBB approach</w:delText>
        </w:r>
        <w:r w:rsidDel="00527F05">
          <w:rPr>
            <w:noProof/>
          </w:rPr>
          <w:tab/>
        </w:r>
      </w:del>
      <w:del w:id="372" w:author="Dmitry Kaptsenel" w:date="2011-09-20T12:13:00Z">
        <w:r w:rsidDel="00AE73BE">
          <w:rPr>
            <w:noProof/>
          </w:rPr>
          <w:delText>62</w:delText>
        </w:r>
      </w:del>
    </w:p>
    <w:p w:rsidR="00421E08" w:rsidDel="00527F05" w:rsidRDefault="00421E08">
      <w:pPr>
        <w:pStyle w:val="TOC3"/>
        <w:tabs>
          <w:tab w:val="left" w:pos="1320"/>
          <w:tab w:val="right" w:leader="dot" w:pos="10070"/>
        </w:tabs>
        <w:rPr>
          <w:del w:id="373" w:author="Dmitry Kaptsenel" w:date="2011-09-20T12:31:00Z"/>
          <w:rFonts w:eastAsiaTheme="minorEastAsia" w:cstheme="minorBidi"/>
          <w:i w:val="0"/>
          <w:iCs w:val="0"/>
          <w:noProof/>
          <w:sz w:val="22"/>
          <w:szCs w:val="22"/>
        </w:rPr>
      </w:pPr>
      <w:del w:id="374" w:author="Dmitry Kaptsenel" w:date="2011-09-20T12:31:00Z">
        <w:r w:rsidRPr="0038593F" w:rsidDel="00527F05">
          <w:rPr>
            <w:rFonts w:cs="Times New Roman"/>
            <w:noProof/>
          </w:rPr>
          <w:delText>4.13.3.</w:delText>
        </w:r>
        <w:r w:rsidDel="00527F05">
          <w:rPr>
            <w:rFonts w:eastAsiaTheme="minorEastAsia" w:cstheme="minorBidi"/>
            <w:i w:val="0"/>
            <w:iCs w:val="0"/>
            <w:noProof/>
            <w:sz w:val="22"/>
            <w:szCs w:val="22"/>
          </w:rPr>
          <w:tab/>
        </w:r>
        <w:r w:rsidDel="00527F05">
          <w:rPr>
            <w:noProof/>
          </w:rPr>
          <w:delText>TBB usage by the OpenCL MIC Device Agent.</w:delText>
        </w:r>
        <w:r w:rsidDel="00527F05">
          <w:rPr>
            <w:noProof/>
          </w:rPr>
          <w:tab/>
        </w:r>
      </w:del>
      <w:del w:id="375" w:author="Dmitry Kaptsenel" w:date="2011-09-20T12:13:00Z">
        <w:r w:rsidDel="00AE73BE">
          <w:rPr>
            <w:noProof/>
          </w:rPr>
          <w:delText>64</w:delText>
        </w:r>
      </w:del>
    </w:p>
    <w:p w:rsidR="00421E08" w:rsidDel="00527F05" w:rsidRDefault="00421E08">
      <w:pPr>
        <w:pStyle w:val="TOC4"/>
        <w:tabs>
          <w:tab w:val="left" w:pos="1540"/>
          <w:tab w:val="right" w:leader="dot" w:pos="10070"/>
        </w:tabs>
        <w:rPr>
          <w:del w:id="376" w:author="Dmitry Kaptsenel" w:date="2011-09-20T12:31:00Z"/>
          <w:rFonts w:eastAsiaTheme="minorEastAsia" w:cstheme="minorBidi"/>
          <w:noProof/>
          <w:sz w:val="22"/>
          <w:szCs w:val="22"/>
        </w:rPr>
      </w:pPr>
      <w:del w:id="377" w:author="Dmitry Kaptsenel" w:date="2011-09-20T12:31:00Z">
        <w:r w:rsidRPr="0038593F" w:rsidDel="00527F05">
          <w:rPr>
            <w:rFonts w:cs="Times New Roman"/>
            <w:noProof/>
          </w:rPr>
          <w:delText>4.13.3.1.</w:delText>
        </w:r>
        <w:r w:rsidDel="00527F05">
          <w:rPr>
            <w:rFonts w:eastAsiaTheme="minorEastAsia" w:cstheme="minorBidi"/>
            <w:noProof/>
            <w:sz w:val="22"/>
            <w:szCs w:val="22"/>
          </w:rPr>
          <w:tab/>
        </w:r>
        <w:r w:rsidDel="00527F05">
          <w:rPr>
            <w:noProof/>
          </w:rPr>
          <w:delText>TBB usage by the host side</w:delText>
        </w:r>
        <w:r w:rsidDel="00527F05">
          <w:rPr>
            <w:noProof/>
          </w:rPr>
          <w:tab/>
        </w:r>
      </w:del>
      <w:del w:id="378" w:author="Dmitry Kaptsenel" w:date="2011-09-20T12:13:00Z">
        <w:r w:rsidDel="00AE73BE">
          <w:rPr>
            <w:noProof/>
          </w:rPr>
          <w:delText>64</w:delText>
        </w:r>
      </w:del>
    </w:p>
    <w:p w:rsidR="00421E08" w:rsidDel="00527F05" w:rsidRDefault="00421E08">
      <w:pPr>
        <w:pStyle w:val="TOC4"/>
        <w:tabs>
          <w:tab w:val="left" w:pos="1540"/>
          <w:tab w:val="right" w:leader="dot" w:pos="10070"/>
        </w:tabs>
        <w:rPr>
          <w:del w:id="379" w:author="Dmitry Kaptsenel" w:date="2011-09-20T12:31:00Z"/>
          <w:rFonts w:eastAsiaTheme="minorEastAsia" w:cstheme="minorBidi"/>
          <w:noProof/>
          <w:sz w:val="22"/>
          <w:szCs w:val="22"/>
        </w:rPr>
      </w:pPr>
      <w:del w:id="380" w:author="Dmitry Kaptsenel" w:date="2011-09-20T12:31:00Z">
        <w:r w:rsidRPr="0038593F" w:rsidDel="00527F05">
          <w:rPr>
            <w:rFonts w:cs="Times New Roman"/>
            <w:noProof/>
          </w:rPr>
          <w:delText>4.13.3.2.</w:delText>
        </w:r>
        <w:r w:rsidDel="00527F05">
          <w:rPr>
            <w:rFonts w:eastAsiaTheme="minorEastAsia" w:cstheme="minorBidi"/>
            <w:noProof/>
            <w:sz w:val="22"/>
            <w:szCs w:val="22"/>
          </w:rPr>
          <w:tab/>
        </w:r>
        <w:r w:rsidDel="00527F05">
          <w:rPr>
            <w:noProof/>
          </w:rPr>
          <w:delText>TBB usage by the device side</w:delText>
        </w:r>
        <w:r w:rsidDel="00527F05">
          <w:rPr>
            <w:noProof/>
          </w:rPr>
          <w:tab/>
        </w:r>
      </w:del>
      <w:del w:id="381" w:author="Dmitry Kaptsenel" w:date="2011-09-20T12:13:00Z">
        <w:r w:rsidDel="00AE73BE">
          <w:rPr>
            <w:noProof/>
          </w:rPr>
          <w:delText>64</w:delText>
        </w:r>
      </w:del>
    </w:p>
    <w:p w:rsidR="00421E08" w:rsidDel="00527F05" w:rsidRDefault="00421E08">
      <w:pPr>
        <w:pStyle w:val="TOC1"/>
        <w:tabs>
          <w:tab w:val="left" w:pos="1320"/>
          <w:tab w:val="right" w:leader="dot" w:pos="10070"/>
        </w:tabs>
        <w:rPr>
          <w:del w:id="382" w:author="Dmitry Kaptsenel" w:date="2011-09-20T12:31:00Z"/>
          <w:rFonts w:eastAsiaTheme="minorEastAsia" w:cstheme="minorBidi"/>
          <w:b w:val="0"/>
          <w:bCs w:val="0"/>
          <w:caps w:val="0"/>
          <w:noProof/>
          <w:sz w:val="22"/>
          <w:szCs w:val="22"/>
        </w:rPr>
      </w:pPr>
      <w:del w:id="383" w:author="Dmitry Kaptsenel" w:date="2011-09-20T12:31:00Z">
        <w:r w:rsidDel="00527F05">
          <w:rPr>
            <w:noProof/>
          </w:rPr>
          <w:delText>Appendix A.</w:delText>
        </w:r>
        <w:r w:rsidDel="00527F05">
          <w:rPr>
            <w:rFonts w:eastAsiaTheme="minorEastAsia" w:cstheme="minorBidi"/>
            <w:b w:val="0"/>
            <w:bCs w:val="0"/>
            <w:caps w:val="0"/>
            <w:noProof/>
            <w:sz w:val="22"/>
            <w:szCs w:val="22"/>
          </w:rPr>
          <w:tab/>
        </w:r>
        <w:r w:rsidDel="00527F05">
          <w:rPr>
            <w:noProof/>
          </w:rPr>
          <w:delText>Terminology</w:delText>
        </w:r>
        <w:r w:rsidDel="00527F05">
          <w:rPr>
            <w:noProof/>
          </w:rPr>
          <w:tab/>
        </w:r>
      </w:del>
      <w:del w:id="384" w:author="Dmitry Kaptsenel" w:date="2011-09-20T12:13:00Z">
        <w:r w:rsidDel="00AE73BE">
          <w:rPr>
            <w:noProof/>
          </w:rPr>
          <w:delText>65</w:delText>
        </w:r>
      </w:del>
    </w:p>
    <w:p w:rsidR="00421E08" w:rsidDel="00527F05" w:rsidRDefault="00421E08">
      <w:pPr>
        <w:pStyle w:val="TOC1"/>
        <w:tabs>
          <w:tab w:val="left" w:pos="1320"/>
          <w:tab w:val="right" w:leader="dot" w:pos="10070"/>
        </w:tabs>
        <w:rPr>
          <w:del w:id="385" w:author="Dmitry Kaptsenel" w:date="2011-09-20T12:31:00Z"/>
          <w:rFonts w:eastAsiaTheme="minorEastAsia" w:cstheme="minorBidi"/>
          <w:b w:val="0"/>
          <w:bCs w:val="0"/>
          <w:caps w:val="0"/>
          <w:noProof/>
          <w:sz w:val="22"/>
          <w:szCs w:val="22"/>
        </w:rPr>
      </w:pPr>
      <w:del w:id="386" w:author="Dmitry Kaptsenel" w:date="2011-09-20T12:31:00Z">
        <w:r w:rsidDel="00527F05">
          <w:rPr>
            <w:noProof/>
          </w:rPr>
          <w:delText>Appendix B.</w:delText>
        </w:r>
        <w:r w:rsidDel="00527F05">
          <w:rPr>
            <w:rFonts w:eastAsiaTheme="minorEastAsia" w:cstheme="minorBidi"/>
            <w:b w:val="0"/>
            <w:bCs w:val="0"/>
            <w:caps w:val="0"/>
            <w:noProof/>
            <w:sz w:val="22"/>
            <w:szCs w:val="22"/>
          </w:rPr>
          <w:tab/>
        </w:r>
        <w:r w:rsidDel="00527F05">
          <w:rPr>
            <w:noProof/>
          </w:rPr>
          <w:delText>References</w:delText>
        </w:r>
        <w:r w:rsidDel="00527F05">
          <w:rPr>
            <w:noProof/>
          </w:rPr>
          <w:tab/>
        </w:r>
      </w:del>
      <w:del w:id="387" w:author="Dmitry Kaptsenel" w:date="2011-09-20T12:13:00Z">
        <w:r w:rsidDel="00AE73BE">
          <w:rPr>
            <w:noProof/>
          </w:rPr>
          <w:delText>66</w:delText>
        </w:r>
      </w:del>
    </w:p>
    <w:p w:rsidR="00421E08" w:rsidDel="00527F05" w:rsidRDefault="00421E08">
      <w:pPr>
        <w:pStyle w:val="TOC1"/>
        <w:tabs>
          <w:tab w:val="left" w:pos="1320"/>
          <w:tab w:val="right" w:leader="dot" w:pos="10070"/>
        </w:tabs>
        <w:rPr>
          <w:del w:id="388" w:author="Dmitry Kaptsenel" w:date="2011-09-20T12:31:00Z"/>
          <w:rFonts w:eastAsiaTheme="minorEastAsia" w:cstheme="minorBidi"/>
          <w:b w:val="0"/>
          <w:bCs w:val="0"/>
          <w:caps w:val="0"/>
          <w:noProof/>
          <w:sz w:val="22"/>
          <w:szCs w:val="22"/>
        </w:rPr>
      </w:pPr>
      <w:del w:id="389" w:author="Dmitry Kaptsenel" w:date="2011-09-20T12:31:00Z">
        <w:r w:rsidDel="00527F05">
          <w:rPr>
            <w:noProof/>
          </w:rPr>
          <w:delText>Appendix C.</w:delText>
        </w:r>
        <w:r w:rsidDel="00527F05">
          <w:rPr>
            <w:rFonts w:eastAsiaTheme="minorEastAsia" w:cstheme="minorBidi"/>
            <w:b w:val="0"/>
            <w:bCs w:val="0"/>
            <w:caps w:val="0"/>
            <w:noProof/>
            <w:sz w:val="22"/>
            <w:szCs w:val="22"/>
          </w:rPr>
          <w:tab/>
        </w:r>
        <w:r w:rsidDel="00527F05">
          <w:rPr>
            <w:noProof/>
          </w:rPr>
          <w:delText>Requirements</w:delText>
        </w:r>
        <w:r w:rsidDel="00527F05">
          <w:rPr>
            <w:noProof/>
          </w:rPr>
          <w:tab/>
        </w:r>
      </w:del>
      <w:del w:id="390" w:author="Dmitry Kaptsenel" w:date="2011-09-20T12:13:00Z">
        <w:r w:rsidDel="00AE73BE">
          <w:rPr>
            <w:noProof/>
          </w:rPr>
          <w:delText>67</w:delText>
        </w:r>
      </w:del>
    </w:p>
    <w:p w:rsidR="00421E08" w:rsidDel="00527F05" w:rsidRDefault="00421E08">
      <w:pPr>
        <w:pStyle w:val="TOC1"/>
        <w:tabs>
          <w:tab w:val="left" w:pos="1320"/>
          <w:tab w:val="right" w:leader="dot" w:pos="10070"/>
        </w:tabs>
        <w:rPr>
          <w:del w:id="391" w:author="Dmitry Kaptsenel" w:date="2011-09-20T12:31:00Z"/>
          <w:rFonts w:eastAsiaTheme="minorEastAsia" w:cstheme="minorBidi"/>
          <w:b w:val="0"/>
          <w:bCs w:val="0"/>
          <w:caps w:val="0"/>
          <w:noProof/>
          <w:sz w:val="22"/>
          <w:szCs w:val="22"/>
        </w:rPr>
      </w:pPr>
      <w:del w:id="392" w:author="Dmitry Kaptsenel" w:date="2011-09-20T12:31:00Z">
        <w:r w:rsidDel="00527F05">
          <w:rPr>
            <w:noProof/>
          </w:rPr>
          <w:delText>Appendix D.</w:delText>
        </w:r>
        <w:r w:rsidDel="00527F05">
          <w:rPr>
            <w:rFonts w:eastAsiaTheme="minorEastAsia" w:cstheme="minorBidi"/>
            <w:b w:val="0"/>
            <w:bCs w:val="0"/>
            <w:caps w:val="0"/>
            <w:noProof/>
            <w:sz w:val="22"/>
            <w:szCs w:val="22"/>
          </w:rPr>
          <w:tab/>
        </w:r>
        <w:r w:rsidDel="00527F05">
          <w:rPr>
            <w:noProof/>
          </w:rPr>
          <w:delText>Assumptions</w:delText>
        </w:r>
        <w:r w:rsidDel="00527F05">
          <w:rPr>
            <w:noProof/>
          </w:rPr>
          <w:tab/>
        </w:r>
      </w:del>
      <w:del w:id="393" w:author="Dmitry Kaptsenel" w:date="2011-09-20T12:13:00Z">
        <w:r w:rsidDel="00AE73BE">
          <w:rPr>
            <w:noProof/>
          </w:rPr>
          <w:delText>68</w:delText>
        </w:r>
      </w:del>
    </w:p>
    <w:p w:rsidR="00421E08" w:rsidDel="00527F05" w:rsidRDefault="00421E08">
      <w:pPr>
        <w:pStyle w:val="TOC1"/>
        <w:tabs>
          <w:tab w:val="left" w:pos="1320"/>
          <w:tab w:val="right" w:leader="dot" w:pos="10070"/>
        </w:tabs>
        <w:rPr>
          <w:del w:id="394" w:author="Dmitry Kaptsenel" w:date="2011-09-20T12:31:00Z"/>
          <w:rFonts w:eastAsiaTheme="minorEastAsia" w:cstheme="minorBidi"/>
          <w:b w:val="0"/>
          <w:bCs w:val="0"/>
          <w:caps w:val="0"/>
          <w:noProof/>
          <w:sz w:val="22"/>
          <w:szCs w:val="22"/>
        </w:rPr>
      </w:pPr>
      <w:del w:id="395" w:author="Dmitry Kaptsenel" w:date="2011-09-20T12:31:00Z">
        <w:r w:rsidDel="00527F05">
          <w:rPr>
            <w:noProof/>
          </w:rPr>
          <w:delText>Appendix E.</w:delText>
        </w:r>
        <w:r w:rsidDel="00527F05">
          <w:rPr>
            <w:rFonts w:eastAsiaTheme="minorEastAsia" w:cstheme="minorBidi"/>
            <w:b w:val="0"/>
            <w:bCs w:val="0"/>
            <w:caps w:val="0"/>
            <w:noProof/>
            <w:sz w:val="22"/>
            <w:szCs w:val="22"/>
          </w:rPr>
          <w:tab/>
        </w:r>
        <w:r w:rsidDel="00527F05">
          <w:rPr>
            <w:noProof/>
          </w:rPr>
          <w:delText>Open Issues</w:delText>
        </w:r>
        <w:r w:rsidDel="00527F05">
          <w:rPr>
            <w:noProof/>
          </w:rPr>
          <w:tab/>
        </w:r>
      </w:del>
      <w:del w:id="396" w:author="Dmitry Kaptsenel" w:date="2011-09-20T12:13:00Z">
        <w:r w:rsidDel="00AE73BE">
          <w:rPr>
            <w:noProof/>
          </w:rPr>
          <w:delText>69</w:delText>
        </w:r>
      </w:del>
    </w:p>
    <w:p w:rsidR="00771922" w:rsidRPr="00C41F53" w:rsidRDefault="008D1136">
      <w:r w:rsidRPr="00C41F53">
        <w:rPr>
          <w:b/>
          <w:bCs/>
          <w:caps/>
        </w:rPr>
        <w:fldChar w:fldCharType="end"/>
      </w:r>
    </w:p>
    <w:p w:rsidR="00AB2B8A" w:rsidRDefault="00AB2B8A" w:rsidP="00AB2B8A">
      <w:pPr>
        <w:pStyle w:val="Heading1"/>
      </w:pPr>
      <w:bookmarkStart w:id="397" w:name="_Toc220316012"/>
      <w:bookmarkStart w:id="398" w:name="_Toc127605064"/>
      <w:bookmarkStart w:id="399" w:name="_Toc304285240"/>
      <w:r>
        <w:lastRenderedPageBreak/>
        <w:t>Introduction</w:t>
      </w:r>
      <w:bookmarkEnd w:id="397"/>
      <w:bookmarkEnd w:id="399"/>
    </w:p>
    <w:p w:rsidR="00AB2B8A" w:rsidRDefault="00AB2B8A" w:rsidP="00AB2B8A">
      <w:pPr>
        <w:pStyle w:val="Heading2"/>
      </w:pPr>
      <w:bookmarkStart w:id="400" w:name="_Toc211051311"/>
      <w:bookmarkStart w:id="401" w:name="_Toc220316013"/>
      <w:bookmarkStart w:id="402" w:name="_Toc304285241"/>
      <w:r>
        <w:t>Scope</w:t>
      </w:r>
      <w:bookmarkEnd w:id="400"/>
      <w:bookmarkEnd w:id="401"/>
      <w:bookmarkEnd w:id="402"/>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ins w:id="403" w:author="Dmitry Kaptsenel" w:date="2011-09-20T12:35:00Z">
        <w:r w:rsidR="00AD488C" w:rsidRPr="00AD488C">
          <w:rPr>
            <w:i/>
            <w:iCs/>
            <w:sz w:val="18"/>
            <w:szCs w:val="18"/>
            <w:u w:val="single"/>
            <w:rPrChange w:id="404" w:author="Dmitry Kaptsenel" w:date="2011-09-20T12:35:00Z">
              <w:rPr>
                <w:sz w:val="18"/>
                <w:szCs w:val="18"/>
              </w:rPr>
            </w:rPrChange>
          </w:rPr>
          <w:t>Intel OpenCL SDK product</w:t>
        </w:r>
      </w:ins>
      <w:del w:id="405" w:author="Dmitry Kaptsenel" w:date="2011-09-20T12:13:00Z">
        <w:r w:rsidR="00421E08" w:rsidRPr="00873B5C" w:rsidDel="00AE73BE">
          <w:rPr>
            <w:i/>
            <w:iCs/>
            <w:sz w:val="18"/>
            <w:szCs w:val="18"/>
            <w:u w:val="single"/>
          </w:rPr>
          <w:delText>Intel OpenCL SDK product</w:delText>
        </w:r>
      </w:del>
      <w:r w:rsidR="009D3E64" w:rsidRPr="00A94F50">
        <w:rPr>
          <w:i/>
          <w:iCs/>
          <w:u w:val="single"/>
        </w:rPr>
        <w:fldChar w:fldCharType="end"/>
      </w:r>
      <w:r w:rsidRPr="009D3E64">
        <w:t>]</w:t>
      </w:r>
      <w:r>
        <w:t>.</w:t>
      </w:r>
    </w:p>
    <w:p w:rsidR="00AB2B8A" w:rsidRDefault="00AB2B8A">
      <w:r>
        <w:t xml:space="preserve">This document is a living document, meaning it will be constantly changed in parallel with OpenCL Runtime development and new usage models. </w:t>
      </w:r>
    </w:p>
    <w:p w:rsidR="00AB2B8A" w:rsidRDefault="00AB2B8A" w:rsidP="00AB2B8A">
      <w:pPr>
        <w:pStyle w:val="Heading2"/>
      </w:pPr>
      <w:bookmarkStart w:id="406" w:name="_Toc201056242"/>
      <w:bookmarkStart w:id="407" w:name="_Toc201387749"/>
      <w:bookmarkStart w:id="408" w:name="_Toc201388714"/>
      <w:bookmarkStart w:id="409" w:name="_Toc211051312"/>
      <w:bookmarkStart w:id="410" w:name="_Toc220316014"/>
      <w:bookmarkStart w:id="411" w:name="_Toc304285242"/>
      <w:bookmarkEnd w:id="406"/>
      <w:bookmarkEnd w:id="407"/>
      <w:bookmarkEnd w:id="408"/>
      <w:r>
        <w:t>Document Structure</w:t>
      </w:r>
      <w:bookmarkEnd w:id="409"/>
      <w:bookmarkEnd w:id="410"/>
      <w:bookmarkEnd w:id="411"/>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412" w:author="Dmitry Kaptsenel" w:date="2011-09-20T12:35:00Z">
        <w:r w:rsidR="00AD488C">
          <w:rPr>
            <w:rFonts w:hint="eastAsia"/>
            <w:cs/>
          </w:rPr>
          <w:t>‎</w:t>
        </w:r>
        <w:r w:rsidR="00AD488C">
          <w:t>2</w:t>
        </w:r>
      </w:ins>
      <w:del w:id="413" w:author="Dmitry Kaptsenel" w:date="2011-09-20T12:13:00Z">
        <w:r w:rsidR="00421E08" w:rsidDel="00AE73BE">
          <w:rPr>
            <w:rFonts w:hint="eastAsia"/>
            <w:cs/>
          </w:rPr>
          <w:delText>‎</w:delText>
        </w:r>
        <w:r w:rsidR="00421E08" w:rsidDel="00AE73BE">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414" w:author="Dmitry Kaptsenel" w:date="2011-09-20T12:35:00Z">
        <w:r w:rsidR="00AD488C" w:rsidRPr="00E0151F">
          <w:t>Architecture</w:t>
        </w:r>
        <w:r w:rsidR="00AD488C">
          <w:t xml:space="preserve"> Overview</w:t>
        </w:r>
      </w:ins>
      <w:del w:id="415" w:author="Dmitry Kaptsenel" w:date="2011-09-20T12:13:00Z">
        <w:r w:rsidR="00421E08" w:rsidRPr="00E0151F" w:rsidDel="00AE73BE">
          <w:delText>Architecture</w:delText>
        </w:r>
        <w:r w:rsidR="00421E08" w:rsidDel="00AE73BE">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416" w:author="Dmitry Kaptsenel" w:date="2011-09-20T12:35:00Z">
        <w:r w:rsidR="00AD488C">
          <w:rPr>
            <w:rFonts w:hint="eastAsia"/>
            <w:cs/>
          </w:rPr>
          <w:t>‎</w:t>
        </w:r>
        <w:r w:rsidR="00AD488C">
          <w:t>3</w:t>
        </w:r>
      </w:ins>
      <w:del w:id="417" w:author="Dmitry Kaptsenel" w:date="2011-09-20T12:13:00Z">
        <w:r w:rsidR="00421E08" w:rsidDel="00AE73BE">
          <w:rPr>
            <w:rFonts w:hint="eastAsia"/>
            <w:cs/>
          </w:rPr>
          <w:delText>‎</w:delText>
        </w:r>
        <w:r w:rsidR="00421E08" w:rsidDel="00AE73BE">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AD488C">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418" w:author="Dmitry Kaptsenel" w:date="2011-09-20T12:35:00Z">
        <w:r w:rsidR="00AD488C">
          <w:rPr>
            <w:rFonts w:hint="eastAsia"/>
            <w:cs/>
          </w:rPr>
          <w:t>‎</w:t>
        </w:r>
        <w:r w:rsidR="00AD488C">
          <w:t>4</w:t>
        </w:r>
      </w:ins>
      <w:del w:id="419" w:author="Dmitry Kaptsenel" w:date="2011-09-20T12:13:00Z">
        <w:r w:rsidR="00421E08" w:rsidDel="00AE73BE">
          <w:rPr>
            <w:rFonts w:hint="eastAsia"/>
            <w:cs/>
          </w:rPr>
          <w:delText>‎</w:delText>
        </w:r>
        <w:r w:rsidR="00421E08" w:rsidDel="00AE73BE">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AD488C">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420" w:author="Dmitry Kaptsenel" w:date="2011-09-20T12:35:00Z">
        <w:r w:rsidR="00AD488C">
          <w:rPr>
            <w:rFonts w:hint="eastAsia"/>
            <w:cs/>
          </w:rPr>
          <w:t>‎</w:t>
        </w:r>
        <w:r w:rsidR="00AD488C">
          <w:t>Appendix C</w:t>
        </w:r>
      </w:ins>
      <w:del w:id="421" w:author="Dmitry Kaptsenel" w:date="2011-09-20T12:13:00Z">
        <w:r w:rsidR="00421E08" w:rsidDel="00AE73BE">
          <w:rPr>
            <w:rFonts w:hint="eastAsia"/>
            <w:cs/>
          </w:rPr>
          <w:delText>‎</w:delText>
        </w:r>
        <w:r w:rsidR="00421E08" w:rsidDel="00AE73BE">
          <w:delText>Appendix C</w:delText>
        </w:r>
      </w:del>
      <w:r>
        <w:fldChar w:fldCharType="end"/>
      </w:r>
      <w:r>
        <w:t xml:space="preserve"> enlists </w:t>
      </w:r>
      <w:r>
        <w:fldChar w:fldCharType="begin"/>
      </w:r>
      <w:r>
        <w:instrText xml:space="preserve"> REF _Ref298165385 \h </w:instrText>
      </w:r>
      <w:r>
        <w:fldChar w:fldCharType="separate"/>
      </w:r>
      <w:r w:rsidR="00AD488C">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422" w:author="Dmitry Kaptsenel" w:date="2011-09-20T12:35:00Z">
        <w:r w:rsidR="00AD488C">
          <w:rPr>
            <w:rFonts w:hint="eastAsia"/>
            <w:cs/>
          </w:rPr>
          <w:t>‎</w:t>
        </w:r>
        <w:r w:rsidR="00AD488C">
          <w:t>Appendix D</w:t>
        </w:r>
      </w:ins>
      <w:del w:id="423" w:author="Dmitry Kaptsenel" w:date="2011-09-20T12:13:00Z">
        <w:r w:rsidR="00421E08" w:rsidDel="00AE73BE">
          <w:rPr>
            <w:rFonts w:hint="eastAsia"/>
            <w:cs/>
          </w:rPr>
          <w:delText>‎</w:delText>
        </w:r>
        <w:r w:rsidR="00421E08" w:rsidDel="00AE73BE">
          <w:delText>Appendix D</w:delText>
        </w:r>
      </w:del>
      <w:r>
        <w:fldChar w:fldCharType="end"/>
      </w:r>
      <w:r>
        <w:t xml:space="preserve"> lists </w:t>
      </w:r>
      <w:r>
        <w:fldChar w:fldCharType="begin"/>
      </w:r>
      <w:r>
        <w:instrText xml:space="preserve"> REF _Ref298165422 \h </w:instrText>
      </w:r>
      <w:r>
        <w:fldChar w:fldCharType="separate"/>
      </w:r>
      <w:r w:rsidR="00AD488C">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424" w:author="Dmitry Kaptsenel" w:date="2011-09-20T12:35:00Z">
        <w:r w:rsidR="00AD488C">
          <w:rPr>
            <w:rFonts w:hint="eastAsia"/>
            <w:cs/>
          </w:rPr>
          <w:t>‎</w:t>
        </w:r>
        <w:r w:rsidR="00AD488C">
          <w:t>Appendix E</w:t>
        </w:r>
      </w:ins>
      <w:del w:id="425" w:author="Dmitry Kaptsenel" w:date="2011-09-20T12:13:00Z">
        <w:r w:rsidR="00421E08" w:rsidDel="00AE73BE">
          <w:rPr>
            <w:rFonts w:hint="eastAsia"/>
            <w:cs/>
          </w:rPr>
          <w:delText>‎</w:delText>
        </w:r>
        <w:r w:rsidR="00421E08" w:rsidDel="00AE73BE">
          <w:delText>Appendix E</w:delText>
        </w:r>
      </w:del>
      <w:r>
        <w:fldChar w:fldCharType="end"/>
      </w:r>
      <w:r>
        <w:t xml:space="preserve"> lists </w:t>
      </w:r>
      <w:r>
        <w:fldChar w:fldCharType="begin"/>
      </w:r>
      <w:r>
        <w:instrText xml:space="preserve"> REF _Ref298165454 \h </w:instrText>
      </w:r>
      <w:r>
        <w:fldChar w:fldCharType="separate"/>
      </w:r>
      <w:r w:rsidR="00AD488C">
        <w:t>Open Issues</w:t>
      </w:r>
      <w:r>
        <w:fldChar w:fldCharType="end"/>
      </w:r>
      <w:r>
        <w:t xml:space="preserve"> that should be resolved to close this document.</w:t>
      </w:r>
    </w:p>
    <w:p w:rsidR="00EC4CFF" w:rsidRDefault="00EC4CFF" w:rsidP="00EC4CFF">
      <w:pPr>
        <w:pStyle w:val="Heading1"/>
      </w:pPr>
      <w:bookmarkStart w:id="426" w:name="_Toc177317115"/>
      <w:bookmarkStart w:id="427" w:name="_Ref202584849"/>
      <w:bookmarkStart w:id="428" w:name="_Toc211051314"/>
      <w:bookmarkStart w:id="429" w:name="_Toc220316015"/>
      <w:bookmarkStart w:id="430" w:name="_Toc304285243"/>
      <w:r w:rsidRPr="00E0151F">
        <w:lastRenderedPageBreak/>
        <w:t>Architecture</w:t>
      </w:r>
      <w:bookmarkEnd w:id="426"/>
      <w:r>
        <w:t xml:space="preserve"> Overview</w:t>
      </w:r>
      <w:bookmarkEnd w:id="427"/>
      <w:bookmarkEnd w:id="428"/>
      <w:bookmarkEnd w:id="429"/>
      <w:bookmarkEnd w:id="430"/>
    </w:p>
    <w:p w:rsidR="00EC4CFF" w:rsidRDefault="00EC4CFF" w:rsidP="00EC4CFF">
      <w:r>
        <w:t>This chapter provides an overview of the MIC OpenCL Device Agent architecture.</w:t>
      </w:r>
    </w:p>
    <w:p w:rsidR="00EC4CFF" w:rsidRDefault="00EC4CFF" w:rsidP="00EC4CFF">
      <w:pPr>
        <w:pStyle w:val="Heading2"/>
      </w:pPr>
      <w:bookmarkStart w:id="431" w:name="_Toc220316016"/>
      <w:bookmarkStart w:id="432" w:name="_Toc304285244"/>
      <w:r>
        <w:t>Introduction</w:t>
      </w:r>
      <w:bookmarkEnd w:id="431"/>
      <w:bookmarkEnd w:id="432"/>
    </w:p>
    <w:p w:rsidR="00210A56" w:rsidRDefault="00210A56">
      <w:r>
        <w:t xml:space="preserve">OpenCL is an open standard programming model for heterogeneous computing, developed by the </w:t>
      </w:r>
      <w:proofErr w:type="spellStart"/>
      <w:r>
        <w:t>Khronos</w:t>
      </w:r>
      <w:proofErr w:type="spellEnd"/>
      <w:r>
        <w:t xml:space="preserve">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Knights Ferry (KNF), Knights Corner (KNC) and Knights Lake (KNL)</w:t>
      </w:r>
      <w:r>
        <w:t xml:space="preserve">, generically named </w:t>
      </w:r>
      <w:r w:rsidRPr="00D043F3">
        <w:rPr>
          <w:i/>
          <w:iCs/>
        </w:rPr>
        <w:t>KN*</w:t>
      </w:r>
      <w:r>
        <w:t xml:space="preserve">. Support for MIC devices will be part of the OpenCL runtime of the future Intel OpenCL SDK products.  This document refers to the Intel OpenCL Runtime architecture, as described in </w:t>
      </w:r>
      <w:r w:rsidR="00AE73BE">
        <w:fldChar w:fldCharType="begin"/>
      </w:r>
      <w:r w:rsidR="00AE73BE">
        <w:instrText xml:space="preserve"> HYPERLINK \l "Runtime_SAS" </w:instrText>
      </w:r>
      <w:ins w:id="433" w:author="Dmitry Kaptsenel" w:date="2011-09-20T12:31:00Z"/>
      <w:r w:rsidR="00AE73BE">
        <w:fldChar w:fldCharType="separate"/>
      </w:r>
      <w:r w:rsidRPr="00AB0350">
        <w:rPr>
          <w:rStyle w:val="Hyperlink"/>
          <w:rFonts w:asciiTheme="minorHAnsi" w:hAnsiTheme="minorHAnsi" w:cs="Arial"/>
          <w:i/>
          <w:iCs/>
        </w:rPr>
        <w:t>[Intel OpenCL Framework Architecture Specification]</w:t>
      </w:r>
      <w:r w:rsidR="00AE73BE">
        <w:rPr>
          <w:rStyle w:val="Hyperlink"/>
          <w:rFonts w:asciiTheme="minorHAnsi" w:hAnsiTheme="minorHAnsi" w:cs="Arial"/>
          <w:i/>
          <w:iCs/>
        </w:rPr>
        <w:fldChar w:fldCharType="end"/>
      </w:r>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434" w:name="ASSUMPTION1"/>
      <w:r w:rsidR="00AB0350" w:rsidRPr="00AB0350">
        <w:rPr>
          <w:i/>
          <w:iCs/>
        </w:rPr>
        <w:t xml:space="preserve">This document assumes MIC device will be integrated with CPU Intel OpenCL Runtime, described in the </w:t>
      </w:r>
      <w:r w:rsidR="00AE73BE">
        <w:fldChar w:fldCharType="begin"/>
      </w:r>
      <w:r w:rsidR="00AE73BE">
        <w:instrText xml:space="preserve"> HYPERLINK \l "Runtime_SAS" </w:instrText>
      </w:r>
      <w:ins w:id="435" w:author="Dmitry Kaptsenel" w:date="2011-09-20T12:31:00Z"/>
      <w:r w:rsidR="00AE73BE">
        <w:fldChar w:fldCharType="separate"/>
      </w:r>
      <w:r w:rsidR="00AB0350" w:rsidRPr="00AB0350">
        <w:rPr>
          <w:rStyle w:val="Hyperlink"/>
          <w:rFonts w:asciiTheme="minorHAnsi" w:hAnsiTheme="minorHAnsi" w:cs="Arial"/>
          <w:i/>
          <w:iCs/>
        </w:rPr>
        <w:t>[Intel Open CL Framework Architecture Specification]</w:t>
      </w:r>
      <w:r w:rsidR="00AE73BE">
        <w:rPr>
          <w:rStyle w:val="Hyperlink"/>
          <w:rFonts w:asciiTheme="minorHAnsi" w:hAnsiTheme="minorHAnsi" w:cs="Arial"/>
          <w:i/>
          <w:iCs/>
        </w:rPr>
        <w:fldChar w:fldCharType="end"/>
      </w:r>
      <w:r w:rsidR="00AB0350" w:rsidRPr="00AB0350">
        <w:rPr>
          <w:i/>
          <w:iCs/>
        </w:rPr>
        <w:t xml:space="preserve"> document</w:t>
      </w:r>
      <w:r w:rsidR="00AB0350" w:rsidRPr="00AB0350">
        <w:t>.</w:t>
      </w:r>
      <w:bookmarkEnd w:id="434"/>
    </w:p>
    <w:p w:rsidR="00805B70" w:rsidRDefault="00805B70">
      <w:pPr>
        <w:pStyle w:val="IndentedNote"/>
      </w:pPr>
      <w:r>
        <w:t xml:space="preserve">Current proposal </w:t>
      </w:r>
      <w:r w:rsidR="00C5314C">
        <w:t>was written with</w:t>
      </w:r>
      <w:r>
        <w:t xml:space="preserve"> server usage </w:t>
      </w:r>
      <w:r w:rsidR="00C5314C">
        <w:t>in mind.</w:t>
      </w:r>
    </w:p>
    <w:p w:rsidR="004B1FEA" w:rsidRPr="004B1FEA" w:rsidRDefault="00EC4CFF" w:rsidP="004B1FEA">
      <w:pPr>
        <w:pStyle w:val="Heading2"/>
      </w:pPr>
      <w:bookmarkStart w:id="436" w:name="_Toc220316017"/>
      <w:bookmarkStart w:id="437" w:name="_Toc304285245"/>
      <w:r>
        <w:t>Basic Architecture</w:t>
      </w:r>
      <w:bookmarkEnd w:id="436"/>
      <w:bookmarkEnd w:id="437"/>
    </w:p>
    <w:p w:rsidR="00EC4CFF" w:rsidRDefault="00451761" w:rsidP="00575807">
      <w:pPr>
        <w:keepNext/>
      </w:pPr>
      <w:r>
        <w:fldChar w:fldCharType="begin"/>
      </w:r>
      <w:r>
        <w:instrText xml:space="preserve"> REF _Ref200861761 \h  \* MERGEFORMAT </w:instrText>
      </w:r>
      <w:r>
        <w:fldChar w:fldCharType="separate"/>
      </w:r>
      <w:ins w:id="438" w:author="Dmitry Kaptsenel" w:date="2011-09-20T12:35:00Z">
        <w:r w:rsidR="00AD488C">
          <w:t xml:space="preserve">Figure </w:t>
        </w:r>
        <w:r w:rsidR="00AD488C">
          <w:rPr>
            <w:rFonts w:hint="eastAsia"/>
            <w:noProof/>
            <w:cs/>
          </w:rPr>
          <w:t>‎</w:t>
        </w:r>
        <w:r w:rsidR="00AD488C">
          <w:rPr>
            <w:noProof/>
          </w:rPr>
          <w:t>2</w:t>
        </w:r>
        <w:r w:rsidR="00AD488C">
          <w:rPr>
            <w:noProof/>
          </w:rPr>
          <w:noBreakHyphen/>
          <w:t>1</w:t>
        </w:r>
      </w:ins>
      <w:del w:id="439"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2</w:delText>
        </w:r>
        <w:r w:rsidR="00421E08" w:rsidDel="00AE73BE">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AD488C">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r w:rsidR="00AE73BE">
        <w:fldChar w:fldCharType="begin"/>
      </w:r>
      <w:r w:rsidR="00AE73BE">
        <w:instrText xml:space="preserve"> HYPERLINK \l "Runtime_SAS" </w:instrText>
      </w:r>
      <w:ins w:id="440" w:author="Dmitry Kaptsenel" w:date="2011-09-20T12:31:00Z"/>
      <w:r w:rsidR="00AE73BE">
        <w:fldChar w:fldCharType="separate"/>
      </w:r>
      <w:r w:rsidR="00332505" w:rsidRPr="00C47B65">
        <w:rPr>
          <w:rStyle w:val="Hyperlink"/>
          <w:rFonts w:asciiTheme="minorHAnsi" w:hAnsiTheme="minorHAnsi" w:cs="Arial"/>
        </w:rPr>
        <w:t>[Intel Open CL Framework Architecture Specification]</w:t>
      </w:r>
      <w:r w:rsidR="00AE73BE">
        <w:rPr>
          <w:rStyle w:val="Hyperlink"/>
          <w:rFonts w:asciiTheme="minorHAnsi" w:hAnsiTheme="minorHAnsi" w:cs="Arial"/>
        </w:rPr>
        <w:fldChar w:fldCharType="end"/>
      </w:r>
      <w:r w:rsidR="00332505">
        <w:t xml:space="preserve"> document.</w:t>
      </w:r>
      <w:r w:rsidR="00A1413C">
        <w:t xml:space="preserve"> </w:t>
      </w:r>
    </w:p>
    <w:p w:rsidR="00F0431B" w:rsidRDefault="00F0431B" w:rsidP="00873B5C">
      <w:pPr>
        <w:pStyle w:val="IndentedNote"/>
        <w:ind w:left="0" w:firstLine="0"/>
      </w:pPr>
      <w:r w:rsidRPr="005A376B">
        <w:rPr>
          <w:b/>
          <w:bCs/>
          <w:i/>
          <w:iCs/>
        </w:rPr>
        <w:t>Note:</w:t>
      </w:r>
      <w:r>
        <w:tab/>
        <w:t>At the date of this writing GT/GEN Intel OpenCL Runtime is still not merged with CPU Intel OpenCL Runtime.</w:t>
      </w:r>
    </w:p>
    <w:p w:rsidR="00EC4CFF" w:rsidRDefault="00822E32"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1" o:title="" cropbottom="1629f" cropleft="706f"/>
          </v:shape>
          <o:OLEObject Type="Embed" ProgID="PowerPoint.Slide.12" ShapeID="_x0000_i1025" DrawAspect="Content" ObjectID="_1378028157" r:id="rId12"/>
        </w:object>
      </w:r>
    </w:p>
    <w:p w:rsidR="00EC4CFF" w:rsidRDefault="00EC4CFF" w:rsidP="00E7468A">
      <w:pPr>
        <w:pStyle w:val="Caption"/>
      </w:pPr>
      <w:bookmarkStart w:id="441" w:name="_Ref200861761"/>
      <w:bookmarkStart w:id="442" w:name="_Ref200861765"/>
      <w:r>
        <w:t xml:space="preserve">Figure </w:t>
      </w:r>
      <w:ins w:id="443"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2</w:t>
      </w:r>
      <w:ins w:id="444"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445" w:author="Dmitry Kaptsenel" w:date="2011-09-20T12:35:00Z">
        <w:r w:rsidR="00AD488C">
          <w:rPr>
            <w:noProof/>
          </w:rPr>
          <w:t>1</w:t>
        </w:r>
      </w:ins>
      <w:ins w:id="446" w:author="Dmitry Kaptsenel" w:date="2011-09-20T12:30:00Z">
        <w:r w:rsidR="00EC279E">
          <w:fldChar w:fldCharType="end"/>
        </w:r>
      </w:ins>
      <w:del w:id="447"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2</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w:delText>
        </w:r>
        <w:r w:rsidR="001707ED" w:rsidDel="00385CA0">
          <w:fldChar w:fldCharType="end"/>
        </w:r>
      </w:del>
      <w:bookmarkEnd w:id="441"/>
      <w:r>
        <w:t xml:space="preserve">:  </w:t>
      </w:r>
      <w:r w:rsidR="00E7468A">
        <w:t xml:space="preserve">OpenCL Runtime </w:t>
      </w:r>
      <w:r>
        <w:t>Architecture</w:t>
      </w:r>
      <w:bookmarkEnd w:id="442"/>
      <w:r w:rsidR="00E7468A">
        <w:t xml:space="preserve"> with MIC Device Agent</w:t>
      </w:r>
      <w:bookmarkStart w:id="448" w:name="_GoBack"/>
      <w:bookmarkEnd w:id="448"/>
    </w:p>
    <w:p w:rsidR="0018794B" w:rsidRDefault="0018794B">
      <w:r w:rsidRPr="00E76BFB">
        <w:rPr>
          <w:i/>
          <w:iCs/>
        </w:rPr>
        <w:t>Device Agent</w:t>
      </w:r>
      <w:r>
        <w:t xml:space="preserve"> on this diagram represents an Intel OpenCL component dedicated for specific device support, ex. CPU, GEN, MIC. Device Agent takes care of all the specifics of </w:t>
      </w:r>
      <w:r w:rsidR="00087C96">
        <w:t>device</w:t>
      </w:r>
      <w:r>
        <w:t xml:space="preserve"> functionality: device-optimized OpenCL C code compilation, data </w:t>
      </w:r>
      <w:r>
        <w:lastRenderedPageBreak/>
        <w:t xml:space="preserve">buffers management, execution control. The </w:t>
      </w:r>
      <w:r w:rsidRPr="00A94F50">
        <w:rPr>
          <w:i/>
          <w:iCs/>
        </w:rPr>
        <w:t>Runtime</w:t>
      </w:r>
      <w:r>
        <w:t xml:space="preserve"> is responsible for all inter-device (and device independent) 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w:t>
      </w:r>
      <w:proofErr w:type="spellStart"/>
      <w:r>
        <w:t>PCIe</w:t>
      </w:r>
      <w:proofErr w:type="spellEnd"/>
      <w:r>
        <w:t xml:space="preserv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rsidP="00A94F50">
      <w:pPr>
        <w:keepNext/>
      </w:pPr>
      <w:r>
        <w:t xml:space="preserve">MIC Device Agent </w:t>
      </w:r>
      <w:r w:rsidR="005F0915">
        <w:t>provides an ability to run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rsidP="00A94F50">
      <w:r>
        <w:t xml:space="preserve">To perform its duties </w:t>
      </w:r>
      <w:r w:rsidR="00FF6934">
        <w:t xml:space="preserve">MIC Device Agent makes extensive </w:t>
      </w:r>
      <w:r>
        <w:t xml:space="preserve">use of the </w:t>
      </w:r>
      <w:r w:rsidRPr="00A94F50">
        <w:rPr>
          <w:i/>
          <w:iCs/>
        </w:rPr>
        <w:t>COI library</w:t>
      </w:r>
      <w:r>
        <w:t xml:space="preserve"> described later. This library provides data and code transfer and execution services through PCI Express bus between host and MIC discrete devices.</w:t>
      </w:r>
    </w:p>
    <w:p w:rsidR="00EC4CFF" w:rsidRDefault="00EC4CFF" w:rsidP="00EC4CFF">
      <w:pPr>
        <w:pStyle w:val="Heading2"/>
      </w:pPr>
      <w:bookmarkStart w:id="449" w:name="_Toc220316018"/>
      <w:bookmarkStart w:id="450" w:name="_Toc304285246"/>
      <w:r>
        <w:t>Architectural Limitations</w:t>
      </w:r>
      <w:bookmarkEnd w:id="449"/>
      <w:bookmarkEnd w:id="450"/>
    </w:p>
    <w:p w:rsidR="00EC4CFF" w:rsidRDefault="00EC4CFF" w:rsidP="0047129C">
      <w:pPr>
        <w:keepNext/>
      </w:pPr>
      <w:r>
        <w:t xml:space="preserve">There are some scenarios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Tr="009F3348">
        <w:tc>
          <w:tcPr>
            <w:tcW w:w="156" w:type="pct"/>
            <w:shd w:val="clear" w:color="auto" w:fill="FFFF99"/>
            <w:vAlign w:val="center"/>
          </w:tcPr>
          <w:p w:rsidR="00EC4CFF" w:rsidRPr="003C7240" w:rsidRDefault="00EC4CFF" w:rsidP="009F3348">
            <w:pPr>
              <w:pStyle w:val="TableNormal0"/>
              <w:jc w:val="center"/>
            </w:pPr>
            <w:r>
              <w:t>#</w:t>
            </w:r>
          </w:p>
        </w:tc>
        <w:tc>
          <w:tcPr>
            <w:tcW w:w="1513" w:type="pct"/>
            <w:shd w:val="clear" w:color="auto" w:fill="FFFF99"/>
            <w:vAlign w:val="center"/>
          </w:tcPr>
          <w:p w:rsidR="00EC4CFF" w:rsidRPr="003C7240" w:rsidRDefault="00EC4CFF" w:rsidP="009F3348">
            <w:pPr>
              <w:pStyle w:val="TableNormal0"/>
              <w:jc w:val="center"/>
            </w:pPr>
            <w:r>
              <w:t>Limitation</w:t>
            </w:r>
          </w:p>
        </w:tc>
        <w:tc>
          <w:tcPr>
            <w:tcW w:w="2230" w:type="pct"/>
            <w:shd w:val="clear" w:color="auto" w:fill="FFFF99"/>
          </w:tcPr>
          <w:p w:rsidR="00EC4CFF" w:rsidRPr="003C7240" w:rsidRDefault="00EC4CFF" w:rsidP="009F3348">
            <w:pPr>
              <w:pStyle w:val="TableNormal0"/>
              <w:jc w:val="center"/>
            </w:pPr>
            <w:r>
              <w:t>Reason</w:t>
            </w:r>
          </w:p>
        </w:tc>
        <w:tc>
          <w:tcPr>
            <w:tcW w:w="1101" w:type="pct"/>
            <w:shd w:val="clear" w:color="auto" w:fill="FFFF99"/>
          </w:tcPr>
          <w:p w:rsidR="00EC4CFF" w:rsidRDefault="00EC4CFF" w:rsidP="009F3348">
            <w:pPr>
              <w:pStyle w:val="TableNormal0"/>
              <w:jc w:val="center"/>
            </w:pPr>
            <w:r>
              <w:t>Workaround</w:t>
            </w:r>
          </w:p>
        </w:tc>
      </w:tr>
      <w:tr w:rsidR="00EC4CFF" w:rsidRPr="003963E1" w:rsidTr="009F3348">
        <w:tc>
          <w:tcPr>
            <w:tcW w:w="156" w:type="pct"/>
            <w:vAlign w:val="center"/>
          </w:tcPr>
          <w:p w:rsidR="00EC4CFF" w:rsidRPr="003963E1" w:rsidRDefault="00EC4CFF" w:rsidP="009F3348">
            <w:pPr>
              <w:pStyle w:val="TableNormal0"/>
              <w:jc w:val="center"/>
              <w:rPr>
                <w:sz w:val="18"/>
                <w:szCs w:val="18"/>
              </w:rPr>
            </w:pPr>
          </w:p>
        </w:tc>
        <w:tc>
          <w:tcPr>
            <w:tcW w:w="1513" w:type="pct"/>
            <w:vAlign w:val="center"/>
          </w:tcPr>
          <w:p w:rsidR="00EC4CFF" w:rsidRPr="001B7577" w:rsidRDefault="00EC4CFF" w:rsidP="009F3348">
            <w:pPr>
              <w:pStyle w:val="TableNormal0"/>
              <w:rPr>
                <w:sz w:val="18"/>
                <w:szCs w:val="18"/>
              </w:rPr>
            </w:pPr>
          </w:p>
        </w:tc>
        <w:tc>
          <w:tcPr>
            <w:tcW w:w="2230" w:type="pct"/>
          </w:tcPr>
          <w:p w:rsidR="00EC4CFF" w:rsidRPr="003963E1" w:rsidRDefault="00EC4CFF" w:rsidP="00CD5408">
            <w:pPr>
              <w:pStyle w:val="TableNormal0"/>
              <w:rPr>
                <w:sz w:val="18"/>
                <w:szCs w:val="18"/>
              </w:rPr>
            </w:pPr>
          </w:p>
        </w:tc>
        <w:tc>
          <w:tcPr>
            <w:tcW w:w="1101" w:type="pct"/>
          </w:tcPr>
          <w:p w:rsidR="00EC4CFF" w:rsidRPr="003963E1" w:rsidRDefault="00EC4CFF" w:rsidP="009F3348">
            <w:pPr>
              <w:pStyle w:val="TableNormal0"/>
              <w:rPr>
                <w:sz w:val="18"/>
                <w:szCs w:val="18"/>
              </w:rPr>
            </w:pPr>
          </w:p>
        </w:tc>
      </w:tr>
      <w:tr w:rsidR="00EC4CFF" w:rsidRPr="003963E1" w:rsidTr="009F3348">
        <w:tc>
          <w:tcPr>
            <w:tcW w:w="156" w:type="pct"/>
            <w:vAlign w:val="center"/>
          </w:tcPr>
          <w:p w:rsidR="00EC4CFF" w:rsidRPr="003963E1" w:rsidRDefault="00EC4CFF" w:rsidP="009F3348">
            <w:pPr>
              <w:pStyle w:val="TableNormal0"/>
              <w:jc w:val="center"/>
              <w:rPr>
                <w:rFonts w:ascii="Calibri" w:hAnsi="Calibri"/>
                <w:sz w:val="18"/>
                <w:szCs w:val="18"/>
              </w:rPr>
            </w:pPr>
          </w:p>
        </w:tc>
        <w:tc>
          <w:tcPr>
            <w:tcW w:w="1513" w:type="pct"/>
            <w:vAlign w:val="center"/>
          </w:tcPr>
          <w:p w:rsidR="00EC4CFF" w:rsidRPr="003963E1" w:rsidRDefault="00EC4CFF" w:rsidP="009F3348">
            <w:pPr>
              <w:pStyle w:val="TableNormal0"/>
              <w:rPr>
                <w:rFonts w:ascii="Calibri" w:hAnsi="Calibri"/>
                <w:sz w:val="18"/>
                <w:szCs w:val="18"/>
              </w:rPr>
            </w:pPr>
          </w:p>
        </w:tc>
        <w:tc>
          <w:tcPr>
            <w:tcW w:w="2230" w:type="pct"/>
          </w:tcPr>
          <w:p w:rsidR="00EC4CFF" w:rsidRPr="003963E1" w:rsidRDefault="00EC4CFF" w:rsidP="009F3348">
            <w:pPr>
              <w:pStyle w:val="TableNormal0"/>
              <w:rPr>
                <w:rFonts w:ascii="Calibri" w:hAnsi="Calibri"/>
                <w:sz w:val="18"/>
                <w:szCs w:val="18"/>
              </w:rPr>
            </w:pPr>
          </w:p>
        </w:tc>
        <w:tc>
          <w:tcPr>
            <w:tcW w:w="1101" w:type="pct"/>
          </w:tcPr>
          <w:p w:rsidR="00EC4CFF" w:rsidRPr="003963E1" w:rsidRDefault="00EC4CFF" w:rsidP="009F3348">
            <w:pPr>
              <w:pStyle w:val="TableNormal0"/>
              <w:rPr>
                <w:rFonts w:ascii="Calibri" w:hAnsi="Calibri"/>
                <w:sz w:val="18"/>
                <w:szCs w:val="18"/>
              </w:rPr>
            </w:pPr>
          </w:p>
        </w:tc>
      </w:tr>
    </w:tbl>
    <w:p w:rsidR="00EC4CFF" w:rsidRPr="00517F82" w:rsidRDefault="00EC4CFF" w:rsidP="00EC4CFF"/>
    <w:p w:rsidR="005E222E" w:rsidRDefault="005E222E" w:rsidP="005E222E">
      <w:pPr>
        <w:pStyle w:val="Heading1"/>
      </w:pPr>
      <w:bookmarkStart w:id="451" w:name="_Ref217034273"/>
      <w:bookmarkStart w:id="452" w:name="_Ref217034327"/>
      <w:bookmarkStart w:id="453" w:name="_Toc220316019"/>
      <w:bookmarkStart w:id="454" w:name="_Toc304285247"/>
      <w:r>
        <w:lastRenderedPageBreak/>
        <w:t>MIC OpenCL Device Agent Functional Specification</w:t>
      </w:r>
      <w:bookmarkEnd w:id="451"/>
      <w:bookmarkEnd w:id="452"/>
      <w:bookmarkEnd w:id="453"/>
      <w:bookmarkEnd w:id="454"/>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55" w:name="_Toc220316020"/>
      <w:bookmarkStart w:id="456" w:name="_Toc304285248"/>
      <w:proofErr w:type="gramStart"/>
      <w:r>
        <w:t>OpenCL Device Agent Overview</w:t>
      </w:r>
      <w:r w:rsidR="005E222E">
        <w:t>.</w:t>
      </w:r>
      <w:bookmarkEnd w:id="455"/>
      <w:bookmarkEnd w:id="456"/>
      <w:proofErr w:type="gramEnd"/>
    </w:p>
    <w:p w:rsidR="005E222E" w:rsidRDefault="00E64ECB" w:rsidP="005E222E">
      <w:pPr>
        <w:keepNext/>
      </w:pPr>
      <w:r>
        <w:t xml:space="preserve">OpenCL Device Agent </w:t>
      </w:r>
      <w:r w:rsidR="001A40D3">
        <w:t xml:space="preserve">is a SW component that allows OpenCL Runtime to access and manage specific device resources. </w:t>
      </w:r>
      <w:r w:rsidR="00403C3D" w:rsidRPr="00403C3D">
        <w:t xml:space="preserve">OpenCL Device Agent </w:t>
      </w:r>
      <w:r>
        <w:t>must provide set of interfaces/services to the OpenCL Runtime developer as part of the 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57" w:author="Dmitry Kaptsenel" w:date="2011-09-20T12:35:00Z">
        <w:r w:rsidR="00AD488C">
          <w:t xml:space="preserve">Figure </w:t>
        </w:r>
        <w:r w:rsidR="00AD488C">
          <w:rPr>
            <w:rFonts w:hint="eastAsia"/>
            <w:noProof/>
            <w:cs/>
          </w:rPr>
          <w:t>‎</w:t>
        </w:r>
        <w:r w:rsidR="00AD488C">
          <w:rPr>
            <w:noProof/>
          </w:rPr>
          <w:t>3</w:t>
        </w:r>
        <w:r w:rsidR="00AD488C">
          <w:noBreakHyphen/>
        </w:r>
        <w:r w:rsidR="00AD488C">
          <w:rPr>
            <w:noProof/>
          </w:rPr>
          <w:t>1</w:t>
        </w:r>
      </w:ins>
      <w:del w:id="458"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3</w:delText>
        </w:r>
        <w:r w:rsidR="00421E08" w:rsidDel="00AE73BE">
          <w:noBreakHyphen/>
        </w:r>
        <w:r w:rsidR="00421E08" w:rsidDel="00AE73BE">
          <w:rPr>
            <w:noProof/>
          </w:rPr>
          <w:delText>1</w:delText>
        </w:r>
      </w:del>
      <w:r w:rsidR="003F16C9">
        <w:fldChar w:fldCharType="end"/>
      </w:r>
      <w:r w:rsidR="003F16C9">
        <w:t>)</w:t>
      </w:r>
      <w:r>
        <w:t>:</w:t>
      </w:r>
    </w:p>
    <w:p w:rsidR="00804B96" w:rsidRDefault="00804B96" w:rsidP="00A94F50">
      <w:pPr>
        <w:pStyle w:val="ListParagraph"/>
        <w:keepNext/>
        <w:numPr>
          <w:ilvl w:val="0"/>
          <w:numId w:val="67"/>
        </w:numPr>
        <w:spacing w:before="0" w:beforeAutospacing="0"/>
        <w:ind w:left="714" w:hanging="357"/>
      </w:pPr>
      <w:r w:rsidRPr="00A94F50">
        <w:rPr>
          <w:i/>
          <w:iCs/>
        </w:rPr>
        <w:t>Device</w:t>
      </w:r>
      <w:r>
        <w:t xml:space="preserve"> – specific device representation inside Runtime. Responsible for loading/creating/removing specific Device Agent and using of Device Agent APIs.</w:t>
      </w:r>
    </w:p>
    <w:p w:rsidR="00804B96" w:rsidRDefault="00804B96" w:rsidP="00A94F50">
      <w:pPr>
        <w:pStyle w:val="ListParagraph"/>
        <w:keepNext/>
        <w:numPr>
          <w:ilvl w:val="0"/>
          <w:numId w:val="67"/>
        </w:numPr>
      </w:pPr>
      <w:proofErr w:type="spellStart"/>
      <w:r w:rsidRPr="00A94F50">
        <w:rPr>
          <w:i/>
          <w:iCs/>
        </w:rPr>
        <w:t>IOCLDevLogDescriptor</w:t>
      </w:r>
      <w:proofErr w:type="spellEnd"/>
      <w:r>
        <w:t xml:space="preserve"> – error logging service that can be used by Device Agent for logging warnings and error conditions for future bug reporting.</w:t>
      </w:r>
    </w:p>
    <w:p w:rsidR="00804B96" w:rsidRDefault="00804B96" w:rsidP="00A94F50">
      <w:pPr>
        <w:pStyle w:val="ListParagraph"/>
        <w:keepNext/>
        <w:numPr>
          <w:ilvl w:val="0"/>
          <w:numId w:val="67"/>
        </w:numPr>
      </w:pPr>
      <w:proofErr w:type="spellStart"/>
      <w:r w:rsidRPr="00A94F50">
        <w:rPr>
          <w:i/>
          <w:iCs/>
        </w:rPr>
        <w:t>IOCLFrameworkCallbacks</w:t>
      </w:r>
      <w:proofErr w:type="spellEnd"/>
      <w:r>
        <w:t xml:space="preserve"> – callback service provided by Runtime to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459" w:author="Dmitry Kaptsenel" w:date="2011-09-20T12:35:00Z">
        <w:r w:rsidR="00AD488C">
          <w:t xml:space="preserve">Figure </w:t>
        </w:r>
        <w:r w:rsidR="00AD488C">
          <w:rPr>
            <w:rFonts w:hint="eastAsia"/>
            <w:noProof/>
            <w:cs/>
          </w:rPr>
          <w:t>‎</w:t>
        </w:r>
        <w:r w:rsidR="00AD488C">
          <w:rPr>
            <w:noProof/>
          </w:rPr>
          <w:t>3</w:t>
        </w:r>
        <w:r w:rsidR="00AD488C">
          <w:noBreakHyphen/>
        </w:r>
        <w:r w:rsidR="00AD488C">
          <w:rPr>
            <w:noProof/>
          </w:rPr>
          <w:t>1</w:t>
        </w:r>
      </w:ins>
      <w:del w:id="460"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3</w:delText>
        </w:r>
        <w:r w:rsidR="00421E08" w:rsidDel="00AE73BE">
          <w:noBreakHyphen/>
        </w:r>
        <w:r w:rsidR="00421E08" w:rsidDel="00AE73BE">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 xml:space="preserve">(more on this in the </w:t>
      </w:r>
      <w:r w:rsidR="007C00A6">
        <w:fldChar w:fldCharType="begin"/>
      </w:r>
      <w:r w:rsidR="007C00A6">
        <w:instrText xml:space="preserve"> REF _Ref298073630 \r \h </w:instrText>
      </w:r>
      <w:r w:rsidR="007C00A6">
        <w:fldChar w:fldCharType="separate"/>
      </w:r>
      <w:ins w:id="461" w:author="Dmitry Kaptsenel" w:date="2011-09-20T12:35:00Z">
        <w:r w:rsidR="00AD488C">
          <w:rPr>
            <w:rFonts w:hint="eastAsia"/>
            <w:cs/>
          </w:rPr>
          <w:t>‎</w:t>
        </w:r>
        <w:r w:rsidR="00AD488C">
          <w:t>3.2</w:t>
        </w:r>
      </w:ins>
      <w:del w:id="462" w:author="Dmitry Kaptsenel" w:date="2011-09-20T12:13:00Z">
        <w:r w:rsidR="00421E08" w:rsidDel="00AE73BE">
          <w:rPr>
            <w:rFonts w:hint="eastAsia"/>
            <w:cs/>
          </w:rPr>
          <w:delText>‎</w:delText>
        </w:r>
        <w:r w:rsidR="00421E08" w:rsidDel="00AE73BE">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63" w:author="Dmitry Kaptsenel" w:date="2011-09-20T12:35:00Z">
        <w:r w:rsidR="00AD488C">
          <w:t xml:space="preserve">Figure </w:t>
        </w:r>
        <w:r w:rsidR="00AD488C">
          <w:rPr>
            <w:rFonts w:hint="eastAsia"/>
            <w:noProof/>
            <w:cs/>
          </w:rPr>
          <w:t>‎</w:t>
        </w:r>
        <w:r w:rsidR="00AD488C">
          <w:rPr>
            <w:noProof/>
          </w:rPr>
          <w:t>3</w:t>
        </w:r>
        <w:r w:rsidR="00AD488C">
          <w:noBreakHyphen/>
        </w:r>
        <w:r w:rsidR="00AD488C">
          <w:rPr>
            <w:noProof/>
          </w:rPr>
          <w:t>1</w:t>
        </w:r>
      </w:ins>
      <w:del w:id="464"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3</w:delText>
        </w:r>
        <w:r w:rsidR="00421E08" w:rsidDel="00AE73BE">
          <w:noBreakHyphen/>
        </w:r>
        <w:r w:rsidR="00421E08" w:rsidDel="00AE73BE">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AD488C">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3" o:title=""/>
          </v:shape>
          <o:OLEObject Type="Embed" ProgID="PowerPoint.Slide.12" ShapeID="_x0000_i1026" DrawAspect="Content" ObjectID="_1378028158" r:id="rId14"/>
        </w:object>
      </w:r>
    </w:p>
    <w:p w:rsidR="005E222E" w:rsidRDefault="00B47AE2" w:rsidP="00B47AE2">
      <w:pPr>
        <w:pStyle w:val="Caption"/>
        <w:rPr>
          <w:b w:val="0"/>
          <w:bCs w:val="0"/>
          <w:i/>
          <w:iCs/>
          <w:sz w:val="24"/>
          <w:szCs w:val="24"/>
        </w:rPr>
      </w:pPr>
      <w:bookmarkStart w:id="465" w:name="_Ref287862108"/>
      <w:bookmarkStart w:id="466" w:name="_Ref287862131"/>
      <w:r>
        <w:t xml:space="preserve">Figure </w:t>
      </w:r>
      <w:ins w:id="46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3</w:t>
      </w:r>
      <w:ins w:id="46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469" w:author="Dmitry Kaptsenel" w:date="2011-09-20T12:35:00Z">
        <w:r w:rsidR="00AD488C">
          <w:rPr>
            <w:noProof/>
          </w:rPr>
          <w:t>1</w:t>
        </w:r>
      </w:ins>
      <w:ins w:id="470" w:author="Dmitry Kaptsenel" w:date="2011-09-20T12:30:00Z">
        <w:r w:rsidR="00EC279E">
          <w:fldChar w:fldCharType="end"/>
        </w:r>
      </w:ins>
      <w:del w:id="47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3</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w:delText>
        </w:r>
        <w:r w:rsidR="001707ED" w:rsidDel="00385CA0">
          <w:fldChar w:fldCharType="end"/>
        </w:r>
      </w:del>
      <w:bookmarkEnd w:id="465"/>
      <w:r>
        <w:t xml:space="preserve"> Generic OpenCL Runtime and Device Agent Relationships</w:t>
      </w:r>
      <w:bookmarkEnd w:id="466"/>
    </w:p>
    <w:bookmarkStart w:id="472" w:name="_Toc220316021"/>
    <w:p w:rsidR="008E0B06" w:rsidRDefault="008D1136" w:rsidP="008E0B06">
      <w:pPr>
        <w:keepNext/>
      </w:pPr>
      <w:r>
        <w:fldChar w:fldCharType="begin"/>
      </w:r>
      <w:r w:rsidR="00C60BF5">
        <w:instrText xml:space="preserve"> REF _Ref287867934 \h </w:instrText>
      </w:r>
      <w:r>
        <w:fldChar w:fldCharType="separate"/>
      </w:r>
      <w:ins w:id="473" w:author="Dmitry Kaptsenel" w:date="2011-09-20T12:35:00Z">
        <w:r w:rsidR="00AD488C">
          <w:t xml:space="preserve">Figure </w:t>
        </w:r>
        <w:r w:rsidR="00AD488C">
          <w:rPr>
            <w:rFonts w:hint="eastAsia"/>
            <w:noProof/>
            <w:cs/>
          </w:rPr>
          <w:t>‎</w:t>
        </w:r>
        <w:r w:rsidR="00AD488C">
          <w:rPr>
            <w:noProof/>
          </w:rPr>
          <w:t>3</w:t>
        </w:r>
        <w:r w:rsidR="00AD488C">
          <w:noBreakHyphen/>
        </w:r>
        <w:r w:rsidR="00AD488C">
          <w:rPr>
            <w:noProof/>
          </w:rPr>
          <w:t>2</w:t>
        </w:r>
      </w:ins>
      <w:del w:id="474"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3</w:delText>
        </w:r>
        <w:r w:rsidR="00421E08" w:rsidDel="00AE73BE">
          <w:noBreakHyphen/>
        </w:r>
        <w:r w:rsidR="00421E08" w:rsidDel="00AE73BE">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AD488C">
        <w:t>below</w:t>
      </w:r>
      <w:r>
        <w:fldChar w:fldCharType="end"/>
      </w:r>
      <w:r w:rsidR="008E0B06">
        <w:t xml:space="preserve"> shows the same picture as </w:t>
      </w:r>
      <w:r>
        <w:fldChar w:fldCharType="begin"/>
      </w:r>
      <w:r w:rsidR="008E0B06">
        <w:instrText xml:space="preserve"> REF _Ref287862108 \h </w:instrText>
      </w:r>
      <w:r>
        <w:fldChar w:fldCharType="separate"/>
      </w:r>
      <w:ins w:id="475" w:author="Dmitry Kaptsenel" w:date="2011-09-20T12:35:00Z">
        <w:r w:rsidR="00AD488C">
          <w:t xml:space="preserve">Figure </w:t>
        </w:r>
        <w:r w:rsidR="00AD488C">
          <w:rPr>
            <w:rFonts w:hint="eastAsia"/>
            <w:noProof/>
            <w:cs/>
          </w:rPr>
          <w:t>‎</w:t>
        </w:r>
        <w:r w:rsidR="00AD488C">
          <w:rPr>
            <w:noProof/>
          </w:rPr>
          <w:t>3</w:t>
        </w:r>
        <w:r w:rsidR="00AD488C">
          <w:noBreakHyphen/>
        </w:r>
        <w:r w:rsidR="00AD488C">
          <w:rPr>
            <w:noProof/>
          </w:rPr>
          <w:t>1</w:t>
        </w:r>
      </w:ins>
      <w:del w:id="476"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3</w:delText>
        </w:r>
        <w:r w:rsidR="00421E08" w:rsidDel="00AE73BE">
          <w:noBreakHyphen/>
        </w:r>
        <w:r w:rsidR="00421E08" w:rsidDel="00AE73BE">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AD488C">
        <w:t>above</w:t>
      </w:r>
      <w:r>
        <w:fldChar w:fldCharType="end"/>
      </w:r>
      <w:r w:rsidR="008E0B06">
        <w:t xml:space="preserve"> modified for MIC discrete device case:</w:t>
      </w:r>
    </w:p>
    <w:p w:rsidR="00C60BF5" w:rsidRDefault="0056786C" w:rsidP="00C60BF5">
      <w:pPr>
        <w:keepNext/>
        <w:jc w:val="center"/>
      </w:pPr>
      <w:r w:rsidRPr="00D63595">
        <w:rPr>
          <w:b/>
          <w:bCs/>
          <w:i/>
          <w:iCs/>
          <w:sz w:val="24"/>
          <w:szCs w:val="24"/>
        </w:rPr>
        <w:object w:dxaOrig="7142" w:dyaOrig="5364">
          <v:shape id="_x0000_i1027" type="#_x0000_t75" style="width:452.65pt;height:323.7pt" o:ole="">
            <v:imagedata r:id="rId15" o:title=""/>
          </v:shape>
          <o:OLEObject Type="Embed" ProgID="PowerPoint.Slide.12" ShapeID="_x0000_i1027" DrawAspect="Content" ObjectID="_1378028159" r:id="rId16"/>
        </w:object>
      </w:r>
    </w:p>
    <w:p w:rsidR="008E0B06" w:rsidRDefault="00C60BF5" w:rsidP="00C60BF5">
      <w:pPr>
        <w:pStyle w:val="Caption"/>
      </w:pPr>
      <w:bookmarkStart w:id="477" w:name="_Ref287867934"/>
      <w:bookmarkStart w:id="478" w:name="_Ref287867941"/>
      <w:proofErr w:type="gramStart"/>
      <w:r>
        <w:t xml:space="preserve">Figure </w:t>
      </w:r>
      <w:ins w:id="479"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3</w:t>
      </w:r>
      <w:ins w:id="480"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481" w:author="Dmitry Kaptsenel" w:date="2011-09-20T12:35:00Z">
        <w:r w:rsidR="00AD488C">
          <w:rPr>
            <w:noProof/>
          </w:rPr>
          <w:t>2</w:t>
        </w:r>
      </w:ins>
      <w:ins w:id="482" w:author="Dmitry Kaptsenel" w:date="2011-09-20T12:30:00Z">
        <w:r w:rsidR="00EC279E">
          <w:fldChar w:fldCharType="end"/>
        </w:r>
      </w:ins>
      <w:del w:id="483"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3</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w:delText>
        </w:r>
        <w:r w:rsidR="001707ED" w:rsidDel="00385CA0">
          <w:fldChar w:fldCharType="end"/>
        </w:r>
      </w:del>
      <w:bookmarkEnd w:id="477"/>
      <w:r>
        <w:t xml:space="preserve"> </w:t>
      </w:r>
      <w:r w:rsidRPr="00FD0919">
        <w:t xml:space="preserve">OpenCL Runtime and </w:t>
      </w:r>
      <w:r>
        <w:t xml:space="preserve">MIC </w:t>
      </w:r>
      <w:r w:rsidRPr="00FD0919">
        <w:t>Device Agent Relationships</w:t>
      </w:r>
      <w:bookmarkEnd w:id="478"/>
      <w:r w:rsidR="00447166">
        <w:t>.</w:t>
      </w:r>
      <w:proofErr w:type="gramEnd"/>
      <w:r w:rsidR="00447166">
        <w:br/>
        <w:t>Arrows across PCI bus show logical connections between major host- and device-resident components</w:t>
      </w:r>
    </w:p>
    <w:p w:rsidR="005E222E" w:rsidRDefault="005E222E" w:rsidP="00BA3BB2">
      <w:pPr>
        <w:pStyle w:val="Heading2"/>
      </w:pPr>
      <w:bookmarkStart w:id="484" w:name="_Ref298073630"/>
      <w:bookmarkStart w:id="485" w:name="_Toc304285249"/>
      <w:r>
        <w:lastRenderedPageBreak/>
        <w:t xml:space="preserve">Functionality Provided by </w:t>
      </w:r>
      <w:bookmarkEnd w:id="472"/>
      <w:r w:rsidR="00BA3BB2">
        <w:t>MIC OpenCL Device Agent</w:t>
      </w:r>
      <w:bookmarkEnd w:id="484"/>
      <w:bookmarkEnd w:id="4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rsidP="00CE03D6">
            <w:pPr>
              <w:pStyle w:val="TableNormal0"/>
            </w:pPr>
            <w:r>
              <w:t>Allow</w:t>
            </w:r>
            <w:r w:rsidR="00CE03D6">
              <w:t xml:space="preserve"> OpenCL Runtime to query appropriate MIC device static or dynamic 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rsidP="00A94F50">
            <w:pPr>
              <w:pStyle w:val="TableNormal0"/>
              <w:rPr>
                <w:b/>
                <w:noProof/>
                <w:color w:val="0000FF"/>
                <w:sz w:val="28"/>
                <w:lang w:bidi="ar-SA"/>
              </w:rPr>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honor 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Create/Delete/Map/</w:t>
            </w:r>
            <w:proofErr w:type="spellStart"/>
            <w:r>
              <w:rPr>
                <w:b/>
                <w:bCs/>
              </w:rPr>
              <w:t>Unmap</w:t>
            </w:r>
            <w:proofErr w:type="spellEnd"/>
            <w:r>
              <w:rPr>
                <w:b/>
                <w:bCs/>
              </w:rPr>
              <w:t xml:space="preserve">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proofErr w:type="spellStart"/>
            <w:r>
              <w:rPr>
                <w:b/>
                <w:bCs/>
              </w:rPr>
              <w:t>printf</w:t>
            </w:r>
            <w:proofErr w:type="spellEnd"/>
            <w:r>
              <w:rPr>
                <w:b/>
                <w:bCs/>
              </w:rPr>
              <w:t xml:space="preserve">() </w:t>
            </w:r>
            <w:r w:rsidR="00F55B0F">
              <w:rPr>
                <w:b/>
                <w:bCs/>
              </w:rPr>
              <w:t xml:space="preserve">usage in OpenCL C programs </w:t>
            </w:r>
          </w:p>
        </w:tc>
        <w:tc>
          <w:tcPr>
            <w:tcW w:w="7121" w:type="dxa"/>
          </w:tcPr>
          <w:p w:rsidR="005E222E" w:rsidRDefault="00F55B0F" w:rsidP="007E50B2">
            <w:pPr>
              <w:pStyle w:val="TableNormal0"/>
            </w:pPr>
            <w:r>
              <w:t xml:space="preserve">Gather </w:t>
            </w:r>
            <w:proofErr w:type="spellStart"/>
            <w:r>
              <w:t>printf</w:t>
            </w:r>
            <w:proofErr w:type="spellEnd"/>
            <w:r>
              <w:t xml:space="preserve">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r w:rsidRPr="00A94F50">
              <w:rPr>
                <w:b/>
                <w:bCs/>
              </w:rPr>
              <w:t xml:space="preserve">Device Fission </w:t>
            </w:r>
          </w:p>
        </w:tc>
        <w:tc>
          <w:tcPr>
            <w:tcW w:w="7121" w:type="dxa"/>
          </w:tcPr>
          <w:p w:rsidR="00A94019" w:rsidRDefault="00D3357F">
            <w:pPr>
              <w:pStyle w:val="TableNormal0"/>
              <w:rPr>
                <w:highlight w:val="yellow"/>
              </w:rPr>
            </w:pPr>
            <w:r>
              <w:t>Provide OpenCL Device splitting (fission) support at the same level as CPU OpenCL device except features not supported by MIC HW (NUMA)</w:t>
            </w:r>
          </w:p>
        </w:tc>
      </w:tr>
    </w:tbl>
    <w:p w:rsidR="004F5E06" w:rsidRDefault="00FE730F">
      <w:pPr>
        <w:pStyle w:val="Heading2"/>
        <w:pageBreakBefore/>
      </w:pPr>
      <w:bookmarkStart w:id="486" w:name="_Toc304285250"/>
      <w:r>
        <w:lastRenderedPageBreak/>
        <w:t>High Level MIC Device Agent Structure</w:t>
      </w:r>
      <w:bookmarkEnd w:id="486"/>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rsidP="00E5649C">
            <w:pPr>
              <w:pStyle w:val="ListParagraph"/>
            </w:pPr>
            <w:r>
              <w:t>Represents MIC Device for the OpenCL Runtime</w:t>
            </w:r>
          </w:p>
          <w:p w:rsidR="000840E8" w:rsidRDefault="000840E8">
            <w:pPr>
              <w:pStyle w:val="ListParagraph"/>
            </w:pPr>
            <w:r>
              <w:t xml:space="preserve">Communicates with MIC </w:t>
            </w:r>
            <w:r w:rsidR="00B946B0">
              <w:t xml:space="preserve">Device </w:t>
            </w:r>
            <w:r>
              <w:t>Backend Host part</w:t>
            </w:r>
          </w:p>
          <w:p w:rsidR="000840E8" w:rsidRDefault="000840E8" w:rsidP="00E5649C">
            <w:pPr>
              <w:pStyle w:val="ListParagraph"/>
            </w:pPr>
            <w:r>
              <w:t xml:space="preserve">Allocates/Manages </w:t>
            </w:r>
            <w:r w:rsidR="00353D80">
              <w:t xml:space="preserve">OpenCL </w:t>
            </w:r>
            <w:r>
              <w:t>Buffers on MIC Device</w:t>
            </w:r>
          </w:p>
          <w:p w:rsidR="000840E8" w:rsidRDefault="000840E8">
            <w:pPr>
              <w:pStyle w:val="ListParagraph"/>
            </w:pPr>
            <w:r>
              <w:t>Manages device-specific command queues</w:t>
            </w:r>
            <w:r w:rsidR="00353D80">
              <w:t xml:space="preserve"> (</w:t>
            </w:r>
            <w:r w:rsidR="00353D80" w:rsidRPr="00A94F50">
              <w:rPr>
                <w:i/>
                <w:iCs/>
              </w:rPr>
              <w:t>Command Lists</w:t>
            </w:r>
            <w:r w:rsidR="00353D80">
              <w:t xml:space="preserve">) </w:t>
            </w:r>
          </w:p>
          <w:p w:rsidR="000840E8" w:rsidRDefault="000840E8" w:rsidP="00E5649C">
            <w:pPr>
              <w:pStyle w:val="ListParagraph"/>
            </w:pPr>
            <w:r>
              <w:t>Notifies OpenCL Runtime when commands finish execution</w:t>
            </w:r>
          </w:p>
          <w:p w:rsidR="000840E8" w:rsidRDefault="00A56AF2" w:rsidP="00E5649C">
            <w:pPr>
              <w:pStyle w:val="ListParagraph"/>
            </w:pPr>
            <w:r>
              <w:t>Provides OpenCL Runtime with all required device info</w:t>
            </w:r>
          </w:p>
          <w:p w:rsidR="005D5074" w:rsidRDefault="005D5074" w:rsidP="00E5649C">
            <w:pPr>
              <w:pStyle w:val="ListParagraph"/>
            </w:pPr>
            <w:r>
              <w:t>Launches and manages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rsidP="00A94F50">
            <w:pPr>
              <w:pStyle w:val="ListParagraph"/>
              <w:rPr>
                <w:b/>
                <w:noProof/>
                <w:color w:val="0000FF"/>
                <w:sz w:val="28"/>
                <w:lang w:bidi="ar-SA"/>
              </w:rPr>
            </w:pPr>
            <w:r>
              <w:t>Loads and communicates with MIC Device Backend Device part</w:t>
            </w:r>
            <w:r w:rsidR="00215AEF">
              <w:t xml:space="preserve"> (LLVM Kernel Execution Service)</w:t>
            </w:r>
          </w:p>
          <w:p w:rsidR="003055FB" w:rsidRDefault="003055FB" w:rsidP="00A94F50">
            <w:pPr>
              <w:pStyle w:val="ListParagraph"/>
              <w:rPr>
                <w:b/>
                <w:noProof/>
                <w:color w:val="0000FF"/>
                <w:sz w:val="28"/>
                <w:lang w:bidi="ar-SA"/>
              </w:rPr>
            </w:pPr>
            <w:r>
              <w:t xml:space="preserve">Communicates execution requests to the device side </w:t>
            </w:r>
            <w:r w:rsidR="00F55ED0">
              <w:t>parallel execution service (</w:t>
            </w:r>
            <w:r w:rsidRPr="00A94F50">
              <w:rPr>
                <w:i/>
                <w:iCs/>
              </w:rPr>
              <w:t xml:space="preserve">TBB </w:t>
            </w:r>
            <w:r w:rsidR="00DD3178" w:rsidRPr="00A94F50">
              <w:rPr>
                <w:i/>
                <w:iCs/>
              </w:rPr>
              <w:t>Executer</w:t>
            </w:r>
            <w:r w:rsidR="00F55ED0">
              <w:t>)</w:t>
            </w:r>
          </w:p>
          <w:p w:rsidR="003055FB" w:rsidRDefault="003055FB" w:rsidP="00E5649C">
            <w:pPr>
              <w:pStyle w:val="ListParagraph"/>
            </w:pPr>
            <w:r>
              <w:t xml:space="preserve">Notifies MIC Device Agent Host part about required events </w:t>
            </w:r>
          </w:p>
          <w:p w:rsidR="003055FB" w:rsidRDefault="005B5D84" w:rsidP="00E5649C">
            <w:pPr>
              <w:pStyle w:val="ListParagraph"/>
            </w:pPr>
            <w:r>
              <w:t xml:space="preserve">Gathers and transfers </w:t>
            </w:r>
            <w:r w:rsidR="001A60C9">
              <w:t>generated non-buffer data (</w:t>
            </w:r>
            <w:proofErr w:type="spellStart"/>
            <w:proofErr w:type="gramStart"/>
            <w:r w:rsidR="001A60C9">
              <w:t>printf</w:t>
            </w:r>
            <w:proofErr w:type="spellEnd"/>
            <w:r w:rsidR="001A60C9">
              <w:t>(</w:t>
            </w:r>
            <w:proofErr w:type="gramEnd"/>
            <w:r w:rsidR="001A60C9">
              <w:t xml:space="preserve">), </w:t>
            </w:r>
            <w:r>
              <w:t xml:space="preserve">performance </w:t>
            </w:r>
            <w:r w:rsidR="001A60C9">
              <w:t>counters) to the MIC Device Agent Host part.</w:t>
            </w:r>
          </w:p>
          <w:p w:rsidR="001A60C9" w:rsidRDefault="001A60C9" w:rsidP="00E5649C">
            <w:pPr>
              <w:pStyle w:val="ListParagraph"/>
            </w:pPr>
            <w:r>
              <w:t xml:space="preserve">Provide information services for the MIC Device Agent Host part </w:t>
            </w:r>
          </w:p>
        </w:tc>
      </w:tr>
      <w:tr w:rsidR="008235CC" w:rsidTr="001A60C9">
        <w:tc>
          <w:tcPr>
            <w:tcW w:w="2718" w:type="dxa"/>
          </w:tcPr>
          <w:p w:rsidR="008235CC" w:rsidRPr="00A94F50" w:rsidRDefault="00AE73BE" w:rsidP="00A94F50">
            <w:pPr>
              <w:jc w:val="left"/>
              <w:rPr>
                <w:i/>
                <w:iCs/>
              </w:rPr>
            </w:pPr>
            <w:r>
              <w:fldChar w:fldCharType="begin"/>
            </w:r>
            <w:r>
              <w:instrText xml:space="preserve"> HYPERLINK \l "COI" </w:instrText>
            </w:r>
            <w:ins w:id="487" w:author="Dmitry Kaptsenel" w:date="2011-09-20T12:31:00Z"/>
            <w:r>
              <w:fldChar w:fldCharType="separate"/>
            </w:r>
            <w:r w:rsidR="008235CC" w:rsidRPr="003F68D1">
              <w:rPr>
                <w:rStyle w:val="Hyperlink"/>
                <w:rFonts w:asciiTheme="minorHAnsi" w:hAnsiTheme="minorHAnsi" w:cs="Arial"/>
                <w:b/>
                <w:bCs/>
              </w:rPr>
              <w:t>Coprocessor Offload Infrastructure</w:t>
            </w:r>
            <w:r>
              <w:rPr>
                <w:rStyle w:val="Hyperlink"/>
                <w:rFonts w:asciiTheme="minorHAnsi" w:hAnsiTheme="minorHAnsi" w:cs="Arial"/>
                <w:b/>
                <w:bCs/>
              </w:rPr>
              <w:fldChar w:fldCharType="end"/>
            </w:r>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488" w:author="Dmitry Kaptsenel" w:date="2011-09-20T12:35:00Z">
              <w:r w:rsidR="00AD488C">
                <w:rPr>
                  <w:rFonts w:hint="eastAsia"/>
                  <w:i/>
                  <w:iCs/>
                  <w:cs/>
                </w:rPr>
                <w:t>‎</w:t>
              </w:r>
              <w:r w:rsidR="00AD488C">
                <w:rPr>
                  <w:i/>
                  <w:iCs/>
                </w:rPr>
                <w:t>4.2</w:t>
              </w:r>
            </w:ins>
            <w:del w:id="489" w:author="Dmitry Kaptsenel" w:date="2011-09-20T12:13:00Z">
              <w:r w:rsidR="00421E08" w:rsidDel="00AE73BE">
                <w:rPr>
                  <w:rFonts w:hint="eastAsia"/>
                  <w:i/>
                  <w:iCs/>
                  <w:cs/>
                </w:rPr>
                <w:delText>‎</w:delText>
              </w:r>
              <w:r w:rsidR="00421E08" w:rsidDel="00AE73BE">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w:t>
            </w:r>
            <w:proofErr w:type="spellStart"/>
            <w:r>
              <w:t>unmap</w:t>
            </w:r>
            <w:proofErr w:type="spellEnd"/>
            <w:r>
              <w:t xml:space="preserve"> buffers</w:t>
            </w:r>
            <w:r w:rsidR="00D4327E">
              <w:t xml:space="preserve"> </w:t>
            </w:r>
            <w:r w:rsidR="00CA6DC7">
              <w:t>across multiple</w:t>
            </w:r>
            <w:r>
              <w:t xml:space="preserve"> MIC devic</w:t>
            </w:r>
            <w:r w:rsidR="00CA6DC7">
              <w:t>es.</w:t>
            </w:r>
          </w:p>
          <w:p w:rsidR="008235CC" w:rsidRDefault="008235CC" w:rsidP="00A94F50">
            <w:pPr>
              <w:pStyle w:val="ListParagraph"/>
              <w:rPr>
                <w:b/>
                <w:noProof/>
                <w:color w:val="0000FF"/>
                <w:sz w:val="28"/>
                <w:lang w:bidi="ar-SA"/>
              </w:rPr>
            </w:pPr>
            <w:r>
              <w:t xml:space="preserve">Allows </w:t>
            </w:r>
            <w:r w:rsidR="002E73AC">
              <w:t xml:space="preserve">asynchronous </w:t>
            </w:r>
            <w:r>
              <w:t xml:space="preserve">pipelined invocation of </w:t>
            </w:r>
            <w:r w:rsidR="002E73AC">
              <w:t xml:space="preserve">user </w:t>
            </w:r>
            <w:r>
              <w:t>functions on the Device side from Host side and vice versa.</w:t>
            </w:r>
          </w:p>
          <w:p w:rsidR="008235CC" w:rsidRDefault="008235CC" w:rsidP="00E5649C">
            <w:pPr>
              <w:pStyle w:val="ListParagraph"/>
            </w:pPr>
            <w:r>
              <w:t xml:space="preserve">Loads and launches </w:t>
            </w:r>
            <w:proofErr w:type="spellStart"/>
            <w:r>
              <w:t>executables</w:t>
            </w:r>
            <w:proofErr w:type="spellEnd"/>
            <w:r>
              <w:t>/</w:t>
            </w:r>
            <w:r w:rsidR="002E73AC">
              <w:t>shared libraries</w:t>
            </w:r>
            <w:r>
              <w:t xml:space="preserve"> on the device side</w:t>
            </w:r>
          </w:p>
          <w:p w:rsidR="008235CC" w:rsidRDefault="008235CC" w:rsidP="00A94F50">
            <w:pPr>
              <w:pStyle w:val="ListParagraph"/>
              <w:rPr>
                <w:b/>
                <w:noProof/>
                <w:color w:val="0000FF"/>
                <w:sz w:val="28"/>
                <w:lang w:bidi="ar-SA"/>
              </w:rPr>
            </w:pPr>
            <w:r>
              <w:t xml:space="preserve">Provides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490" w:name="_Toc304285251"/>
      <w:r>
        <w:t xml:space="preserve">Communication with </w:t>
      </w:r>
      <w:r w:rsidR="00B946B0">
        <w:t xml:space="preserve">MIC </w:t>
      </w:r>
      <w:r w:rsidR="00C600E4">
        <w:t xml:space="preserve">Device </w:t>
      </w:r>
      <w:r>
        <w:t>Backend</w:t>
      </w:r>
      <w:bookmarkEnd w:id="490"/>
    </w:p>
    <w:p w:rsidR="000E2AB2" w:rsidRDefault="000E2AB2">
      <w:r>
        <w:t xml:space="preserve">MIC </w:t>
      </w:r>
      <w:r w:rsidR="00B946B0">
        <w:t xml:space="preserve">Device </w:t>
      </w:r>
      <w:r>
        <w:t>Backend is a component responsible for the following activities:</w:t>
      </w:r>
    </w:p>
    <w:p w:rsidR="00357F4C" w:rsidRDefault="000E2AB2" w:rsidP="00E5649C">
      <w:pPr>
        <w:pStyle w:val="ListParagraph"/>
      </w:pPr>
      <w:r>
        <w:t xml:space="preserve">Compile OpenCL C programs from intermediate representation generated by OpenCL Runtime Compiler </w:t>
      </w:r>
      <w:r w:rsidRPr="002A0090">
        <w:t>Frontend</w:t>
      </w:r>
      <w:r>
        <w:t xml:space="preserve"> to device-specific binary.</w:t>
      </w:r>
    </w:p>
    <w:p w:rsidR="000E2AB2" w:rsidRDefault="00B0727C">
      <w:pPr>
        <w:pStyle w:val="ListParagraph"/>
      </w:pPr>
      <w:r>
        <w:t>Serializ</w:t>
      </w:r>
      <w:r w:rsidR="00147575">
        <w:t>e</w:t>
      </w:r>
      <w:r w:rsidR="000E2AB2">
        <w:t xml:space="preserve"> and reload compiled device-specific binaries</w:t>
      </w:r>
      <w:r>
        <w:t xml:space="preserve"> to allow OpenCL user to save and reuse once 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pPr>
        <w:pStyle w:val="ListParagraph"/>
      </w:pPr>
      <w:r>
        <w:t>Execute compiled kernels on device</w:t>
      </w:r>
      <w:r w:rsidR="00F81A6A">
        <w:t xml:space="preserve"> </w:t>
      </w:r>
      <w:r>
        <w:t xml:space="preserve">with provided arguments </w:t>
      </w:r>
      <w:r w:rsidR="00955BA0">
        <w:t>on an OpenCL workgroup (WG) granularity</w:t>
      </w:r>
      <w:r w:rsidR="003D0E62">
        <w:t xml:space="preserve"> – each compiled binary invocation corresponds to a whole WG execution.</w:t>
      </w:r>
    </w:p>
    <w:p w:rsidR="00442881" w:rsidRDefault="00531B29">
      <w:r>
        <w:t xml:space="preserve">MIC </w:t>
      </w:r>
      <w:r w:rsidR="00B946B0">
        <w:t xml:space="preserve">Device </w:t>
      </w:r>
      <w:r>
        <w:t xml:space="preserve">Backend is supplied as 2 distinct binaries: host-side </w:t>
      </w:r>
      <w:r w:rsidR="00CD462C">
        <w:t xml:space="preserve">shared </w:t>
      </w:r>
      <w:r w:rsidR="00D05627">
        <w:t xml:space="preserve">library </w:t>
      </w:r>
      <w:r>
        <w:t xml:space="preserve">that is responsible for compilation/optimization and device-side </w:t>
      </w:r>
      <w:r w:rsidR="00CD462C">
        <w:t>shared</w:t>
      </w:r>
      <w:r>
        <w:t>/static library responsible for binary execution. Device side part should support multithreaded execution of the binary with provided arguments.</w:t>
      </w:r>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491" w:author="Dmitry Kaptsenel" w:date="2011-09-20T12:35:00Z">
        <w:r w:rsidR="00AD488C">
          <w:rPr>
            <w:rFonts w:hint="eastAsia"/>
            <w:cs/>
          </w:rPr>
          <w:t>‎</w:t>
        </w:r>
        <w:r w:rsidR="00AD488C">
          <w:t>4.11.1</w:t>
        </w:r>
      </w:ins>
      <w:del w:id="492" w:author="Dmitry Kaptsenel" w:date="2011-09-20T12:13:00Z">
        <w:r w:rsidR="00421E08" w:rsidDel="00AE73BE">
          <w:rPr>
            <w:rFonts w:hint="eastAsia"/>
            <w:cs/>
          </w:rPr>
          <w:delText>‎</w:delText>
        </w:r>
        <w:r w:rsidR="00421E08" w:rsidDel="00AE73BE">
          <w:delText>4.12</w:delText>
        </w:r>
      </w:del>
      <w:r w:rsidR="00D3391F">
        <w:fldChar w:fldCharType="end"/>
      </w:r>
      <w:r w:rsidR="00D3391F">
        <w:t xml:space="preserve"> for more info)</w:t>
      </w:r>
      <w:r>
        <w:t>:</w:t>
      </w:r>
    </w:p>
    <w:p w:rsidR="003E389A" w:rsidRDefault="00442881">
      <w:pPr>
        <w:pStyle w:val="ListParagraph"/>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lastRenderedPageBreak/>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art to maintain kernels execution environment.</w:t>
      </w:r>
    </w:p>
    <w:p w:rsidR="00A94019" w:rsidRDefault="00AB0350">
      <w:pPr>
        <w:pStyle w:val="IndentedNote"/>
      </w:pPr>
      <w:r w:rsidRPr="00AB0350">
        <w:rPr>
          <w:b/>
          <w:bCs/>
          <w:i/>
          <w:iCs/>
        </w:rPr>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493" w:name="_Toc292287671"/>
      <w:bookmarkStart w:id="494" w:name="_Toc292287672"/>
      <w:bookmarkStart w:id="495" w:name="_Toc292287673"/>
      <w:bookmarkStart w:id="496" w:name="_Toc292287674"/>
      <w:bookmarkStart w:id="497" w:name="_Toc292287675"/>
      <w:bookmarkStart w:id="498" w:name="_Ref289783352"/>
      <w:bookmarkStart w:id="499" w:name="_Ref289783378"/>
      <w:bookmarkStart w:id="500" w:name="_Toc304285252"/>
      <w:bookmarkEnd w:id="493"/>
      <w:bookmarkEnd w:id="494"/>
      <w:bookmarkEnd w:id="495"/>
      <w:bookmarkEnd w:id="496"/>
      <w:bookmarkEnd w:id="497"/>
      <w:r>
        <w:lastRenderedPageBreak/>
        <w:t>MIC OpenCL Device Agent Design</w:t>
      </w:r>
      <w:bookmarkEnd w:id="498"/>
      <w:bookmarkEnd w:id="499"/>
      <w:bookmarkEnd w:id="500"/>
      <w:r>
        <w:t xml:space="preserve"> </w:t>
      </w:r>
    </w:p>
    <w:p w:rsidR="00246510" w:rsidRDefault="00246510" w:rsidP="00246510">
      <w:r>
        <w:t>This section provides high level design of the MIC Device Agent</w:t>
      </w:r>
    </w:p>
    <w:p w:rsidR="00C75973" w:rsidRDefault="00C75973" w:rsidP="00C75973">
      <w:pPr>
        <w:pStyle w:val="Heading2"/>
      </w:pPr>
      <w:bookmarkStart w:id="501" w:name="_Toc304285253"/>
      <w:r>
        <w:t>Basic Design Principles</w:t>
      </w:r>
      <w:bookmarkEnd w:id="501"/>
    </w:p>
    <w:p w:rsidR="00C75973" w:rsidRDefault="00B9181D" w:rsidP="00812846">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A741D1">
            <w:pPr>
              <w:pStyle w:val="TableNormal0"/>
              <w:spacing w:before="0" w:after="0"/>
              <w:rPr>
                <w:b/>
                <w:bCs/>
                <w:i/>
                <w:iCs/>
              </w:rPr>
            </w:pPr>
            <w:r>
              <w:rPr>
                <w:b/>
                <w:bCs/>
                <w:i/>
                <w:iCs/>
              </w:rPr>
              <w:t>Device B</w:t>
            </w:r>
            <w:r w:rsidR="00BB3762">
              <w:rPr>
                <w:b/>
                <w:bCs/>
                <w:i/>
                <w:iCs/>
              </w:rPr>
              <w:t>uffers</w:t>
            </w:r>
          </w:p>
        </w:tc>
        <w:tc>
          <w:tcPr>
            <w:tcW w:w="6138" w:type="dxa"/>
          </w:tcPr>
          <w:p w:rsidR="00812846" w:rsidRDefault="00812846">
            <w:pPr>
              <w:pStyle w:val="TableNormal0"/>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BB3762">
              <w:fldChar w:fldCharType="separate"/>
            </w:r>
            <w:ins w:id="502" w:author="Dmitry Kaptsenel" w:date="2011-09-20T12:35:00Z">
              <w:r w:rsidR="00AD488C">
                <w:rPr>
                  <w:rFonts w:hint="eastAsia"/>
                  <w:cs/>
                </w:rPr>
                <w:t>‎</w:t>
              </w:r>
              <w:r w:rsidR="00AD488C">
                <w:t>4.2</w:t>
              </w:r>
            </w:ins>
            <w:del w:id="503" w:author="Dmitry Kaptsenel" w:date="2011-09-20T12:13:00Z">
              <w:r w:rsidR="00421E08" w:rsidDel="00AE73BE">
                <w:rPr>
                  <w:rFonts w:hint="eastAsia"/>
                  <w:cs/>
                </w:rPr>
                <w:delText>‎</w:delText>
              </w:r>
              <w:r w:rsidR="00421E08" w:rsidDel="00AE73BE">
                <w:delText>4.2</w:delText>
              </w:r>
            </w:del>
            <w:r w:rsidR="00BB3762">
              <w:fldChar w:fldCharType="end"/>
            </w:r>
            <w:r w:rsidR="00BB3762">
              <w:t>)</w:t>
            </w:r>
            <w:r>
              <w:t xml:space="preserve"> buffers infrastructure</w:t>
            </w:r>
            <w:r w:rsidR="00975B16">
              <w:t xml:space="preserve">. Implement OpenCL buffers as wrappers on top of </w:t>
            </w:r>
            <w:proofErr w:type="spellStart"/>
            <w:r w:rsidR="00975B16">
              <w:t>COIBuffers</w:t>
            </w:r>
            <w:proofErr w:type="spellEnd"/>
            <w:r w:rsidR="00975B16">
              <w:t>.</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A741D1" w:rsidP="00873B5C">
            <w:pPr>
              <w:pStyle w:val="TableNormal0"/>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873B5C">
            <w:pPr>
              <w:pStyle w:val="TableNormal0"/>
              <w:spacing w:before="0"/>
              <w:rPr>
                <w:b/>
                <w:noProof/>
                <w:color w:val="0000FF"/>
                <w:sz w:val="28"/>
                <w:lang w:bidi="ar-SA"/>
              </w:rPr>
            </w:pPr>
            <w:r>
              <w:t xml:space="preserve">Reuse COI pipelines infrastructure. Implement OpenCL </w:t>
            </w:r>
            <w:r w:rsidR="00F909FA">
              <w:t xml:space="preserve">command </w:t>
            </w:r>
            <w:r>
              <w:t xml:space="preserve">queues as </w:t>
            </w:r>
            <w:proofErr w:type="spellStart"/>
            <w:r>
              <w:t>COIPipelines</w:t>
            </w:r>
            <w:proofErr w:type="spellEnd"/>
            <w:r>
              <w:t xml:space="preserve"> with OpenCL kernels wrapped with COI </w:t>
            </w:r>
            <w:proofErr w:type="spellStart"/>
            <w:r>
              <w:t>RunFunctions</w:t>
            </w:r>
            <w:proofErr w:type="spellEnd"/>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A741D1" w:rsidP="00A94F50">
            <w:pPr>
              <w:pStyle w:val="TableNormal0"/>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873B5C">
            <w:pPr>
              <w:pStyle w:val="TableNormal0"/>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253BFA">
            <w:pPr>
              <w:pStyle w:val="ListParagraph"/>
              <w:numPr>
                <w:ilvl w:val="0"/>
                <w:numId w:val="15"/>
              </w:numPr>
            </w:pPr>
          </w:p>
        </w:tc>
        <w:tc>
          <w:tcPr>
            <w:tcW w:w="3780" w:type="dxa"/>
          </w:tcPr>
          <w:p w:rsidR="00812846" w:rsidRPr="00E729A3" w:rsidRDefault="007B540B" w:rsidP="007413C3">
            <w:pPr>
              <w:pStyle w:val="TableNormal0"/>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94F50">
            <w:pPr>
              <w:pStyle w:val="TableNormal0"/>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253BFA">
            <w:pPr>
              <w:pStyle w:val="ListParagraph"/>
              <w:numPr>
                <w:ilvl w:val="0"/>
                <w:numId w:val="15"/>
              </w:numPr>
            </w:pPr>
          </w:p>
        </w:tc>
        <w:tc>
          <w:tcPr>
            <w:tcW w:w="3780" w:type="dxa"/>
          </w:tcPr>
          <w:p w:rsidR="00CE1F01" w:rsidRPr="00E729A3" w:rsidRDefault="00CE1F01" w:rsidP="00873B5C">
            <w:pPr>
              <w:pStyle w:val="TableNormal0"/>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253BFA">
            <w:pPr>
              <w:pStyle w:val="TableNormal0"/>
              <w:numPr>
                <w:ilvl w:val="0"/>
                <w:numId w:val="16"/>
              </w:numPr>
              <w:spacing w:before="0" w:after="100" w:afterAutospacing="1"/>
            </w:pPr>
            <w:r>
              <w:t xml:space="preserve">Use COI buffers to transfer </w:t>
            </w:r>
            <w:r w:rsidR="00921F34">
              <w:t>serialized/</w:t>
            </w:r>
            <w:r>
              <w:t>marshaled OpenCL programs/kernels to device</w:t>
            </w:r>
          </w:p>
          <w:p w:rsidR="00CE1F01" w:rsidRDefault="00CE1F01" w:rsidP="00A94F50">
            <w:pPr>
              <w:pStyle w:val="TableNormal0"/>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proofErr w:type="spellStart"/>
            <w:r>
              <w:t>unmarshal</w:t>
            </w:r>
            <w:proofErr w:type="spellEnd"/>
            <w:r>
              <w:t xml:space="preserve"> OpenCL programs/kernels on device</w:t>
            </w:r>
          </w:p>
          <w:p w:rsidR="00CE1F01" w:rsidRDefault="00CE1F01" w:rsidP="00873B5C">
            <w:pPr>
              <w:pStyle w:val="TableNormal0"/>
              <w:numPr>
                <w:ilvl w:val="0"/>
                <w:numId w:val="16"/>
              </w:numPr>
              <w:spacing w:before="0" w:after="100" w:afterAutospacing="1"/>
              <w:rPr>
                <w:b/>
                <w:noProof/>
                <w:color w:val="0000FF"/>
                <w:sz w:val="28"/>
                <w:lang w:bidi="ar-SA"/>
              </w:rPr>
            </w:pPr>
            <w:r>
              <w:t xml:space="preserve">Use </w:t>
            </w:r>
            <w:r w:rsidR="00246B38">
              <w:t>external tasking system (</w:t>
            </w:r>
            <w:r>
              <w:t>TBB</w:t>
            </w:r>
            <w:r w:rsidR="00246B38">
              <w:t>)</w:t>
            </w:r>
            <w:r>
              <w:t xml:space="preserve"> for </w:t>
            </w:r>
            <w:r w:rsidR="00246B38">
              <w:t xml:space="preserve">load balanced </w:t>
            </w:r>
            <w:r>
              <w:t>parallel execution of OpenCL kernels on device</w:t>
            </w:r>
            <w:r w:rsidR="00246B38">
              <w:t xml:space="preserve"> under MIC Device Backend Device part supervision.</w:t>
            </w:r>
          </w:p>
        </w:tc>
      </w:tr>
    </w:tbl>
    <w:p w:rsidR="00440E9C" w:rsidRDefault="00440E9C" w:rsidP="00873B5C">
      <w:pPr>
        <w:pStyle w:val="IndentedNote"/>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Device Buffers, Command Lists </w:t>
      </w:r>
      <w:proofErr w:type="spellStart"/>
      <w:r w:rsidR="00A00D64">
        <w:t>etc</w:t>
      </w:r>
      <w:proofErr w:type="spellEnd"/>
      <w:r w:rsidR="00A00D64">
        <w:t xml:space="preserve"> in the above table </w:t>
      </w:r>
      <w:r w:rsidR="00A00D64" w:rsidRPr="00873B5C">
        <w:rPr>
          <w:i/>
          <w:iCs/>
        </w:rPr>
        <w:t>should not be</w:t>
      </w:r>
      <w:r w:rsidR="00A00D64">
        <w:t xml:space="preserve"> misinterpreted as OpenCL Buffers, Command Queues etc.</w:t>
      </w:r>
    </w:p>
    <w:p w:rsidR="001707ED" w:rsidRDefault="001707ED" w:rsidP="00873B5C">
      <w:pPr>
        <w:pStyle w:val="IndentedNote"/>
        <w:keepNext/>
        <w:jc w:val="center"/>
      </w:pPr>
      <w:r w:rsidRPr="00D63595">
        <w:rPr>
          <w:b/>
          <w:bCs/>
          <w:i/>
          <w:iCs/>
          <w:sz w:val="24"/>
          <w:szCs w:val="24"/>
        </w:rPr>
        <w:object w:dxaOrig="7142" w:dyaOrig="5364">
          <v:shape id="_x0000_i1028" type="#_x0000_t75" style="width:351.85pt;height:251.7pt" o:ole="">
            <v:imagedata r:id="rId17" o:title=""/>
          </v:shape>
          <o:OLEObject Type="Embed" ProgID="PowerPoint.Slide.12" ShapeID="_x0000_i1028" DrawAspect="Content" ObjectID="_1378028160" r:id="rId18"/>
        </w:object>
      </w:r>
    </w:p>
    <w:p w:rsidR="002D4792" w:rsidRDefault="001707ED" w:rsidP="00873B5C">
      <w:pPr>
        <w:pStyle w:val="Caption"/>
      </w:pPr>
      <w:r>
        <w:t xml:space="preserve">Figure </w:t>
      </w:r>
      <w:ins w:id="504"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05"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06" w:author="Dmitry Kaptsenel" w:date="2011-09-20T12:35:00Z">
        <w:r w:rsidR="00AD488C">
          <w:rPr>
            <w:noProof/>
          </w:rPr>
          <w:t>1</w:t>
        </w:r>
      </w:ins>
      <w:ins w:id="507" w:author="Dmitry Kaptsenel" w:date="2011-09-20T12:30:00Z">
        <w:r w:rsidR="00EC279E">
          <w:fldChar w:fldCharType="end"/>
        </w:r>
      </w:ins>
      <w:del w:id="508" w:author="Dmitry Kaptsenel" w:date="2011-09-20T11:31:00Z">
        <w:r w:rsidDel="00385CA0">
          <w:fldChar w:fldCharType="begin"/>
        </w:r>
        <w:r w:rsidDel="00385CA0">
          <w:delInstrText xml:space="preserve"> STYLEREF 1 \s </w:delInstrText>
        </w:r>
        <w:r w:rsidDel="00385CA0">
          <w:fldChar w:fldCharType="separate"/>
        </w:r>
        <w:r w:rsidR="00421E08" w:rsidDel="00385CA0">
          <w:rPr>
            <w:rFonts w:hint="eastAsia"/>
            <w:noProof/>
            <w:cs/>
          </w:rPr>
          <w:delText>‎</w:delText>
        </w:r>
        <w:r w:rsidR="00421E08" w:rsidDel="00385CA0">
          <w:rPr>
            <w:noProof/>
          </w:rPr>
          <w:delText>4</w:delText>
        </w:r>
        <w:r w:rsidDel="00385CA0">
          <w:fldChar w:fldCharType="end"/>
        </w:r>
        <w:r w:rsidDel="00385CA0">
          <w:noBreakHyphen/>
        </w:r>
        <w:r w:rsidDel="00385CA0">
          <w:fldChar w:fldCharType="begin"/>
        </w:r>
        <w:r w:rsidDel="00385CA0">
          <w:delInstrText xml:space="preserve"> SEQ Figure \* ARABIC \s 1 </w:delInstrText>
        </w:r>
        <w:r w:rsidDel="00385CA0">
          <w:fldChar w:fldCharType="separate"/>
        </w:r>
        <w:r w:rsidR="00421E08" w:rsidDel="00385CA0">
          <w:rPr>
            <w:noProof/>
          </w:rPr>
          <w:delText>1</w:delText>
        </w:r>
        <w:r w:rsidDel="00385CA0">
          <w:fldChar w:fldCharType="end"/>
        </w:r>
      </w:del>
      <w:r>
        <w:rPr>
          <w:noProof/>
        </w:rPr>
        <w:t xml:space="preserve"> Top level system design view</w:t>
      </w:r>
    </w:p>
    <w:p w:rsidR="00F9374A" w:rsidRDefault="00FA1009" w:rsidP="009B46BF">
      <w:pPr>
        <w:pStyle w:val="Heading2"/>
        <w:pageBreakBefore/>
      </w:pPr>
      <w:bookmarkStart w:id="509" w:name="_Ref303250331"/>
      <w:bookmarkStart w:id="510" w:name="_Ref303258158"/>
      <w:bookmarkStart w:id="511" w:name="_Toc304285254"/>
      <w:r>
        <w:lastRenderedPageBreak/>
        <w:t>Coprocessor</w:t>
      </w:r>
      <w:r w:rsidR="00F9374A">
        <w:t xml:space="preserve"> Offload Infrastructure (COI) description</w:t>
      </w:r>
      <w:bookmarkEnd w:id="509"/>
      <w:bookmarkEnd w:id="510"/>
      <w:r w:rsidR="00A4537A">
        <w:t xml:space="preserve"> in a nutshell</w:t>
      </w:r>
      <w:bookmarkEnd w:id="511"/>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253BFA">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data 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reading/writing/overriding.</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873B5C">
            <w:pPr>
              <w:pStyle w:val="TableNormal0"/>
              <w:numPr>
                <w:ilvl w:val="0"/>
                <w:numId w:val="11"/>
              </w:numPr>
              <w:spacing w:before="100" w:beforeAutospacing="1" w:after="0"/>
              <w:rPr>
                <w:b/>
                <w:noProof/>
                <w:color w:val="0000FF"/>
                <w:sz w:val="28"/>
                <w:lang w:bidi="ar-SA"/>
              </w:rPr>
            </w:pPr>
            <w:r>
              <w:t xml:space="preserve">Swap that data out if specific buffer is not used on device when device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816389" w:rsidP="00A94F50">
            <w:pPr>
              <w:pStyle w:val="TableNormal0"/>
              <w:numPr>
                <w:ilvl w:val="0"/>
                <w:numId w:val="11"/>
              </w:numPr>
              <w:spacing w:before="100" w:beforeAutospacing="1" w:after="0"/>
              <w:ind w:left="357" w:hanging="357"/>
              <w:rPr>
                <w:b/>
                <w:noProof/>
                <w:color w:val="0000FF"/>
                <w:sz w:val="28"/>
                <w:lang w:bidi="ar-SA"/>
              </w:rPr>
            </w:pPr>
            <w:r>
              <w:t>Multiply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 xml:space="preserve">Adhere buffer dependencies between functions </w:t>
            </w:r>
            <w:proofErr w:type="spellStart"/>
            <w:r>
              <w:t>enqueued</w:t>
            </w:r>
            <w:proofErr w:type="spellEnd"/>
            <w:r>
              <w:t xml:space="preserve">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512" w:name="_Toc304285255"/>
      <w:r>
        <w:lastRenderedPageBreak/>
        <w:t>OpenCL Device Info support on MIC</w:t>
      </w:r>
      <w:bookmarkEnd w:id="512"/>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0C4752">
      <w:r>
        <w:t>OpenCL spec requires from OpenCL Runtime to 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873B5C">
      <w:pPr>
        <w:spacing w:after="0"/>
      </w:pPr>
      <w:r>
        <w:t>OpenCL Runtime does not propagate to Device Agent queries that purely runtime-based.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513" w:author="Dmitry Kaptsenel" w:date="2011-09-20T12:35:00Z">
        <w:r w:rsidR="00AD488C">
          <w:t xml:space="preserve">Table </w:t>
        </w:r>
        <w:r w:rsidR="00AD488C">
          <w:rPr>
            <w:rFonts w:hint="eastAsia"/>
            <w:noProof/>
            <w:cs/>
          </w:rPr>
          <w:t>‎</w:t>
        </w:r>
        <w:r w:rsidR="00AD488C">
          <w:rPr>
            <w:noProof/>
          </w:rPr>
          <w:t>4</w:t>
        </w:r>
        <w:r w:rsidR="00AD488C">
          <w:t>.</w:t>
        </w:r>
        <w:r w:rsidR="00AD488C">
          <w:rPr>
            <w:noProof/>
          </w:rPr>
          <w:t>1</w:t>
        </w:r>
      </w:ins>
      <w:del w:id="514"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AD488C">
        <w:t>below</w:t>
      </w:r>
      <w:r>
        <w:fldChar w:fldCharType="end"/>
      </w:r>
      <w:r w:rsidR="002D10D4">
        <w:t xml:space="preserve"> enlists all OpenCL Device Info types that should be supported by MIC Device Agent. The table in based on the </w:t>
      </w:r>
      <w:r w:rsidR="00AE73BE">
        <w:fldChar w:fldCharType="begin"/>
      </w:r>
      <w:r w:rsidR="00AE73BE">
        <w:instrText xml:space="preserve"> HYPERLINK \l "OpenCL_spec1_1" </w:instrText>
      </w:r>
      <w:ins w:id="515" w:author="Dmitry Kaptsenel" w:date="2011-09-20T12:31:00Z"/>
      <w:r w:rsidR="00AE73BE">
        <w:fldChar w:fldCharType="separate"/>
      </w:r>
      <w:r w:rsidR="00333E60" w:rsidRPr="004C4AD0">
        <w:rPr>
          <w:rStyle w:val="Hyperlink"/>
          <w:rFonts w:asciiTheme="minorHAnsi" w:hAnsiTheme="minorHAnsi" w:cs="Arial"/>
        </w:rPr>
        <w:t>[</w:t>
      </w:r>
      <w:r w:rsidR="004C4AD0" w:rsidRPr="004C4AD0">
        <w:rPr>
          <w:rStyle w:val="Hyperlink"/>
          <w:rFonts w:ascii="Calibri" w:hAnsi="Calibri" w:cs="Arial"/>
          <w:sz w:val="18"/>
          <w:szCs w:val="18"/>
        </w:rPr>
        <w:t xml:space="preserve">OpenCL specification </w:t>
      </w:r>
      <w:proofErr w:type="spellStart"/>
      <w:r w:rsidR="004C4AD0" w:rsidRPr="004C4AD0">
        <w:rPr>
          <w:rStyle w:val="Hyperlink"/>
          <w:rFonts w:ascii="Calibri" w:hAnsi="Calibri" w:cs="Arial"/>
          <w:sz w:val="18"/>
          <w:szCs w:val="18"/>
        </w:rPr>
        <w:t>ver</w:t>
      </w:r>
      <w:proofErr w:type="spellEnd"/>
      <w:r w:rsidR="004C4AD0" w:rsidRPr="004C4AD0">
        <w:rPr>
          <w:rStyle w:val="Hyperlink"/>
          <w:rFonts w:ascii="Calibri" w:hAnsi="Calibri" w:cs="Arial"/>
          <w:sz w:val="18"/>
          <w:szCs w:val="18"/>
        </w:rPr>
        <w:t xml:space="preserve"> 1.</w:t>
      </w:r>
      <w:r w:rsidR="006B1948">
        <w:rPr>
          <w:rStyle w:val="Hyperlink"/>
          <w:rFonts w:ascii="Calibri" w:hAnsi="Calibri" w:cs="Arial"/>
          <w:sz w:val="18"/>
          <w:szCs w:val="18"/>
        </w:rPr>
        <w:t>2</w:t>
      </w:r>
      <w:r w:rsidR="00333E60" w:rsidRPr="004C4AD0">
        <w:rPr>
          <w:rStyle w:val="Hyperlink"/>
          <w:rFonts w:asciiTheme="minorHAnsi" w:hAnsiTheme="minorHAnsi" w:cs="Arial"/>
        </w:rPr>
        <w:t>]</w:t>
      </w:r>
      <w:r w:rsidR="00AE73BE">
        <w:rPr>
          <w:rStyle w:val="Hyperlink"/>
          <w:rFonts w:asciiTheme="minorHAnsi" w:hAnsiTheme="minorHAnsi" w:cs="Arial"/>
        </w:rPr>
        <w:fldChar w:fldCharType="end"/>
      </w:r>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proofErr w:type="spellStart"/>
            <w:r w:rsidRPr="00067580">
              <w:rPr>
                <w:color w:val="1F497D"/>
              </w:rPr>
              <w:t>PCIe</w:t>
            </w:r>
            <w:proofErr w:type="spellEnd"/>
            <w:r w:rsidRPr="00067580">
              <w:rPr>
                <w:color w:val="1F497D"/>
              </w:rPr>
              <w:t xml:space="preserv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proofErr w:type="spellStart"/>
            <w:r w:rsidRPr="00067580">
              <w:rPr>
                <w:color w:val="1F497D"/>
              </w:rPr>
              <w:t>NumThreads</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dimensions in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number of work-items that can be specified in each dimension of the work-group to </w:t>
            </w:r>
            <w:proofErr w:type="spellStart"/>
            <w:r w:rsidRPr="00067580">
              <w:rPr>
                <w:color w:val="1F497D"/>
              </w:rPr>
              <w:t>clEnqueueNDRangeKernel</w:t>
            </w:r>
            <w:proofErr w:type="spellEnd"/>
            <w:r w:rsidRPr="00067580">
              <w:rPr>
                <w:color w:val="1F497D"/>
              </w:rPr>
              <w: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Pr="00067580" w:rsidRDefault="003B6619" w:rsidP="00DF7AA9">
            <w:pPr>
              <w:pStyle w:val="TableNormal0"/>
              <w:rPr>
                <w:color w:val="1F497D"/>
              </w:rPr>
            </w:pPr>
            <w:r>
              <w:rPr>
                <w:color w:val="1F497D"/>
              </w:rPr>
              <w:t xml:space="preserve">Same as the </w:t>
            </w:r>
            <w:r w:rsidRPr="003B6619">
              <w:rPr>
                <w:color w:val="1F497D"/>
              </w:rPr>
              <w:t>CL_DEVICE_NATIVE_VECTOR</w:t>
            </w:r>
            <w:r>
              <w:rPr>
                <w:color w:val="1F497D"/>
              </w:rPr>
              <w:t>* properties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3B6619" w:rsidP="00DF7AA9">
            <w:pPr>
              <w:pStyle w:val="TableNormal0"/>
              <w:rPr>
                <w:color w:val="1F497D"/>
              </w:rPr>
            </w:pPr>
            <w:r>
              <w:rPr>
                <w:color w:val="1F497D"/>
              </w:rPr>
              <w:t>Static depends on device SKU</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Maximum configured clock frequency of the device in </w:t>
            </w:r>
            <w:proofErr w:type="spellStart"/>
            <w:r w:rsidRPr="00067580">
              <w:rPr>
                <w:color w:val="1F497D"/>
              </w:rPr>
              <w:t>MHz.</w:t>
            </w:r>
            <w:proofErr w:type="spellEnd"/>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proofErr w:type="spellStart"/>
            <w:r w:rsidRPr="00067580">
              <w:rPr>
                <w:color w:val="1F497D"/>
              </w:rPr>
              <w:t>CoreMaximumFreq</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886708" w:rsidP="00A94F50">
            <w:pPr>
              <w:pStyle w:val="TableNormal0"/>
              <w:rPr>
                <w:color w:val="1F497D"/>
              </w:rPr>
            </w:pPr>
            <w:r>
              <w:rPr>
                <w:color w:val="1F497D"/>
              </w:rPr>
              <w:t>2048 minimum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proofErr w:type="spellStart"/>
            <w:r w:rsidRPr="00AA631F">
              <w:rPr>
                <w:color w:val="1F497D"/>
              </w:rPr>
              <w:t>COI_ENGINE_INFO.NumTXS</w:t>
            </w:r>
            <w:proofErr w:type="spellEnd"/>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94002F" w:rsidP="00DF7AA9">
            <w:pPr>
              <w:pStyle w:val="TableNormal0"/>
              <w:rPr>
                <w:color w:val="1F497D"/>
              </w:rPr>
            </w:pPr>
            <w:r>
              <w:rPr>
                <w:color w:val="1F497D"/>
              </w:rPr>
              <w:t>512*8</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CL_DEVICE_MIN_DATA_TYPE_ALIGN_SIZE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r>
              <w:rPr>
                <w:color w:val="1F497D"/>
                <w:sz w:val="14"/>
                <w:szCs w:val="14"/>
              </w:rPr>
              <w:br/>
            </w:r>
            <w:r w:rsidRPr="00B80F8A">
              <w:rPr>
                <w:color w:val="1F497D"/>
                <w:sz w:val="14"/>
                <w:szCs w:val="14"/>
              </w:rPr>
              <w:t>CL_FP_CORRECTLY_ROUNDED_DIVIDE_SQRT</w:t>
            </w:r>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0B5932" w:rsidP="00873B5C">
            <w:pPr>
              <w:pStyle w:val="TableNormal0"/>
              <w:rPr>
                <w:b/>
                <w:noProof/>
                <w:color w:val="1F497D"/>
                <w:sz w:val="28"/>
                <w:lang w:bidi="ar-SA"/>
              </w:rPr>
            </w:pPr>
            <w:r w:rsidRPr="00873B5C">
              <w:rPr>
                <w:b/>
                <w:bCs/>
                <w:color w:val="1F497D"/>
                <w:highlight w:val="yellow"/>
                <w:u w:val="single"/>
              </w:rPr>
              <w:t>OPEN47:</w:t>
            </w:r>
            <w:r>
              <w:rPr>
                <w:color w:val="1F497D"/>
              </w:rPr>
              <w:t xml:space="preserve"> </w:t>
            </w:r>
            <w:bookmarkStart w:id="516" w:name="OPEN47"/>
            <w:r w:rsidRPr="00873B5C">
              <w:rPr>
                <w:i/>
                <w:iCs/>
                <w:color w:val="1F497D"/>
              </w:rPr>
              <w:t>CL_DEVICE_GLOBAL_MEM_CACHELINE_SIZE value?</w:t>
            </w:r>
            <w:bookmarkEnd w:id="516"/>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0B5932" w:rsidP="00874E3C">
            <w:pPr>
              <w:pStyle w:val="TableNormal0"/>
              <w:rPr>
                <w:color w:val="1F497D"/>
              </w:rPr>
            </w:pPr>
            <w:r w:rsidRPr="00873B5C">
              <w:rPr>
                <w:b/>
                <w:bCs/>
                <w:color w:val="1F497D"/>
                <w:highlight w:val="yellow"/>
                <w:u w:val="single"/>
              </w:rPr>
              <w:t>OPEN48:</w:t>
            </w:r>
            <w:r>
              <w:rPr>
                <w:color w:val="1F497D"/>
              </w:rPr>
              <w:br/>
            </w:r>
            <w:bookmarkStart w:id="517" w:name="OPEN48"/>
            <w:r w:rsidRPr="00873B5C">
              <w:rPr>
                <w:i/>
                <w:iCs/>
                <w:color w:val="1F497D"/>
              </w:rPr>
              <w:t>CL_DEVICE_GLOBAL_MEM_CACHE_SIZE value? L2?</w:t>
            </w:r>
            <w:bookmarkEnd w:id="517"/>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proofErr w:type="spellStart"/>
            <w:r w:rsidRPr="00067580">
              <w:rPr>
                <w:color w:val="1F497D"/>
                <w:sz w:val="18"/>
                <w:szCs w:val="18"/>
              </w:rPr>
              <w:t>PhysicalMemory</w:t>
            </w:r>
            <w:proofErr w:type="spellEnd"/>
          </w:p>
          <w:p w:rsidR="00AE657F" w:rsidRPr="00067580" w:rsidRDefault="002241B1">
            <w:pPr>
              <w:pStyle w:val="TableNormal0"/>
              <w:rPr>
                <w:color w:val="1F497D"/>
              </w:rPr>
            </w:pPr>
            <w:r>
              <w:rPr>
                <w:color w:val="1F497D"/>
                <w:sz w:val="18"/>
                <w:szCs w:val="18"/>
              </w:rPr>
              <w:t xml:space="preserve">Note: </w:t>
            </w:r>
            <w:proofErr w:type="spellStart"/>
            <w:proofErr w:type="gramStart"/>
            <w:r>
              <w:rPr>
                <w:color w:val="1F497D"/>
                <w:sz w:val="18"/>
                <w:szCs w:val="18"/>
              </w:rPr>
              <w:t>COICreateProcess</w:t>
            </w:r>
            <w:proofErr w:type="spellEnd"/>
            <w:r>
              <w:rPr>
                <w:color w:val="1F497D"/>
                <w:sz w:val="18"/>
                <w:szCs w:val="18"/>
              </w:rPr>
              <w:t>(</w:t>
            </w:r>
            <w:proofErr w:type="gramEnd"/>
            <w:r>
              <w:rPr>
                <w:color w:val="1F497D"/>
                <w:sz w:val="18"/>
                <w:szCs w:val="18"/>
              </w:rPr>
              <w:t>) should get this number + some constant for service buffers.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proofErr w:type="spellStart"/>
            <w:r w:rsidRPr="00DA38D4">
              <w:rPr>
                <w:color w:val="1F497D"/>
              </w:rPr>
              <w:t>CoreMaxFrequency</w:t>
            </w:r>
            <w:proofErr w:type="spellEnd"/>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proofErr w:type="spellStart"/>
            <w:r w:rsidRPr="00067580">
              <w:rPr>
                <w:color w:val="1F497D"/>
              </w:rPr>
              <w:t>Endianess</w:t>
            </w:r>
            <w:proofErr w:type="spellEnd"/>
            <w:r w:rsidRPr="00067580">
              <w:rPr>
                <w:color w:val="1F497D"/>
              </w:rPr>
              <w:t xml:space="preserve">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a space separated list of</w:t>
            </w:r>
          </w:p>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RDefault="005A14A3" w:rsidP="002D10D4">
            <w:pPr>
              <w:pStyle w:val="TableNormal0"/>
              <w:keepNext/>
              <w:rPr>
                <w:color w:val="1F497D"/>
              </w:rPr>
            </w:pPr>
            <w:r w:rsidRPr="00873B5C">
              <w:rPr>
                <w:b/>
                <w:bCs/>
                <w:color w:val="1F497D"/>
                <w:highlight w:val="yellow"/>
                <w:u w:val="single"/>
              </w:rPr>
              <w:t>OPEN49:</w:t>
            </w:r>
            <w:r>
              <w:rPr>
                <w:color w:val="1F497D"/>
              </w:rPr>
              <w:t xml:space="preserve"> </w:t>
            </w:r>
            <w:bookmarkStart w:id="518" w:name="OPEN49"/>
            <w:r w:rsidRPr="00873B5C">
              <w:rPr>
                <w:i/>
                <w:iCs/>
                <w:color w:val="1F497D"/>
              </w:rPr>
              <w:t>Check KN* device extensions list:</w:t>
            </w:r>
            <w:bookmarkEnd w:id="518"/>
          </w:p>
          <w:p w:rsidR="00B808D3" w:rsidRPr="00067580" w:rsidRDefault="002C77D1">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r w:rsidRPr="00873B5C">
              <w:rPr>
                <w:color w:val="1F497D"/>
                <w:sz w:val="16"/>
                <w:szCs w:val="16"/>
              </w:rPr>
              <w:br/>
            </w:r>
            <w:proofErr w:type="spellStart"/>
            <w:r w:rsidRPr="00873B5C">
              <w:rPr>
                <w:color w:val="1F497D"/>
                <w:sz w:val="16"/>
                <w:szCs w:val="16"/>
              </w:rPr>
              <w:t>cl_khr_byte_addressable_store</w:t>
            </w:r>
            <w:proofErr w:type="spellEnd"/>
            <w:r w:rsidRPr="00873B5C">
              <w:rPr>
                <w:color w:val="1F497D"/>
                <w:sz w:val="16"/>
                <w:szCs w:val="16"/>
              </w:rPr>
              <w:br/>
            </w:r>
            <w:proofErr w:type="spellStart"/>
            <w:r w:rsidRPr="00873B5C">
              <w:rPr>
                <w:color w:val="1F497D"/>
                <w:sz w:val="16"/>
                <w:szCs w:val="16"/>
              </w:rPr>
              <w:t>cl_ext_device_fission</w:t>
            </w:r>
            <w:proofErr w:type="spellEnd"/>
            <w:r w:rsidRPr="00873B5C">
              <w:rPr>
                <w:color w:val="1F497D"/>
                <w:sz w:val="16"/>
                <w:szCs w:val="16"/>
              </w:rPr>
              <w:br/>
            </w:r>
            <w:proofErr w:type="spellStart"/>
            <w:r w:rsidRPr="00873B5C">
              <w:rPr>
                <w:color w:val="1F497D"/>
                <w:sz w:val="16"/>
                <w:szCs w:val="16"/>
              </w:rPr>
              <w:t>cl_khr_gl_sharing</w:t>
            </w:r>
            <w:proofErr w:type="spellEnd"/>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 xml:space="preserve">holds the output of </w:t>
            </w:r>
            <w:proofErr w:type="spellStart"/>
            <w:r w:rsidRPr="00E94F8D">
              <w:rPr>
                <w:color w:val="1F497D"/>
              </w:rPr>
              <w:t>printf</w:t>
            </w:r>
            <w:proofErr w:type="spellEnd"/>
            <w:r w:rsidRPr="00E94F8D">
              <w:rPr>
                <w:color w:val="1F497D"/>
              </w:rPr>
              <w:t xml:space="preserve">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 xml:space="preserve">when sharing memory objects between OpenCL and other APIs such as DirectX, CL_FALSE if the device / implementation has a </w:t>
            </w:r>
            <w:proofErr w:type="spellStart"/>
            <w:r w:rsidRPr="00A94F50">
              <w:rPr>
                <w:color w:val="1F497D"/>
              </w:rPr>
              <w:t>performant</w:t>
            </w:r>
            <w:proofErr w:type="spellEnd"/>
            <w:r w:rsidRPr="00A94F50">
              <w:rPr>
                <w:color w:val="1F497D"/>
              </w:rPr>
              <w:t xml:space="preserve"> path for </w:t>
            </w:r>
            <w:proofErr w:type="gramStart"/>
            <w:r w:rsidRPr="00A94F50">
              <w:rPr>
                <w:color w:val="1F497D"/>
              </w:rPr>
              <w:t>performing</w:t>
            </w:r>
            <w:r>
              <w:rPr>
                <w:color w:val="1F497D"/>
              </w:rPr>
              <w:t xml:space="preserve">  s</w:t>
            </w:r>
            <w:r w:rsidRPr="00A94F50">
              <w:rPr>
                <w:color w:val="1F497D"/>
              </w:rPr>
              <w:t>ynchronization</w:t>
            </w:r>
            <w:proofErr w:type="gramEnd"/>
            <w:r w:rsidRPr="00A94F50">
              <w:rPr>
                <w:color w:val="1F497D"/>
              </w:rPr>
              <w:t xml:space="preserve">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 xml:space="preserve">Returns the </w:t>
            </w:r>
            <w:proofErr w:type="spellStart"/>
            <w:r w:rsidRPr="00A715CA">
              <w:rPr>
                <w:color w:val="1F497D"/>
              </w:rPr>
              <w:t>cl_device_id</w:t>
            </w:r>
            <w:proofErr w:type="spellEnd"/>
            <w:r w:rsidRPr="00A715CA">
              <w:rPr>
                <w:color w:val="1F497D"/>
              </w:rPr>
              <w:t xml:space="preserve">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519" w:name="_Ref288648091"/>
      <w:bookmarkStart w:id="520" w:name="_Ref288648113"/>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1</w:t>
      </w:r>
      <w:r w:rsidR="00AE73BE">
        <w:rPr>
          <w:noProof/>
        </w:rPr>
        <w:fldChar w:fldCharType="end"/>
      </w:r>
      <w:bookmarkEnd w:id="519"/>
      <w:r>
        <w:rPr>
          <w:noProof/>
        </w:rPr>
        <w:t xml:space="preserve"> OpenCL Device Info Table</w:t>
      </w:r>
      <w:bookmarkEnd w:id="520"/>
    </w:p>
    <w:p w:rsidR="00182278" w:rsidRDefault="00182278" w:rsidP="00A94F50">
      <w:pPr>
        <w:pStyle w:val="Heading2"/>
        <w:pageBreakBefore/>
      </w:pPr>
      <w:bookmarkStart w:id="521" w:name="_Toc304285256"/>
      <w:r>
        <w:lastRenderedPageBreak/>
        <w:t>Multiple Devices Support</w:t>
      </w:r>
      <w:bookmarkEnd w:id="521"/>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522"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522"/>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proofErr w:type="spellStart"/>
            <w:r>
              <w:rPr>
                <w:i/>
                <w:iCs/>
              </w:rPr>
              <w:t>clDevGetExposedDeviceCount</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proofErr w:type="spellStart"/>
            <w:r w:rsidRPr="00871EC1">
              <w:rPr>
                <w:i/>
                <w:iCs/>
              </w:rPr>
              <w:t>clDevGetDeviceInfo</w:t>
            </w:r>
            <w:proofErr w:type="spellEnd"/>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proofErr w:type="spellStart"/>
            <w:r w:rsidRPr="00A94F50">
              <w:rPr>
                <w:b/>
                <w:bCs/>
                <w:i/>
                <w:iCs/>
              </w:rPr>
              <w:t>device_index</w:t>
            </w:r>
            <w:proofErr w:type="spellEnd"/>
            <w:r>
              <w:t xml:space="preserve"> that will index exposed devices supported by Device Agent.</w:t>
            </w:r>
            <w:r w:rsidR="00680115">
              <w:t xml:space="preserve"> Possible device indexes are [0</w:t>
            </w:r>
            <w:proofErr w:type="gramStart"/>
            <w:r w:rsidR="00680115">
              <w:t>..N</w:t>
            </w:r>
            <w:proofErr w:type="gramEnd"/>
            <w:r w:rsidR="00680115">
              <w:t xml:space="preserve">-1], where N is </w:t>
            </w:r>
            <w:r w:rsidR="000250E8">
              <w:t xml:space="preserve">a number of exposed devices retuned by </w:t>
            </w:r>
            <w:proofErr w:type="spellStart"/>
            <w:r w:rsidR="000250E8" w:rsidRPr="00873B5C">
              <w:rPr>
                <w:i/>
                <w:iCs/>
              </w:rPr>
              <w:t>clDevGetExposedDeviceCount</w:t>
            </w:r>
            <w:proofErr w:type="spellEnd"/>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proofErr w:type="spellStart"/>
            <w:r w:rsidRPr="00871EC1">
              <w:rPr>
                <w:i/>
                <w:iCs/>
              </w:rPr>
              <w:t>clDevCreateDeviceInstance</w:t>
            </w:r>
            <w:proofErr w:type="spellEnd"/>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new OpenCL Device Agent </w:t>
            </w:r>
            <w:proofErr w:type="spellStart"/>
            <w:r>
              <w:t>opject</w:t>
            </w:r>
            <w:proofErr w:type="spellEnd"/>
            <w:r>
              <w:t xml:space="preserve">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proofErr w:type="spellStart"/>
            <w:r w:rsidRPr="00A94F50">
              <w:rPr>
                <w:b/>
                <w:bCs/>
                <w:i/>
                <w:iCs/>
              </w:rPr>
              <w:t>device_index</w:t>
            </w:r>
            <w:proofErr w:type="spellEnd"/>
            <w:r>
              <w:t xml:space="preserve"> that will index exposed devices supported by Device Agent. Possible device indexes are [0</w:t>
            </w:r>
            <w:proofErr w:type="gramStart"/>
            <w:r>
              <w:t>..N</w:t>
            </w:r>
            <w:proofErr w:type="gramEnd"/>
            <w:r>
              <w:t xml:space="preserve">-1], where N is a number of exposed devices retuned by </w:t>
            </w:r>
            <w:proofErr w:type="spellStart"/>
            <w:r w:rsidRPr="00873B5C">
              <w:rPr>
                <w:i/>
                <w:iCs/>
              </w:rPr>
              <w:t>clDevGetExposedDeviceCount</w:t>
            </w:r>
            <w:proofErr w:type="spellEnd"/>
            <w:r>
              <w:t>().</w:t>
            </w:r>
          </w:p>
        </w:tc>
      </w:tr>
    </w:tbl>
    <w:p w:rsidR="00871EC1" w:rsidRPr="00F023FB" w:rsidRDefault="00B9771C" w:rsidP="00A94F50">
      <w:pPr>
        <w:pStyle w:val="Caption"/>
      </w:pPr>
      <w:proofErr w:type="gramStart"/>
      <w:r>
        <w:t xml:space="preserve">Table </w:t>
      </w:r>
      <w:fldSimple w:instr=" STYLEREF 1 \s ">
        <w:r w:rsidR="00AD488C">
          <w:rPr>
            <w:rFonts w:hint="eastAsia"/>
            <w:noProof/>
            <w:cs/>
          </w:rPr>
          <w:t>‎</w:t>
        </w:r>
        <w:r w:rsidR="00AD488C">
          <w:rPr>
            <w:noProof/>
          </w:rPr>
          <w:t>4</w:t>
        </w:r>
      </w:fldSimple>
      <w:r>
        <w:t>.</w:t>
      </w:r>
      <w:proofErr w:type="gramEnd"/>
      <w:r w:rsidR="00AE73BE">
        <w:fldChar w:fldCharType="begin"/>
      </w:r>
      <w:r w:rsidR="00AE73BE">
        <w:instrText xml:space="preserve"> SEQ Table \* ARABIC \s 1 </w:instrText>
      </w:r>
      <w:r w:rsidR="00AE73BE">
        <w:fldChar w:fldCharType="separate"/>
      </w:r>
      <w:r w:rsidR="00AD488C">
        <w:rPr>
          <w:noProof/>
        </w:rPr>
        <w:t>2</w:t>
      </w:r>
      <w:r w:rsidR="00AE73BE">
        <w:rPr>
          <w:noProof/>
        </w:rPr>
        <w:fldChar w:fldCharType="end"/>
      </w:r>
      <w:r>
        <w:rPr>
          <w:noProof/>
        </w:rPr>
        <w:t xml:space="preserve"> Proposed Runtime Device Agent API Changes for Multiple Devices Support</w:t>
      </w:r>
    </w:p>
    <w:p w:rsidR="003F4E45" w:rsidRDefault="003F4E45">
      <w:pPr>
        <w:pStyle w:val="Heading2"/>
      </w:pPr>
      <w:bookmarkStart w:id="523" w:name="_Toc304285257"/>
      <w:r>
        <w:t>MIC Device Crash Recovery</w:t>
      </w:r>
      <w:bookmarkEnd w:id="523"/>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524"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524"/>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525" w:name="OPEN32"/>
      <w:r w:rsidR="00FE2630">
        <w:rPr>
          <w:i/>
          <w:iCs/>
        </w:rPr>
        <w:t xml:space="preserve">How </w:t>
      </w:r>
      <w:r w:rsidR="0069280A">
        <w:rPr>
          <w:i/>
          <w:iCs/>
        </w:rPr>
        <w:t>does COI notify</w:t>
      </w:r>
      <w:r w:rsidR="00FE2630">
        <w:rPr>
          <w:i/>
          <w:iCs/>
        </w:rPr>
        <w:t xml:space="preserve"> caller about remote process crash? Return code?</w:t>
      </w:r>
      <w:bookmarkEnd w:id="525"/>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w:t>
      </w:r>
      <w:proofErr w:type="spellStart"/>
      <w:r w:rsidR="007330F9">
        <w:t>IDevMemObjects</w:t>
      </w:r>
      <w:proofErr w:type="spellEnd"/>
      <w:r w:rsidR="007330F9">
        <w:t xml:space="preserve">, etc.) return </w:t>
      </w:r>
      <w:r w:rsidR="007330F9" w:rsidRPr="007330F9">
        <w:t>CL_DEV_ERROR_FAIL</w:t>
      </w:r>
      <w:r w:rsidR="007330F9">
        <w:t xml:space="preserve">. The only APIs that will behave normally will be ones that destruct </w:t>
      </w:r>
      <w:r w:rsidR="008C4153">
        <w:t>MIC</w:t>
      </w:r>
      <w:r w:rsidR="007330F9">
        <w:t xml:space="preserve"> objects, like </w:t>
      </w:r>
      <w:proofErr w:type="spellStart"/>
      <w:proofErr w:type="gramStart"/>
      <w:r w:rsidR="007330F9">
        <w:t>clDevCloseDevice</w:t>
      </w:r>
      <w:proofErr w:type="spellEnd"/>
      <w:r w:rsidR="007330F9">
        <w:t>(</w:t>
      </w:r>
      <w:proofErr w:type="gramEnd"/>
      <w:r w:rsidR="007330F9">
        <w:t>),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w:t>
      </w:r>
      <w:proofErr w:type="spellStart"/>
      <w:r>
        <w:t>NDRange</w:t>
      </w:r>
      <w:proofErr w:type="spellEnd"/>
      <w:r>
        <w:t xml:space="preserve"> executions, by signaling Runtime about command status change with status </w:t>
      </w:r>
      <w:r w:rsidRPr="007330F9">
        <w:t xml:space="preserve">CL_DEV_ERROR_FAIL </w:t>
      </w:r>
      <w:r>
        <w:t xml:space="preserve"> </w:t>
      </w:r>
      <w:r>
        <w:br/>
      </w:r>
      <w:r w:rsidRPr="00A94F50">
        <w:rPr>
          <w:i/>
          <w:iCs/>
        </w:rPr>
        <w:t xml:space="preserve">( </w:t>
      </w:r>
      <w:proofErr w:type="spellStart"/>
      <w:r w:rsidRPr="00A94F50">
        <w:rPr>
          <w:i/>
          <w:iCs/>
        </w:rPr>
        <w:t>IOCLFrameworkCallbacks</w:t>
      </w:r>
      <w:proofErr w:type="spellEnd"/>
      <w:r w:rsidRPr="00A94F50">
        <w:rPr>
          <w:i/>
          <w:iCs/>
        </w:rPr>
        <w:t xml:space="preserve">:: </w:t>
      </w:r>
      <w:proofErr w:type="spellStart"/>
      <w:r w:rsidRPr="00A94F50">
        <w:rPr>
          <w:i/>
          <w:iCs/>
        </w:rPr>
        <w:t>clDevCmdStatusChanged</w:t>
      </w:r>
      <w:proofErr w:type="spellEnd"/>
      <w:r w:rsidRPr="00A94F50">
        <w:rPr>
          <w:i/>
          <w:iCs/>
        </w:rPr>
        <w:t>( CL_DEV_ERROR_FAIL  ))</w:t>
      </w:r>
    </w:p>
    <w:p w:rsidR="00812846" w:rsidRDefault="009C7A94" w:rsidP="00917EC0">
      <w:pPr>
        <w:pStyle w:val="Heading2"/>
        <w:pageBreakBefore/>
      </w:pPr>
      <w:bookmarkStart w:id="526" w:name="_Toc304285258"/>
      <w:r>
        <w:lastRenderedPageBreak/>
        <w:t>Buffers Implementation</w:t>
      </w:r>
      <w:bookmarkEnd w:id="526"/>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527" w:name="_Toc304285259"/>
      <w:r>
        <w:t>Memory Objects Device Agent API</w:t>
      </w:r>
      <w:bookmarkEnd w:id="527"/>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528"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2</w:t>
        </w:r>
      </w:ins>
      <w:del w:id="529"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19" o:title="" croptop="3569f" cropbottom="36052f" cropleft="18224f" cropright="21740f"/>
          </v:shape>
          <o:OLEObject Type="Embed" ProgID="Visio.Drawing.11" ShapeID="_x0000_i1029" DrawAspect="Content" ObjectID="_1378028161" r:id="rId20"/>
        </w:object>
      </w:r>
    </w:p>
    <w:p w:rsidR="00A87FC6" w:rsidRDefault="000B2961" w:rsidP="00A94F50">
      <w:pPr>
        <w:pStyle w:val="Caption"/>
      </w:pPr>
      <w:bookmarkStart w:id="530" w:name="_Ref298158645"/>
      <w:r>
        <w:t xml:space="preserve">Figure </w:t>
      </w:r>
      <w:ins w:id="531"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32"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33" w:author="Dmitry Kaptsenel" w:date="2011-09-20T12:35:00Z">
        <w:r w:rsidR="00AD488C">
          <w:rPr>
            <w:noProof/>
          </w:rPr>
          <w:t>2</w:t>
        </w:r>
      </w:ins>
      <w:ins w:id="534" w:author="Dmitry Kaptsenel" w:date="2011-09-20T12:30:00Z">
        <w:r w:rsidR="00EC279E">
          <w:fldChar w:fldCharType="end"/>
        </w:r>
      </w:ins>
      <w:del w:id="535"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w:delText>
        </w:r>
        <w:r w:rsidR="001707ED" w:rsidDel="00385CA0">
          <w:fldChar w:fldCharType="end"/>
        </w:r>
      </w:del>
      <w:bookmarkEnd w:id="530"/>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proofErr w:type="spellStart"/>
            <w:r>
              <w:rPr>
                <w:i/>
                <w:iCs/>
              </w:rPr>
              <w:t>GetSupportedImageFormats</w:t>
            </w:r>
            <w:proofErr w:type="spellEnd"/>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proofErr w:type="spellStart"/>
            <w:r>
              <w:rPr>
                <w:i/>
                <w:iCs/>
              </w:rPr>
              <w:t>CreateMemoryObject</w:t>
            </w:r>
            <w:proofErr w:type="spellEnd"/>
            <w:r>
              <w:rPr>
                <w:i/>
                <w:iCs/>
              </w:rPr>
              <w: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w:t>
            </w:r>
            <w:proofErr w:type="spellStart"/>
            <w:r w:rsidR="00B4395A">
              <w:t>I</w:t>
            </w:r>
            <w:r w:rsidR="00874B85">
              <w:t>D</w:t>
            </w:r>
            <w:r w:rsidR="00B4395A">
              <w:t>evMemObject</w:t>
            </w:r>
            <w:proofErr w:type="spellEnd"/>
            <w:r w:rsidR="00B4395A">
              <w:t xml:space="preserve">).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proofErr w:type="spellStart"/>
            <w:proofErr w:type="gramStart"/>
            <w:r w:rsidR="00B4395A" w:rsidRPr="00B4395A">
              <w:t>CreateMemObject</w:t>
            </w:r>
            <w:proofErr w:type="spellEnd"/>
            <w:r w:rsidR="00B4395A" w:rsidRPr="00B4395A">
              <w:t>(</w:t>
            </w:r>
            <w:proofErr w:type="gramEnd"/>
            <w:r w:rsidR="00B4395A" w:rsidRPr="00B4395A">
              <w: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proofErr w:type="spellStart"/>
            <w:r w:rsidRPr="00A94F50">
              <w:rPr>
                <w:b/>
                <w:bCs/>
                <w:i/>
                <w:iCs/>
              </w:rPr>
              <w:t>IBsService</w:t>
            </w:r>
            <w:proofErr w:type="spellEnd"/>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w:t>
            </w:r>
            <w:proofErr w:type="spellStart"/>
            <w:r>
              <w:t>IDevMemObject</w:t>
            </w:r>
            <w:proofErr w:type="spellEnd"/>
            <w:r>
              <w:t xml:space="preserve">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Pr>
                <w:i/>
                <w:iCs/>
              </w:rPr>
              <w:t>CreateMappedRegion</w:t>
            </w:r>
            <w:proofErr w:type="spellEnd"/>
            <w:r>
              <w:rPr>
                <w:i/>
                <w:iCs/>
              </w:rPr>
              <w:t>()</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w:t>
            </w:r>
            <w:proofErr w:type="spellStart"/>
            <w:r w:rsidR="00AB4B0F">
              <w:t>device_data</w:t>
            </w:r>
            <w:proofErr w:type="spellEnd"/>
            <w:r w:rsidR="00AB4B0F">
              <w:t>.</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536" w:name="REQUIREMENT10"/>
            <w:proofErr w:type="spellStart"/>
            <w:proofErr w:type="gramStart"/>
            <w:r w:rsidR="00565173" w:rsidRPr="00565173">
              <w:rPr>
                <w:i/>
                <w:iCs/>
              </w:rPr>
              <w:t>CreateMappedRegion</w:t>
            </w:r>
            <w:proofErr w:type="spellEnd"/>
            <w:r w:rsidR="00565173" w:rsidRPr="00565173">
              <w:rPr>
                <w:i/>
                <w:iCs/>
              </w:rPr>
              <w:t>(</w:t>
            </w:r>
            <w:proofErr w:type="gramEnd"/>
            <w:r w:rsidR="00565173" w:rsidRPr="00565173">
              <w:rPr>
                <w:i/>
                <w:iCs/>
              </w:rPr>
              <w:t xml:space="preserve">)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536"/>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proofErr w:type="spellStart"/>
            <w:r w:rsidRPr="005666C8">
              <w:rPr>
                <w:i/>
                <w:iCs/>
              </w:rPr>
              <w:t>ReleaseMappedRegion</w:t>
            </w:r>
            <w:proofErr w:type="spellEnd"/>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537" w:name="REQUIREMENT11"/>
            <w:r w:rsidR="00113B3B" w:rsidRPr="003F6B57">
              <w:rPr>
                <w:i/>
                <w:iCs/>
              </w:rPr>
              <w:t xml:space="preserve">Runtime should ensure that </w:t>
            </w:r>
            <w:proofErr w:type="spellStart"/>
            <w:proofErr w:type="gramStart"/>
            <w:r w:rsidR="00113B3B" w:rsidRPr="003F6B57">
              <w:rPr>
                <w:i/>
                <w:iCs/>
              </w:rPr>
              <w:t>ReleaseMappedRegion</w:t>
            </w:r>
            <w:proofErr w:type="spellEnd"/>
            <w:r w:rsidR="00113B3B" w:rsidRPr="003F6B57">
              <w:rPr>
                <w:i/>
                <w:iCs/>
              </w:rPr>
              <w:t>(</w:t>
            </w:r>
            <w:proofErr w:type="gramEnd"/>
            <w:r w:rsidR="00113B3B" w:rsidRPr="003F6B57">
              <w:rPr>
                <w:i/>
                <w:iCs/>
              </w:rPr>
              <w:t xml:space="preserve">) is called for the same </w:t>
            </w:r>
            <w:proofErr w:type="spellStart"/>
            <w:r w:rsidR="00113B3B" w:rsidRPr="003F6B57">
              <w:rPr>
                <w:i/>
                <w:iCs/>
              </w:rPr>
              <w:t>IDevMemObject</w:t>
            </w:r>
            <w:proofErr w:type="spellEnd"/>
            <w:r w:rsidR="00113B3B" w:rsidRPr="003F6B57">
              <w:rPr>
                <w:i/>
                <w:iCs/>
              </w:rPr>
              <w:t xml:space="preserve"> that was used for </w:t>
            </w:r>
            <w:proofErr w:type="spellStart"/>
            <w:r w:rsidR="00113B3B" w:rsidRPr="003F6B57">
              <w:rPr>
                <w:i/>
                <w:iCs/>
              </w:rPr>
              <w:t>CreateMappedRegion</w:t>
            </w:r>
            <w:proofErr w:type="spellEnd"/>
            <w:r w:rsidR="00113B3B" w:rsidRPr="003F6B57">
              <w:rPr>
                <w:i/>
                <w:iCs/>
              </w:rPr>
              <w:t>().</w:t>
            </w:r>
            <w:bookmarkEnd w:id="537"/>
          </w:p>
        </w:tc>
      </w:tr>
    </w:tbl>
    <w:p w:rsidR="00A87FC6" w:rsidRDefault="003C5556" w:rsidP="003C5556">
      <w:pPr>
        <w:pStyle w:val="Caption"/>
      </w:pPr>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3</w:t>
      </w:r>
      <w:r w:rsidR="00AE73BE">
        <w:rPr>
          <w:noProof/>
        </w:rPr>
        <w:fldChar w:fldCharType="end"/>
      </w:r>
      <w:r>
        <w:t xml:space="preserve"> Existing Memory Objects Device API</w:t>
      </w:r>
    </w:p>
    <w:p w:rsidR="00A94019" w:rsidRDefault="00544462">
      <w:pPr>
        <w:pStyle w:val="Heading3"/>
      </w:pPr>
      <w:bookmarkStart w:id="538" w:name="_Toc304285260"/>
      <w:r>
        <w:t xml:space="preserve">Sharing </w:t>
      </w:r>
      <w:r w:rsidR="00FF6A8A">
        <w:t>memory objects</w:t>
      </w:r>
      <w:r w:rsidR="00970798">
        <w:t xml:space="preserve"> </w:t>
      </w:r>
      <w:r>
        <w:t>between different devices.</w:t>
      </w:r>
      <w:bookmarkEnd w:id="538"/>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commonly used Device Memory Object 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proofErr w:type="gramStart"/>
      <w:r w:rsidR="00B614F4">
        <w:t>data,</w:t>
      </w:r>
      <w:proofErr w:type="gramEnd"/>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1" o:title="" croptop="4439f" cropbottom="4439f" cropleft="6666f" cropright="6667f"/>
          </v:shape>
          <o:OLEObject Type="Embed" ProgID="PowerPoint.Slide.12" ShapeID="_x0000_i1030" DrawAspect="Content" ObjectID="_1378028162" r:id="rId22"/>
        </w:object>
      </w:r>
    </w:p>
    <w:p w:rsidR="00475065" w:rsidRDefault="00894E94" w:rsidP="003F6B57">
      <w:pPr>
        <w:pStyle w:val="Caption"/>
        <w:rPr>
          <w:noProof/>
        </w:rPr>
      </w:pPr>
      <w:bookmarkStart w:id="539" w:name="_Ref303758962"/>
      <w:bookmarkStart w:id="540" w:name="_Ref303758975"/>
      <w:r>
        <w:t xml:space="preserve">Figure </w:t>
      </w:r>
      <w:ins w:id="541"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42"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43" w:author="Dmitry Kaptsenel" w:date="2011-09-20T12:35:00Z">
        <w:r w:rsidR="00AD488C">
          <w:rPr>
            <w:noProof/>
          </w:rPr>
          <w:t>3</w:t>
        </w:r>
      </w:ins>
      <w:ins w:id="544" w:author="Dmitry Kaptsenel" w:date="2011-09-20T12:30:00Z">
        <w:r w:rsidR="00EC279E">
          <w:fldChar w:fldCharType="end"/>
        </w:r>
      </w:ins>
      <w:del w:id="545"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3</w:delText>
        </w:r>
        <w:r w:rsidR="001707ED" w:rsidDel="00385CA0">
          <w:fldChar w:fldCharType="end"/>
        </w:r>
      </w:del>
      <w:bookmarkEnd w:id="539"/>
      <w:r>
        <w:rPr>
          <w:noProof/>
        </w:rPr>
        <w:t xml:space="preserve"> OpenCL Runtime Memory Object Internal View</w:t>
      </w:r>
      <w:bookmarkEnd w:id="540"/>
    </w:p>
    <w:p w:rsidR="00D7572D" w:rsidRDefault="00D7572D">
      <w:r>
        <w:fldChar w:fldCharType="begin"/>
      </w:r>
      <w:r>
        <w:instrText xml:space="preserve"> REF _Ref303758962 \h </w:instrText>
      </w:r>
      <w:r>
        <w:fldChar w:fldCharType="separate"/>
      </w:r>
      <w:ins w:id="546"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3</w:t>
        </w:r>
      </w:ins>
      <w:del w:id="547"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3</w:delText>
        </w:r>
      </w:del>
      <w:r>
        <w:fldChar w:fldCharType="end"/>
      </w:r>
      <w:r>
        <w:t xml:space="preserve"> </w:t>
      </w:r>
      <w:r>
        <w:fldChar w:fldCharType="begin"/>
      </w:r>
      <w:r>
        <w:instrText xml:space="preserve"> REF _Ref303758975 \p \h </w:instrText>
      </w:r>
      <w:r>
        <w:fldChar w:fldCharType="separate"/>
      </w:r>
      <w:r w:rsidR="00AD488C">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Group. It implements the most optimal copy/move buffer between devices of its Sharing Group. </w:t>
      </w:r>
      <w:r w:rsidR="00777C85">
        <w:t>The device</w:t>
      </w:r>
      <w:r>
        <w:t xml:space="preserve"> memory object manifests itself as a </w:t>
      </w:r>
      <w:r w:rsidR="00E62830">
        <w:t>shared</w:t>
      </w:r>
      <w:r>
        <w:t xml:space="preserve"> </w:t>
      </w:r>
      <w:proofErr w:type="spellStart"/>
      <w:r w:rsidR="00E62830">
        <w:t>I</w:t>
      </w:r>
      <w:r>
        <w:t>DevMemObject</w:t>
      </w:r>
      <w:proofErr w:type="spellEnd"/>
      <w:r>
        <w:t xml:space="preserve"> </w:t>
      </w:r>
      <w:r w:rsidR="00E62830">
        <w:t xml:space="preserve">instance </w:t>
      </w:r>
      <w:r>
        <w:t>with reference count that reflects multiple owners.</w:t>
      </w:r>
    </w:p>
    <w:p w:rsidR="00D7572D" w:rsidRDefault="00D7572D">
      <w:r>
        <w:t xml:space="preserve">All sharing groups of runtime memory object are enumerated so each sharing group can be referred to by an ID. This ID </w:t>
      </w:r>
      <w:r w:rsidR="00481B67">
        <w:t xml:space="preserve">may be different for each Memory Object type, for example </w:t>
      </w:r>
      <w:r>
        <w:t xml:space="preserve">Buffer Sharing Group ID </w:t>
      </w:r>
      <w:r w:rsidR="00481B67">
        <w:t>and</w:t>
      </w:r>
      <w:r>
        <w:t xml:space="preserve"> Image Sharing Group ID which are determined by the device agent themselves. The specifics of how these IDs are generated by the device agents are out-of-the scope of this document. Device Agents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Agents</w:t>
      </w:r>
      <w:r w:rsidR="00481B67">
        <w:t>.</w:t>
      </w:r>
    </w:p>
    <w:p w:rsidR="00AA4EDF" w:rsidRDefault="00D7572D">
      <w:pPr>
        <w:pStyle w:val="ListParagraph"/>
        <w:numPr>
          <w:ilvl w:val="0"/>
          <w:numId w:val="0"/>
        </w:numPr>
        <w:spacing w:before="0" w:beforeAutospacing="0" w:after="0" w:afterAutospacing="0"/>
      </w:pPr>
      <w:r>
        <w:t>The Backing Store may be created implicitly by the OpenCL runtime (e.g.,) or 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 xml:space="preserve">A runtime memory object is created as a result of </w:t>
      </w:r>
      <w:proofErr w:type="spellStart"/>
      <w:proofErr w:type="gramStart"/>
      <w:r>
        <w:t>clCreateMemObject</w:t>
      </w:r>
      <w:proofErr w:type="spellEnd"/>
      <w:r>
        <w:t>(</w:t>
      </w:r>
      <w:proofErr w:type="gramEnd"/>
      <w:r>
        <w: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RDefault="00D7572D" w:rsidP="00D7572D">
      <w:pPr>
        <w:pStyle w:val="ListParagraph"/>
        <w:numPr>
          <w:ilvl w:val="0"/>
          <w:numId w:val="61"/>
        </w:numPr>
      </w:pPr>
      <w:r>
        <w:t>If that</w:t>
      </w:r>
      <w:r w:rsidR="006320E3">
        <w:t xml:space="preserve"> Sharing Group</w:t>
      </w:r>
      <w:r>
        <w:t xml:space="preserve"> does not exist, invoke the call </w:t>
      </w:r>
      <w:proofErr w:type="spellStart"/>
      <w:r>
        <w:t>D</w:t>
      </w:r>
      <w:r w:rsidR="006320E3">
        <w:t>evice</w:t>
      </w:r>
      <w:r>
        <w:t>A</w:t>
      </w:r>
      <w:r w:rsidR="006320E3">
        <w:t>gent</w:t>
      </w:r>
      <w:proofErr w:type="spellEnd"/>
      <w:r>
        <w:t>::</w:t>
      </w:r>
      <w:proofErr w:type="spellStart"/>
      <w:proofErr w:type="gramStart"/>
      <w:r>
        <w:t>CreateMemObject</w:t>
      </w:r>
      <w:proofErr w:type="spellEnd"/>
      <w:r>
        <w:t>(</w:t>
      </w:r>
      <w:proofErr w:type="gramEnd"/>
      <w:r>
        <w:t xml:space="preserve">) and </w:t>
      </w:r>
      <w:r w:rsidR="006320E3">
        <w:t xml:space="preserve">save returned </w:t>
      </w:r>
      <w:proofErr w:type="spellStart"/>
      <w:r w:rsidR="006320E3">
        <w:t>IDevMemObject</w:t>
      </w:r>
      <w:proofErr w:type="spellEnd"/>
      <w:r w:rsidR="006320E3">
        <w:t xml:space="preserve"> in a</w:t>
      </w:r>
      <w:r>
        <w:t xml:space="preserve"> Sharing Group. Actually, </w:t>
      </w:r>
      <w:proofErr w:type="spellStart"/>
      <w:r>
        <w:t>CreateMemObject</w:t>
      </w:r>
      <w:proofErr w:type="spellEnd"/>
      <w:r>
        <w:t xml:space="preserve"> attaches Runtime </w:t>
      </w:r>
      <w:proofErr w:type="spellStart"/>
      <w:r>
        <w:t>MemObject</w:t>
      </w:r>
      <w:proofErr w:type="spellEnd"/>
      <w:r>
        <w:t xml:space="preserve"> to the given Sharing Group.</w:t>
      </w:r>
    </w:p>
    <w:p w:rsidR="00D7572D" w:rsidRDefault="00D7572D" w:rsidP="00D7572D">
      <w:pPr>
        <w:pStyle w:val="ListParagraph"/>
        <w:numPr>
          <w:ilvl w:val="0"/>
          <w:numId w:val="61"/>
        </w:numPr>
      </w:pPr>
      <w:r>
        <w:t>Otherwise, do nothing.</w:t>
      </w:r>
    </w:p>
    <w:p w:rsidR="00D7572D" w:rsidRDefault="00D7572D" w:rsidP="00D7572D">
      <w:pPr>
        <w:keepNext/>
      </w:pPr>
      <w:r>
        <w:lastRenderedPageBreak/>
        <w:t>In practice, all MIC devices will have a single 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 xml:space="preserve">Runtime passes an appropriate </w:t>
      </w:r>
      <w:proofErr w:type="spellStart"/>
      <w:r>
        <w:t>IDevMemObject</w:t>
      </w:r>
      <w:proofErr w:type="spellEnd"/>
      <w:r>
        <w:t xml:space="preserve"> pointer for each </w:t>
      </w:r>
      <w:proofErr w:type="spellStart"/>
      <w:r>
        <w:t>NDRange</w:t>
      </w:r>
      <w:proofErr w:type="spellEnd"/>
      <w:r>
        <w:t xml:space="preserve"> </w:t>
      </w:r>
      <w:proofErr w:type="spellStart"/>
      <w:r>
        <w:t>cl_mem</w:t>
      </w:r>
      <w:proofErr w:type="spellEnd"/>
      <w:r>
        <w:t xml:space="preserve"> parameter</w:t>
      </w:r>
      <w:r w:rsidR="006320E3">
        <w:t xml:space="preserve"> as part of appropriate kernel arguments setup. </w:t>
      </w:r>
      <w:r>
        <w:t xml:space="preserve">As Device Agent receives </w:t>
      </w:r>
      <w:proofErr w:type="spellStart"/>
      <w:r>
        <w:t>NDRange</w:t>
      </w:r>
      <w:proofErr w:type="spellEnd"/>
      <w:r w:rsidR="006320E3">
        <w:t xml:space="preserve"> command for execution</w:t>
      </w:r>
      <w:r>
        <w:t xml:space="preserve">, it should loop through </w:t>
      </w:r>
      <w:r w:rsidR="006320E3">
        <w:t xml:space="preserve">kernel argument values </w:t>
      </w:r>
      <w:r>
        <w:t xml:space="preserve">and replace all </w:t>
      </w:r>
      <w:proofErr w:type="spellStart"/>
      <w:r>
        <w:t>IDevMemObject</w:t>
      </w:r>
      <w:proofErr w:type="spellEnd"/>
      <w:r>
        <w:t xml:space="preserve"> pointers with appropriate </w:t>
      </w:r>
      <w:r w:rsidR="006320E3">
        <w:t>raw memory pointers</w:t>
      </w:r>
      <w:r>
        <w:t xml:space="preserve">. </w:t>
      </w:r>
      <w:r w:rsidR="006320E3">
        <w:t xml:space="preserve">If Device Agent and appropriate </w:t>
      </w:r>
      <w:proofErr w:type="spellStart"/>
      <w:r w:rsidR="006320E3">
        <w:t>IDevMemObject</w:t>
      </w:r>
      <w:proofErr w:type="spellEnd"/>
      <w:r w:rsidR="006320E3">
        <w:t xml:space="preserve">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w:t>
      </w:r>
      <w:proofErr w:type="spellStart"/>
      <w:r w:rsidR="00CC3E4D" w:rsidRPr="00CC3E4D">
        <w:t>IDevMemObject</w:t>
      </w:r>
      <w:proofErr w:type="spellEnd"/>
      <w:r w:rsidR="00CC3E4D" w:rsidRPr="00CC3E4D">
        <w:t xml:space="preserve"> about WRITE operation, so that buffer locations on other shared group devices may be invalidated.</w:t>
      </w:r>
    </w:p>
    <w:p w:rsidR="00F20962" w:rsidRDefault="00F20962" w:rsidP="00873B5C">
      <w:pPr>
        <w:pStyle w:val="IndentedNote"/>
      </w:pPr>
      <w:r w:rsidRPr="00873B5C">
        <w:rPr>
          <w:i/>
          <w:iCs/>
        </w:rPr>
        <w:t>Note:</w:t>
      </w:r>
      <w:r>
        <w:tab/>
      </w:r>
      <w:r w:rsidRPr="00F20962">
        <w:t xml:space="preserve">Time required to transfer data between devices inside the same Sharing Group is attributed to the </w:t>
      </w:r>
      <w:proofErr w:type="spellStart"/>
      <w:r w:rsidRPr="00F20962">
        <w:t>NDRange</w:t>
      </w:r>
      <w:proofErr w:type="spellEnd"/>
      <w:r w:rsidRPr="00F20962">
        <w:t xml:space="preserve">/other command execution. This means that calling </w:t>
      </w:r>
      <w:proofErr w:type="spellStart"/>
      <w:r w:rsidRPr="00F20962">
        <w:t>IDevMemObject</w:t>
      </w:r>
      <w:proofErr w:type="spellEnd"/>
      <w:r w:rsidRPr="00F20962">
        <w:t>:</w:t>
      </w:r>
      <w:proofErr w:type="gramStart"/>
      <w:r w:rsidRPr="00F20962">
        <w:t>:</w:t>
      </w:r>
      <w:proofErr w:type="spellStart"/>
      <w:r w:rsidRPr="00F20962">
        <w:t>GetHandle</w:t>
      </w:r>
      <w:proofErr w:type="spellEnd"/>
      <w:proofErr w:type="gramEnd"/>
      <w:r w:rsidRPr="00F20962">
        <w:t>/</w:t>
      </w:r>
      <w:proofErr w:type="spellStart"/>
      <w:r w:rsidRPr="00F20962">
        <w:t>GetPointer</w:t>
      </w:r>
      <w:proofErr w:type="spellEnd"/>
      <w:r w:rsidRPr="00F20962">
        <w:t xml:space="preserve"> should be done as part of the </w:t>
      </w:r>
      <w:proofErr w:type="spellStart"/>
      <w:r w:rsidRPr="00F20962">
        <w:t>NDRange</w:t>
      </w:r>
      <w:proofErr w:type="spellEnd"/>
      <w:r w:rsidRPr="00F20962">
        <w:t xml:space="preserve"> execution (inside TBB task for CPU</w:t>
      </w:r>
      <w:r>
        <w:t xml:space="preserve"> Device</w:t>
      </w:r>
      <w:r w:rsidRPr="00F20962">
        <w:t>).</w:t>
      </w:r>
    </w:p>
    <w:p w:rsidR="00091BB9" w:rsidRDefault="006320E3" w:rsidP="00873B5C">
      <w:r>
        <w:t xml:space="preserve">In the case of MIC Device Agent that </w:t>
      </w:r>
      <w:proofErr w:type="spellStart"/>
      <w:r>
        <w:t>IDevMemObject</w:t>
      </w:r>
      <w:proofErr w:type="spellEnd"/>
      <w:r>
        <w:t xml:space="preserve"> replacement is done in </w:t>
      </w:r>
      <w:r w:rsidR="00A57872">
        <w:t>3</w:t>
      </w:r>
      <w:r>
        <w:t xml:space="preserve"> </w:t>
      </w:r>
      <w:r w:rsidR="004377A1">
        <w:t>steps</w:t>
      </w:r>
      <w:r>
        <w:t xml:space="preserve"> to support memory object data transfer through </w:t>
      </w:r>
      <w:proofErr w:type="spellStart"/>
      <w:r>
        <w:t>PCIe</w:t>
      </w:r>
      <w:proofErr w:type="spellEnd"/>
      <w:r>
        <w:t xml:space="preserve"> using COI</w:t>
      </w:r>
      <w:r w:rsidR="001D3407">
        <w:t xml:space="preserve"> (see paragraph </w:t>
      </w:r>
      <w:r w:rsidR="001D3407">
        <w:fldChar w:fldCharType="begin"/>
      </w:r>
      <w:r w:rsidR="001D3407">
        <w:instrText xml:space="preserve"> REF _Ref303760989 \w \h </w:instrText>
      </w:r>
      <w:r w:rsidR="001D3407">
        <w:fldChar w:fldCharType="separate"/>
      </w:r>
      <w:ins w:id="548" w:author="Dmitry Kaptsenel" w:date="2011-09-20T12:35:00Z">
        <w:r w:rsidR="00AD488C">
          <w:rPr>
            <w:rFonts w:hint="eastAsia"/>
            <w:cs/>
          </w:rPr>
          <w:t>‎</w:t>
        </w:r>
        <w:r w:rsidR="00AD488C">
          <w:t>4.12.2.4</w:t>
        </w:r>
      </w:ins>
      <w:del w:id="549" w:author="Dmitry Kaptsenel" w:date="2011-09-20T12:13:00Z">
        <w:r w:rsidR="00421E08" w:rsidDel="00AE73BE">
          <w:rPr>
            <w:rFonts w:hint="eastAsia"/>
            <w:cs/>
          </w:rPr>
          <w:delText>‎</w:delText>
        </w:r>
        <w:r w:rsidR="00421E08" w:rsidDel="00AE73BE">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w:t>
      </w:r>
      <w:proofErr w:type="spellStart"/>
      <w:r w:rsidR="00091BB9">
        <w:t>IDevMemObject</w:t>
      </w:r>
      <w:proofErr w:type="spellEnd"/>
      <w:r w:rsidR="00091BB9">
        <w:t xml:space="preserve"> using internal </w:t>
      </w:r>
      <w:r>
        <w:t xml:space="preserve">MIC </w:t>
      </w:r>
      <w:proofErr w:type="spellStart"/>
      <w:r w:rsidR="00091BB9">
        <w:t>IDevMemObject</w:t>
      </w:r>
      <w:proofErr w:type="spellEnd"/>
      <w:r w:rsidR="00091BB9">
        <w:t>&lt;&gt;</w:t>
      </w:r>
      <w:r>
        <w:t xml:space="preserve">MIC </w:t>
      </w:r>
      <w:r w:rsidR="00091BB9">
        <w:t>D</w:t>
      </w:r>
      <w:r>
        <w:t xml:space="preserve">evice </w:t>
      </w:r>
      <w:r w:rsidR="00091BB9">
        <w:t>A</w:t>
      </w:r>
      <w:r>
        <w:t>gent</w:t>
      </w:r>
      <w:r w:rsidR="00091BB9">
        <w:t xml:space="preserve"> API</w:t>
      </w:r>
      <w:r w:rsidR="00A57872">
        <w:t xml:space="preserve"> for each </w:t>
      </w:r>
      <w:proofErr w:type="spellStart"/>
      <w:r w:rsidR="00A57872">
        <w:t>cl_mem</w:t>
      </w:r>
      <w:proofErr w:type="spellEnd"/>
      <w:r w:rsidR="00A57872">
        <w:t xml:space="preserve">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 xml:space="preserve">On a device replace </w:t>
      </w:r>
      <w:proofErr w:type="spellStart"/>
      <w:r>
        <w:t>cl_mem</w:t>
      </w:r>
      <w:proofErr w:type="spellEnd"/>
      <w:r>
        <w:t xml:space="preserve">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550"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 xml:space="preserve">and OpenCL Runtime </w:t>
      </w:r>
      <w:proofErr w:type="spellStart"/>
      <w:r w:rsidR="002D2BDD">
        <w:rPr>
          <w:i/>
          <w:iCs/>
        </w:rPr>
        <w:t>IOCLDevice</w:t>
      </w:r>
      <w:proofErr w:type="spellEnd"/>
      <w:r w:rsidR="002D2BDD">
        <w:rPr>
          <w:i/>
          <w:iCs/>
        </w:rPr>
        <w:t xml:space="preserve"> should</w:t>
      </w:r>
      <w:r w:rsidR="003C5556" w:rsidRPr="001F1506">
        <w:rPr>
          <w:i/>
          <w:iCs/>
        </w:rPr>
        <w:t xml:space="preserve"> </w:t>
      </w:r>
      <w:r w:rsidR="0099201D">
        <w:rPr>
          <w:i/>
          <w:iCs/>
        </w:rPr>
        <w:t xml:space="preserve">be extended with several new </w:t>
      </w:r>
      <w:r w:rsidR="0099201D" w:rsidRPr="001F1506">
        <w:rPr>
          <w:i/>
          <w:iCs/>
        </w:rPr>
        <w:t>methods</w:t>
      </w:r>
      <w:bookmarkEnd w:id="550"/>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proofErr w:type="spellStart"/>
            <w:r>
              <w:rPr>
                <w:i/>
                <w:iCs/>
              </w:rPr>
              <w:t>IOCLDevice</w:t>
            </w:r>
            <w:proofErr w:type="spellEnd"/>
            <w:r>
              <w:rPr>
                <w:i/>
                <w:iCs/>
              </w:rPr>
              <w:t>::</w:t>
            </w:r>
            <w:r>
              <w:rPr>
                <w:i/>
                <w:iCs/>
              </w:rPr>
              <w:br/>
            </w:r>
            <w:proofErr w:type="spellStart"/>
            <w:r w:rsidR="008A2F89">
              <w:rPr>
                <w:i/>
                <w:iCs/>
              </w:rPr>
              <w:t>GetDeviceBufferRequirements</w:t>
            </w:r>
            <w:proofErr w:type="spellEnd"/>
            <w:r w:rsidR="008A2F89">
              <w:rPr>
                <w:i/>
                <w:iCs/>
              </w:rPr>
              <w:t>()</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UpdateBackingStore</w:t>
            </w:r>
            <w:proofErr w:type="spellEnd"/>
            <w:r>
              <w:rPr>
                <w:i/>
                <w:iCs/>
              </w:rPr>
              <w:t>()</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proofErr w:type="spellStart"/>
            <w:r>
              <w:rPr>
                <w:i/>
                <w:iCs/>
              </w:rPr>
              <w:t>IDevMemObject</w:t>
            </w:r>
            <w:proofErr w:type="spellEnd"/>
            <w:r>
              <w:rPr>
                <w:i/>
                <w:iCs/>
              </w:rPr>
              <w:t>::</w:t>
            </w:r>
            <w:r>
              <w:rPr>
                <w:i/>
                <w:iCs/>
              </w:rPr>
              <w:br/>
            </w:r>
            <w:proofErr w:type="spellStart"/>
            <w:r>
              <w:rPr>
                <w:i/>
                <w:iCs/>
              </w:rPr>
              <w:t>UpdateFromBackingStore</w:t>
            </w:r>
            <w:proofErr w:type="spellEnd"/>
            <w:r>
              <w:rPr>
                <w:i/>
                <w:iCs/>
              </w:rPr>
              <w:t>()</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proofErr w:type="spellStart"/>
            <w:r>
              <w:rPr>
                <w:i/>
                <w:iCs/>
              </w:rPr>
              <w:t>IDevMemObject</w:t>
            </w:r>
            <w:proofErr w:type="spellEnd"/>
            <w:r>
              <w:rPr>
                <w:i/>
                <w:iCs/>
              </w:rPr>
              <w: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proofErr w:type="spellStart"/>
            <w:r w:rsidR="00FC7CC1">
              <w:t>IDevMemObject</w:t>
            </w:r>
            <w:proofErr w:type="spellEnd"/>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w:t>
            </w:r>
            <w:proofErr w:type="spellStart"/>
            <w:r>
              <w:t>IDevMemObject</w:t>
            </w:r>
            <w:proofErr w:type="spellEnd"/>
            <w:r>
              <w:t xml:space="preserve">, </w:t>
            </w:r>
            <w:proofErr w:type="gramStart"/>
            <w:r>
              <w:t>Release(</w:t>
            </w:r>
            <w:proofErr w:type="gramEnd"/>
            <w:r>
              <w:t xml:space="preserve">) should </w:t>
            </w:r>
            <w:proofErr w:type="spellStart"/>
            <w:r>
              <w:t>deallocate</w:t>
            </w:r>
            <w:proofErr w:type="spellEnd"/>
            <w:r>
              <w:t xml:space="preserv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proofErr w:type="spellStart"/>
            <w:r>
              <w:rPr>
                <w:i/>
                <w:iCs/>
              </w:rPr>
              <w:t>IDevMemObject</w:t>
            </w:r>
            <w:proofErr w:type="spellEnd"/>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 xml:space="preserve">Notify </w:t>
            </w:r>
            <w:proofErr w:type="spellStart"/>
            <w:r>
              <w:t>IDevMemObject</w:t>
            </w:r>
            <w:proofErr w:type="spellEnd"/>
            <w:r>
              <w:t xml:space="preserve">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proofErr w:type="spellStart"/>
            <w:r>
              <w:rPr>
                <w:i/>
                <w:iCs/>
              </w:rPr>
              <w:t>IBsStore</w:t>
            </w:r>
            <w:proofErr w:type="spellEnd"/>
            <w:r w:rsidR="0081574D">
              <w:rPr>
                <w:i/>
                <w:iCs/>
              </w:rPr>
              <w:t>::</w:t>
            </w:r>
            <w:proofErr w:type="spellStart"/>
            <w:r w:rsidR="0081574D">
              <w:rPr>
                <w:i/>
                <w:iCs/>
              </w:rPr>
              <w:t>GetBackingStore</w:t>
            </w:r>
            <w:proofErr w:type="spellEnd"/>
            <w:r w:rsidR="0081574D">
              <w:rPr>
                <w:i/>
                <w:iCs/>
              </w:rPr>
              <w:t>()</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proofErr w:type="spellStart"/>
            <w:r>
              <w:rPr>
                <w:i/>
                <w:iCs/>
              </w:rPr>
              <w:t>IBsStore</w:t>
            </w:r>
            <w:proofErr w:type="spellEnd"/>
            <w:r w:rsidR="00295F3B">
              <w:rPr>
                <w:i/>
                <w:iCs/>
              </w:rPr>
              <w:t>::</w:t>
            </w:r>
            <w:proofErr w:type="spellStart"/>
            <w:r w:rsidR="00295F3B">
              <w:rPr>
                <w:i/>
                <w:iCs/>
              </w:rPr>
              <w:t>SetBackingStore</w:t>
            </w:r>
            <w:proofErr w:type="spellEnd"/>
            <w:r w:rsidR="00295F3B">
              <w:rPr>
                <w:i/>
                <w:iCs/>
              </w:rPr>
              <w:t>()</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 xml:space="preserve">This will allow NUMA device to allocate BS memory on a local node if this buffer was yet not used. Runtime will not delete such BS, it will be deleted by </w:t>
            </w:r>
            <w:proofErr w:type="spellStart"/>
            <w:r w:rsidR="00024C4E" w:rsidRPr="00024C4E">
              <w:t>IDevMemObject</w:t>
            </w:r>
            <w:proofErr w:type="spellEnd"/>
            <w:r w:rsidR="00024C4E" w:rsidRPr="00024C4E">
              <w:t>::</w:t>
            </w:r>
            <w:proofErr w:type="gramStart"/>
            <w:r w:rsidR="00024C4E" w:rsidRPr="00024C4E">
              <w:t>Release(</w:t>
            </w:r>
            <w:proofErr w:type="gramEnd"/>
            <w:r w:rsidR="00024C4E" w:rsidRPr="00024C4E">
              <w:t>).</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proofErr w:type="spellStart"/>
            <w:r>
              <w:rPr>
                <w:i/>
                <w:iCs/>
              </w:rPr>
              <w:t>IBsStore</w:t>
            </w:r>
            <w:proofErr w:type="spellEnd"/>
            <w:r w:rsidR="009C72DB">
              <w:rPr>
                <w:i/>
                <w:iCs/>
              </w:rPr>
              <w:t>::</w:t>
            </w:r>
            <w:proofErr w:type="spellStart"/>
            <w:r>
              <w:rPr>
                <w:i/>
                <w:iCs/>
              </w:rPr>
              <w:t>HasValidData</w:t>
            </w:r>
            <w:proofErr w:type="spellEnd"/>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3C5556">
      <w:pPr>
        <w:pStyle w:val="Caption"/>
      </w:pPr>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4</w:t>
      </w:r>
      <w:r w:rsidR="00AE73BE">
        <w:rPr>
          <w:noProof/>
        </w:rPr>
        <w:fldChar w:fldCharType="end"/>
      </w:r>
      <w:r>
        <w:t xml:space="preserve"> Proposed additional Memory Objects Device API to support multiple devices in Context</w:t>
      </w:r>
    </w:p>
    <w:p w:rsidR="00A94019" w:rsidRDefault="006F3A89">
      <w:pPr>
        <w:keepNext/>
        <w:jc w:val="center"/>
      </w:pPr>
      <w:r>
        <w:object w:dxaOrig="4740" w:dyaOrig="6385">
          <v:shape id="_x0000_i1031" type="#_x0000_t75" style="width:221.65pt;height:313.65pt" o:ole="">
            <v:imagedata r:id="rId23" o:title="" croptop="2862f" cropbottom="3003f" cropleft="4412f" cropright="4413f"/>
          </v:shape>
          <o:OLEObject Type="Embed" ProgID="Visio.Drawing.11" ShapeID="_x0000_i1031" DrawAspect="Content" ObjectID="_1378028163" r:id="rId24"/>
        </w:object>
      </w:r>
    </w:p>
    <w:p w:rsidR="00DE0191" w:rsidRDefault="00CC1E49">
      <w:pPr>
        <w:pStyle w:val="Caption"/>
        <w:rPr>
          <w:noProof/>
        </w:rPr>
      </w:pPr>
      <w:r>
        <w:t xml:space="preserve">Figure </w:t>
      </w:r>
      <w:ins w:id="551"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52"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53" w:author="Dmitry Kaptsenel" w:date="2011-09-20T12:35:00Z">
        <w:r w:rsidR="00AD488C">
          <w:rPr>
            <w:noProof/>
          </w:rPr>
          <w:t>4</w:t>
        </w:r>
      </w:ins>
      <w:ins w:id="554" w:author="Dmitry Kaptsenel" w:date="2011-09-20T12:30:00Z">
        <w:r w:rsidR="00EC279E">
          <w:fldChar w:fldCharType="end"/>
        </w:r>
      </w:ins>
      <w:del w:id="555"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4</w:delText>
        </w:r>
        <w:r w:rsidR="001707ED" w:rsidDel="00385CA0">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5" o:title="" croptop="2862f" cropbottom="3003f" cropleft="4412f" cropright="4413f"/>
          </v:shape>
          <o:OLEObject Type="Embed" ProgID="Visio.Drawing.11" ShapeID="_x0000_i1032" DrawAspect="Content" ObjectID="_1378028164" r:id="rId26"/>
        </w:object>
      </w:r>
    </w:p>
    <w:p w:rsidR="00DE0191" w:rsidRDefault="00C427BD">
      <w:pPr>
        <w:pStyle w:val="Caption"/>
      </w:pPr>
      <w:r>
        <w:t xml:space="preserve">Figure </w:t>
      </w:r>
      <w:ins w:id="556"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57"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58" w:author="Dmitry Kaptsenel" w:date="2011-09-20T12:35:00Z">
        <w:r w:rsidR="00AD488C">
          <w:rPr>
            <w:noProof/>
          </w:rPr>
          <w:t>5</w:t>
        </w:r>
      </w:ins>
      <w:ins w:id="559" w:author="Dmitry Kaptsenel" w:date="2011-09-20T12:30:00Z">
        <w:r w:rsidR="00EC279E">
          <w:fldChar w:fldCharType="end"/>
        </w:r>
      </w:ins>
      <w:del w:id="560"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5</w:delText>
        </w:r>
        <w:r w:rsidR="001707ED" w:rsidDel="00385CA0">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7" o:title=""/>
          </v:shape>
          <o:OLEObject Type="Embed" ProgID="Visio.Drawing.11" ShapeID="_x0000_i1033" DrawAspect="Content" ObjectID="_1378028165" r:id="rId28"/>
        </w:object>
      </w:r>
    </w:p>
    <w:p w:rsidR="00851553" w:rsidRDefault="00927AA6" w:rsidP="003F6B57">
      <w:pPr>
        <w:pStyle w:val="Caption"/>
      </w:pPr>
      <w:bookmarkStart w:id="561" w:name="_Ref303765758"/>
      <w:r>
        <w:t xml:space="preserve">Figure </w:t>
      </w:r>
      <w:ins w:id="56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6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64" w:author="Dmitry Kaptsenel" w:date="2011-09-20T12:35:00Z">
        <w:r w:rsidR="00AD488C">
          <w:rPr>
            <w:noProof/>
          </w:rPr>
          <w:t>6</w:t>
        </w:r>
      </w:ins>
      <w:ins w:id="565" w:author="Dmitry Kaptsenel" w:date="2011-09-20T12:30:00Z">
        <w:r w:rsidR="00EC279E">
          <w:fldChar w:fldCharType="end"/>
        </w:r>
      </w:ins>
      <w:del w:id="56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6</w:delText>
        </w:r>
        <w:r w:rsidR="001707ED" w:rsidDel="00385CA0">
          <w:fldChar w:fldCharType="end"/>
        </w:r>
      </w:del>
      <w:bookmarkEnd w:id="561"/>
      <w:r>
        <w:t xml:space="preserve"> Propagating Data between Devices Flow Diagram</w:t>
      </w:r>
    </w:p>
    <w:p w:rsidR="00A94019" w:rsidRDefault="0002536F">
      <w:pPr>
        <w:pStyle w:val="Heading3"/>
      </w:pPr>
      <w:bookmarkStart w:id="567" w:name="_Toc293501883"/>
      <w:bookmarkStart w:id="568" w:name="_Toc294187652"/>
      <w:bookmarkStart w:id="569" w:name="_Toc294188103"/>
      <w:bookmarkStart w:id="570" w:name="_Ref298161238"/>
      <w:bookmarkStart w:id="571" w:name="_Toc304285261"/>
      <w:bookmarkEnd w:id="567"/>
      <w:bookmarkEnd w:id="568"/>
      <w:bookmarkEnd w:id="569"/>
      <w:r>
        <w:t>Memory Object</w:t>
      </w:r>
      <w:r w:rsidR="00372F40">
        <w:t xml:space="preserve"> Data Validity in the Multiple Devices Case</w:t>
      </w:r>
      <w:bookmarkEnd w:id="570"/>
      <w:bookmarkEnd w:id="571"/>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29" o:title="" croptop="7180f" cropbottom="2081f" cropleft="871f" cropright="871f"/>
          </v:shape>
          <o:OLEObject Type="Embed" ProgID="Visio.Drawing.11" ShapeID="_x0000_i1034" DrawAspect="Content" ObjectID="_1378028166" r:id="rId30"/>
        </w:object>
      </w:r>
    </w:p>
    <w:p w:rsidR="00A94019" w:rsidRDefault="00BE4307">
      <w:pPr>
        <w:pStyle w:val="Caption"/>
      </w:pPr>
      <w:r>
        <w:t xml:space="preserve">Figure </w:t>
      </w:r>
      <w:ins w:id="57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7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74" w:author="Dmitry Kaptsenel" w:date="2011-09-20T12:35:00Z">
        <w:r w:rsidR="00AD488C">
          <w:rPr>
            <w:noProof/>
          </w:rPr>
          <w:t>7</w:t>
        </w:r>
      </w:ins>
      <w:ins w:id="575" w:author="Dmitry Kaptsenel" w:date="2011-09-20T12:30:00Z">
        <w:r w:rsidR="00EC279E">
          <w:fldChar w:fldCharType="end"/>
        </w:r>
      </w:ins>
      <w:del w:id="57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7</w:delText>
        </w:r>
        <w:r w:rsidR="001707ED" w:rsidDel="00385CA0">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577"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6</w:t>
        </w:r>
      </w:ins>
      <w:del w:id="578"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proofErr w:type="spellStart"/>
      <w:proofErr w:type="gramStart"/>
      <w:r w:rsidR="00CC1BF1">
        <w:t>clEnqueueWriteBuffer</w:t>
      </w:r>
      <w:proofErr w:type="spellEnd"/>
      <w:proofErr w:type="gramEnd"/>
      <w:r w:rsidR="00CC1BF1">
        <w:t xml:space="preserve"> and </w:t>
      </w:r>
      <w:proofErr w:type="spellStart"/>
      <w:r w:rsidR="00CC1BF1">
        <w:t>clEnqueueMapBuffer</w:t>
      </w:r>
      <w:proofErr w:type="spellEnd"/>
      <w:r w:rsidR="00CC1BF1">
        <w:t xml:space="preserve">(WRITE) operations should be considered in the same way as writing kernels. In the case of </w:t>
      </w:r>
      <w:proofErr w:type="spellStart"/>
      <w:proofErr w:type="gramStart"/>
      <w:r w:rsidR="00CC1BF1">
        <w:t>clEnqueueMapBuffer</w:t>
      </w:r>
      <w:proofErr w:type="spellEnd"/>
      <w:r w:rsidR="00CC1BF1">
        <w:t>(</w:t>
      </w:r>
      <w:proofErr w:type="gramEnd"/>
      <w:r w:rsidR="00CC1BF1">
        <w:t xml:space="preserve">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579" w:name="REQUIREMENT2"/>
      <w:r w:rsidR="00B946B0" w:rsidRPr="00A94F50">
        <w:rPr>
          <w:i/>
          <w:iCs/>
        </w:rPr>
        <w:t>Device</w:t>
      </w:r>
      <w:r w:rsidR="00B946B0" w:rsidRPr="00B946B0">
        <w:t xml:space="preserve"> </w:t>
      </w:r>
      <w:proofErr w:type="spellStart"/>
      <w:r w:rsidRPr="00AB0350">
        <w:rPr>
          <w:i/>
          <w:iCs/>
        </w:rPr>
        <w:t>BackEnd</w:t>
      </w:r>
      <w:proofErr w:type="spellEnd"/>
      <w:r w:rsidRPr="00AB0350">
        <w:rPr>
          <w:i/>
          <w:iCs/>
        </w:rPr>
        <w:t xml:space="preserve"> to provide buffer kernel argument R/W usage attribute</w:t>
      </w:r>
      <w:bookmarkEnd w:id="579"/>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w:t>
      </w:r>
      <w:proofErr w:type="gramStart"/>
      <w:r>
        <w:t>ha</w:t>
      </w:r>
      <w:r w:rsidR="00015473">
        <w:t>s</w:t>
      </w:r>
      <w:proofErr w:type="gramEnd"/>
      <w:r>
        <w:t xml:space="preserve"> 2 marks: </w:t>
      </w:r>
      <w:proofErr w:type="spellStart"/>
      <w:r>
        <w:rPr>
          <w:b/>
          <w:bCs/>
        </w:rPr>
        <w:t>Is_Owner</w:t>
      </w:r>
      <w:proofErr w:type="spellEnd"/>
      <w:r>
        <w:t xml:space="preserve"> and </w:t>
      </w:r>
      <w:proofErr w:type="spellStart"/>
      <w:r>
        <w:rPr>
          <w:b/>
          <w:bCs/>
        </w:rPr>
        <w:t>Has_Valid_Data</w:t>
      </w:r>
      <w:proofErr w:type="spellEnd"/>
      <w:r w:rsidR="00015473">
        <w:rPr>
          <w:b/>
          <w:bCs/>
        </w:rPr>
        <w:t xml:space="preserve">. </w:t>
      </w:r>
      <w:r>
        <w:tab/>
      </w:r>
    </w:p>
    <w:p w:rsidR="00FD0F94" w:rsidRDefault="003013FB">
      <w:pPr>
        <w:pStyle w:val="IndentedNote"/>
        <w:numPr>
          <w:ilvl w:val="0"/>
          <w:numId w:val="71"/>
        </w:numPr>
        <w:spacing w:after="0"/>
        <w:ind w:left="714" w:hanging="357"/>
      </w:pPr>
      <w:proofErr w:type="spellStart"/>
      <w:r w:rsidRPr="00A94F50">
        <w:rPr>
          <w:b/>
          <w:bCs/>
        </w:rPr>
        <w:t>IsOwner</w:t>
      </w:r>
      <w:proofErr w:type="spellEnd"/>
      <w:r>
        <w:t xml:space="preserve"> is set </w:t>
      </w:r>
      <w:r w:rsidR="00E03102">
        <w:t>when device becomes an owner of the memory object (upon a write operation)</w:t>
      </w:r>
    </w:p>
    <w:p w:rsidR="00E03102" w:rsidRDefault="003013FB" w:rsidP="00873B5C">
      <w:pPr>
        <w:pStyle w:val="IndentedNote"/>
        <w:numPr>
          <w:ilvl w:val="0"/>
          <w:numId w:val="71"/>
        </w:numPr>
        <w:spacing w:after="0"/>
        <w:ind w:left="714" w:hanging="357"/>
      </w:pPr>
      <w:proofErr w:type="spellStart"/>
      <w:r w:rsidRPr="00E03102">
        <w:rPr>
          <w:b/>
          <w:bCs/>
        </w:rPr>
        <w:t>Has_Valid_Data</w:t>
      </w:r>
      <w:proofErr w:type="spellEnd"/>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proofErr w:type="spellStart"/>
      <w:r w:rsidRPr="00873B5C">
        <w:rPr>
          <w:i/>
          <w:iCs/>
        </w:rPr>
        <w:t>IDevMemObject</w:t>
      </w:r>
      <w:proofErr w:type="spellEnd"/>
      <w:r w:rsidRPr="00873B5C">
        <w:rPr>
          <w:i/>
          <w:iCs/>
        </w:rPr>
        <w:t>::</w:t>
      </w:r>
      <w:proofErr w:type="spellStart"/>
      <w:proofErr w:type="gramStart"/>
      <w:r w:rsidRPr="00873B5C">
        <w:rPr>
          <w:i/>
          <w:iCs/>
        </w:rPr>
        <w:t>UpdateBackingStore</w:t>
      </w:r>
      <w:proofErr w:type="spellEnd"/>
      <w:r w:rsidRPr="00873B5C">
        <w:rPr>
          <w:i/>
          <w:iCs/>
        </w:rPr>
        <w:t>(</w:t>
      </w:r>
      <w:proofErr w:type="gramEnd"/>
      <w:r w:rsidRPr="00873B5C">
        <w:rPr>
          <w:i/>
          <w:iCs/>
        </w:rPr>
        <w:t>)</w:t>
      </w:r>
      <w:r>
        <w:t xml:space="preserve"> and </w:t>
      </w:r>
      <w:proofErr w:type="spellStart"/>
      <w:r w:rsidRPr="00873B5C">
        <w:rPr>
          <w:i/>
          <w:iCs/>
        </w:rPr>
        <w:t>IDevMemObject</w:t>
      </w:r>
      <w:proofErr w:type="spellEnd"/>
      <w:r w:rsidRPr="00873B5C">
        <w:rPr>
          <w:i/>
          <w:iCs/>
        </w:rPr>
        <w:t>::</w:t>
      </w:r>
      <w:proofErr w:type="spellStart"/>
      <w:r w:rsidRPr="00873B5C">
        <w:rPr>
          <w:i/>
          <w:iCs/>
        </w:rPr>
        <w:t>UpdateFromBackingStore</w:t>
      </w:r>
      <w:proofErr w:type="spellEnd"/>
      <w:r w:rsidRPr="00873B5C">
        <w:rPr>
          <w:i/>
          <w:iCs/>
        </w:rPr>
        <w:t>()</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580" w:name="_Toc298165568"/>
      <w:bookmarkStart w:id="581" w:name="_Toc298167578"/>
      <w:bookmarkStart w:id="582" w:name="_Toc292282749"/>
      <w:bookmarkStart w:id="583" w:name="_Toc292282839"/>
      <w:bookmarkStart w:id="584" w:name="_Toc292287686"/>
      <w:bookmarkStart w:id="585" w:name="_Toc292282750"/>
      <w:bookmarkStart w:id="586" w:name="_Toc292282840"/>
      <w:bookmarkStart w:id="587" w:name="_Toc292287687"/>
      <w:bookmarkStart w:id="588" w:name="_Toc304285262"/>
      <w:bookmarkEnd w:id="580"/>
      <w:bookmarkEnd w:id="581"/>
      <w:bookmarkEnd w:id="582"/>
      <w:bookmarkEnd w:id="583"/>
      <w:bookmarkEnd w:id="584"/>
      <w:bookmarkEnd w:id="585"/>
      <w:bookmarkEnd w:id="586"/>
      <w:bookmarkEnd w:id="587"/>
      <w:r>
        <w:lastRenderedPageBreak/>
        <w:t>Sub-buffers support in Device Agent</w:t>
      </w:r>
      <w:bookmarkEnd w:id="588"/>
    </w:p>
    <w:p w:rsidR="00A94019" w:rsidRDefault="00D25F2A">
      <w:pPr>
        <w:keepNext/>
      </w:pPr>
      <w:r>
        <w:t xml:space="preserve">OpenCL declares sub-buffers as sequential OpenCL buffers regions that may be used independently. </w:t>
      </w:r>
      <w:r w:rsidR="00C76E4D">
        <w:t>MIC Device Memory Object class (</w:t>
      </w:r>
      <w:proofErr w:type="spellStart"/>
      <w:r w:rsidR="00C76E4D">
        <w:t>IDevMemObject</w:t>
      </w:r>
      <w:proofErr w:type="spellEnd"/>
      <w:r w:rsidR="00C76E4D">
        <w: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589" w:name="REQUIREMENT13"/>
      <w:r w:rsidR="00A52BBE">
        <w:rPr>
          <w:i/>
          <w:iCs/>
        </w:rPr>
        <w:t>COI should add sub-buffers support with the following characteristics</w:t>
      </w:r>
      <w:bookmarkEnd w:id="589"/>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590" w:author="Dmitry Kaptsenel" w:date="2011-09-20T12:35:00Z">
        <w:r w:rsidR="00AD488C">
          <w:rPr>
            <w:rFonts w:hint="eastAsia"/>
            <w:cs/>
          </w:rPr>
          <w:t>‎</w:t>
        </w:r>
        <w:r w:rsidR="00AD488C">
          <w:t>4.6.3</w:t>
        </w:r>
      </w:ins>
      <w:del w:id="591" w:author="Dmitry Kaptsenel" w:date="2011-09-20T12:13:00Z">
        <w:r w:rsidR="00421E08" w:rsidDel="00AE73BE">
          <w:rPr>
            <w:rFonts w:hint="eastAsia"/>
            <w:cs/>
          </w:rPr>
          <w:delText>‎</w:delText>
        </w:r>
        <w:r w:rsidR="00421E08" w:rsidDel="00AE73BE">
          <w:delText>4.6.3</w:delText>
        </w:r>
      </w:del>
      <w:r w:rsidR="00ED5802">
        <w:fldChar w:fldCharType="end"/>
      </w:r>
      <w:r w:rsidR="00ED5802">
        <w:t>.</w:t>
      </w:r>
    </w:p>
    <w:p w:rsidR="00D365A0" w:rsidRDefault="00D365A0">
      <w:pPr>
        <w:keepNext/>
      </w:pPr>
      <w:r>
        <w:rPr>
          <w:b/>
          <w:bCs/>
          <w:highlight w:val="yellow"/>
          <w:u w:val="single"/>
        </w:rPr>
        <w:t>REQUIREMENT14</w:t>
      </w:r>
      <w:r w:rsidRPr="000F09F7">
        <w:rPr>
          <w:b/>
          <w:bCs/>
          <w:highlight w:val="yellow"/>
          <w:u w:val="single"/>
        </w:rPr>
        <w:t>:</w:t>
      </w:r>
      <w:r w:rsidRPr="000F09F7">
        <w:t xml:space="preserve"> </w:t>
      </w:r>
      <w:bookmarkStart w:id="592" w:name="REQUIREMENT14"/>
      <w:r w:rsidRPr="00873B5C">
        <w:rPr>
          <w:i/>
          <w:iCs/>
        </w:rPr>
        <w:t>Runtime should take required actions according to OpenCL spec to synchronize data when user performs any action that may modify buffer or its sub-buffers</w:t>
      </w:r>
      <w:bookmarkEnd w:id="592"/>
      <w:r>
        <w:t xml:space="preserve">. </w:t>
      </w:r>
    </w:p>
    <w:p w:rsidR="00A87FC6" w:rsidRPr="00A87FC6" w:rsidRDefault="00A87FC6">
      <w:pPr>
        <w:pStyle w:val="Heading3"/>
      </w:pPr>
      <w:bookmarkStart w:id="593" w:name="_Toc304285263"/>
      <w:r>
        <w:t xml:space="preserve">MIC Device Agent </w:t>
      </w:r>
      <w:r w:rsidR="003D3D52">
        <w:t xml:space="preserve">Memory Objects </w:t>
      </w:r>
      <w:r>
        <w:t>Implementation Considerations</w:t>
      </w:r>
      <w:bookmarkEnd w:id="593"/>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 xml:space="preserve">Mapping of such buffer on host updates memory content in place and this data remain after </w:t>
      </w:r>
      <w:proofErr w:type="spellStart"/>
      <w:proofErr w:type="gramStart"/>
      <w:r>
        <w:t>unmap</w:t>
      </w:r>
      <w:proofErr w:type="spellEnd"/>
      <w:r>
        <w:t>(</w:t>
      </w:r>
      <w:proofErr w:type="gramEnd"/>
      <w:r>
        <w:t>)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 xml:space="preserve">APIs that has to return pointer to the data yet before operation invocation (ex. </w:t>
      </w:r>
      <w:proofErr w:type="spellStart"/>
      <w:r>
        <w:t>clEnqueueMapBuffer</w:t>
      </w:r>
      <w:proofErr w:type="spellEnd"/>
      <w:r>
        <w:t>) may be greatly simplified.</w:t>
      </w:r>
    </w:p>
    <w:p w:rsidR="00096507" w:rsidRDefault="0001163C" w:rsidP="00873B5C">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allows avoiding buffer memory shortage during application execution </w:t>
      </w:r>
      <w:r w:rsidR="00096507">
        <w:t>because of other OpenCL, Offloaded or Graphic applications sharing the same MIC device. This also allows buffer space accounting and buffers swapping support. MIC OpenCL 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594"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594"/>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proofErr w:type="gramStart"/>
      <w:r w:rsidR="00E7381C" w:rsidRPr="00873B5C">
        <w:t>Relaxed</w:t>
      </w:r>
      <w:proofErr w:type="gramEnd"/>
      <w:r w:rsidR="00E7381C">
        <w:t xml:space="preserve"> </w:t>
      </w:r>
      <w:r>
        <w:t>buffers without enforcing of same VA as this is the bare minimum required by OpenCL spec for now.</w:t>
      </w:r>
    </w:p>
    <w:p w:rsidR="00C5748C" w:rsidRDefault="00C5748C">
      <w:pPr>
        <w:spacing w:after="0"/>
        <w:ind w:left="720"/>
      </w:pPr>
      <w:r>
        <w:lastRenderedPageBreak/>
        <w:t>Relaxed COI buffers properties:</w:t>
      </w:r>
    </w:p>
    <w:p w:rsidR="00C5748C" w:rsidRDefault="00C5748C" w:rsidP="00A94F50">
      <w:pPr>
        <w:pStyle w:val="ListParagraph"/>
        <w:numPr>
          <w:ilvl w:val="1"/>
          <w:numId w:val="19"/>
        </w:numPr>
        <w:spacing w:before="0" w:beforeAutospacing="0"/>
        <w:ind w:left="1434" w:hanging="357"/>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p>
    <w:p w:rsidR="002555E9" w:rsidRDefault="00C5748C">
      <w:pPr>
        <w:pStyle w:val="ListParagraph"/>
        <w:numPr>
          <w:ilvl w:val="1"/>
          <w:numId w:val="19"/>
        </w:numPr>
        <w:spacing w:after="0"/>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w:t>
      </w:r>
      <w:proofErr w:type="spellStart"/>
      <w:r w:rsidR="004C4040">
        <w:t>PCIe</w:t>
      </w:r>
      <w:proofErr w:type="spellEnd"/>
      <w:r w:rsidR="004C4040">
        <w:t xml:space="preserv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proofErr w:type="gramStart"/>
      <w:r w:rsidR="005825D8" w:rsidRPr="005825D8">
        <w:rPr>
          <w:b/>
          <w:bCs/>
          <w:highlight w:val="yellow"/>
          <w:u w:val="single"/>
        </w:rPr>
        <w:t>:</w:t>
      </w:r>
      <w:bookmarkStart w:id="595" w:name="REQUIREMENT15"/>
      <w:r w:rsidR="00836074" w:rsidRPr="005825D8">
        <w:rPr>
          <w:i/>
          <w:iCs/>
        </w:rPr>
        <w:t>COI</w:t>
      </w:r>
      <w:proofErr w:type="gramEnd"/>
      <w:r w:rsidR="00836074" w:rsidRPr="005825D8">
        <w:rPr>
          <w:i/>
          <w:iCs/>
        </w:rPr>
        <w:t xml:space="preserve">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595"/>
    </w:p>
    <w:p w:rsidR="005E5FA8" w:rsidRDefault="00E12EAE" w:rsidP="000A786E">
      <w:pPr>
        <w:pStyle w:val="Heading3"/>
      </w:pPr>
      <w:bookmarkStart w:id="596" w:name="_Toc304285264"/>
      <w:r>
        <w:t xml:space="preserve">Understanding </w:t>
      </w:r>
      <w:r w:rsidR="00566407">
        <w:t xml:space="preserve">COI </w:t>
      </w:r>
      <w:r w:rsidR="005E5FA8">
        <w:t>Buffers Mapping on the Host</w:t>
      </w:r>
      <w:bookmarkEnd w:id="596"/>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w:t>
      </w:r>
      <w:proofErr w:type="spellStart"/>
      <w:r w:rsidR="005E5FA8" w:rsidRPr="00111C33">
        <w:rPr>
          <w:i/>
          <w:iCs/>
        </w:rPr>
        <w:t>COIBuffer</w:t>
      </w:r>
      <w:proofErr w:type="spellEnd"/>
      <w:r w:rsidR="005E5FA8" w:rsidRPr="00111C33">
        <w:rPr>
          <w:i/>
          <w:iCs/>
        </w:rPr>
        <w:t xml:space="preserve">, map-start-offset, map-size, </w:t>
      </w:r>
      <w:proofErr w:type="gramStart"/>
      <w:r w:rsidR="005E5FA8" w:rsidRPr="00111C33">
        <w:rPr>
          <w:i/>
          <w:iCs/>
        </w:rPr>
        <w:t>map</w:t>
      </w:r>
      <w:proofErr w:type="gramEnd"/>
      <w:r w:rsidR="005E5FA8" w:rsidRPr="00111C33">
        <w:rPr>
          <w:i/>
          <w:iCs/>
        </w:rPr>
        <w:t>-type)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proofErr w:type="spellStart"/>
            <w:r>
              <w:t>COIBuffer</w:t>
            </w:r>
            <w:proofErr w:type="spellEnd"/>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 xml:space="preserve">Handle, returned by </w:t>
            </w:r>
            <w:proofErr w:type="spellStart"/>
            <w:r>
              <w:t>COIBufferCreate</w:t>
            </w:r>
            <w:proofErr w:type="spellEnd"/>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 xml:space="preserve">Offset of the first byte in </w:t>
            </w:r>
            <w:proofErr w:type="spellStart"/>
            <w:r>
              <w:t>COIBuffer</w:t>
            </w:r>
            <w:proofErr w:type="spellEnd"/>
            <w:r>
              <w:t xml:space="preserve">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R/O – update data during map – no need to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W/O – no need to update data during map – requires update data during </w:t>
            </w:r>
            <w:proofErr w:type="spellStart"/>
            <w:r>
              <w:t>unmap</w:t>
            </w:r>
            <w:proofErr w:type="spellEnd"/>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 xml:space="preserve">R/W – update data both during map and </w:t>
            </w:r>
            <w:proofErr w:type="spellStart"/>
            <w:r>
              <w:t>unmap</w:t>
            </w:r>
            <w:proofErr w:type="spellEnd"/>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59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59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599" w:author="Dmitry Kaptsenel" w:date="2011-09-20T12:35:00Z">
        <w:r w:rsidR="00AD488C">
          <w:rPr>
            <w:noProof/>
          </w:rPr>
          <w:t>8</w:t>
        </w:r>
      </w:ins>
      <w:ins w:id="600" w:author="Dmitry Kaptsenel" w:date="2011-09-20T12:30:00Z">
        <w:r w:rsidR="00EC279E">
          <w:fldChar w:fldCharType="end"/>
        </w:r>
      </w:ins>
      <w:del w:id="60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8</w:delText>
        </w:r>
        <w:r w:rsidR="001707ED" w:rsidDel="00385CA0">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1" o:title="" croptop="17370f" cropbottom="22555f"/>
          </v:shape>
          <o:OLEObject Type="Embed" ProgID="PowerPoint.Show.12" ShapeID="_x0000_i1035" DrawAspect="Content" ObjectID="_1378028167" r:id="rId32"/>
        </w:object>
      </w:r>
    </w:p>
    <w:p w:rsidR="00770EA4" w:rsidRDefault="006D4D4D" w:rsidP="006D4D4D">
      <w:pPr>
        <w:pStyle w:val="Caption"/>
      </w:pPr>
      <w:r>
        <w:t xml:space="preserve">Figure </w:t>
      </w:r>
      <w:ins w:id="60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0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04" w:author="Dmitry Kaptsenel" w:date="2011-09-20T12:35:00Z">
        <w:r w:rsidR="00AD488C">
          <w:rPr>
            <w:noProof/>
          </w:rPr>
          <w:t>9</w:t>
        </w:r>
      </w:ins>
      <w:ins w:id="605" w:author="Dmitry Kaptsenel" w:date="2011-09-20T12:30:00Z">
        <w:r w:rsidR="00EC279E">
          <w:fldChar w:fldCharType="end"/>
        </w:r>
      </w:ins>
      <w:del w:id="60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9</w:delText>
        </w:r>
        <w:r w:rsidR="001707ED" w:rsidDel="00385CA0">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proofErr w:type="spellStart"/>
            <w:r w:rsidRPr="00EA5372">
              <w:rPr>
                <w:b w:val="0"/>
                <w:bCs w:val="0"/>
                <w:color w:val="1F497D"/>
              </w:rPr>
              <w:t>COIBufferMap</w:t>
            </w:r>
            <w:proofErr w:type="spellEnd"/>
            <w:r w:rsidRPr="00EA5372">
              <w:rPr>
                <w:b w:val="0"/>
                <w:bCs w:val="0"/>
                <w:color w:val="1F497D"/>
              </w:rPr>
              <w:t>()</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w:t>
            </w:r>
            <w:proofErr w:type="spellStart"/>
            <w:r w:rsidRPr="00EA5372">
              <w:rPr>
                <w:b w:val="0"/>
                <w:bCs w:val="0"/>
                <w:color w:val="1F497D"/>
              </w:rPr>
              <w:t>COIBuffer</w:t>
            </w:r>
            <w:proofErr w:type="spellEnd"/>
            <w:r w:rsidRPr="00EA5372">
              <w:rPr>
                <w:b w:val="0"/>
                <w:bCs w:val="0"/>
                <w:color w:val="1F497D"/>
              </w:rPr>
              <w:t>,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w:t>
            </w:r>
            <w:proofErr w:type="spellStart"/>
            <w:r w:rsidRPr="00EA5372">
              <w:rPr>
                <w:b w:val="0"/>
                <w:bCs w:val="0"/>
                <w:color w:val="1F497D"/>
              </w:rPr>
              <w:t>ptr</w:t>
            </w:r>
            <w:proofErr w:type="spellEnd"/>
            <w:r w:rsidRPr="00EA5372">
              <w:rPr>
                <w:b w:val="0"/>
                <w:bCs w:val="0"/>
                <w:color w:val="1F497D"/>
              </w:rPr>
              <w:t>)</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proofErr w:type="spellStart"/>
            <w:r>
              <w:rPr>
                <w:color w:val="1F497D"/>
              </w:rPr>
              <w:t>COIBufferUnmap</w:t>
            </w:r>
            <w:proofErr w:type="spellEnd"/>
            <w:r>
              <w:rPr>
                <w:color w:val="1F497D"/>
              </w:rPr>
              <w:t>()</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pPr>
      <w:r>
        <w:t xml:space="preserve">Figure </w:t>
      </w:r>
      <w:ins w:id="60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0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09" w:author="Dmitry Kaptsenel" w:date="2011-09-20T12:35:00Z">
        <w:r w:rsidR="00AD488C">
          <w:rPr>
            <w:noProof/>
          </w:rPr>
          <w:t>10</w:t>
        </w:r>
      </w:ins>
      <w:ins w:id="610" w:author="Dmitry Kaptsenel" w:date="2011-09-20T12:30:00Z">
        <w:r w:rsidR="00EC279E">
          <w:fldChar w:fldCharType="end"/>
        </w:r>
      </w:ins>
      <w:del w:id="61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10</w:delText>
        </w:r>
        <w:r w:rsidR="001707ED" w:rsidDel="00385CA0">
          <w:fldChar w:fldCharType="end"/>
        </w:r>
      </w:del>
      <w:r>
        <w:t xml:space="preserve"> COI Mapping APIs</w:t>
      </w:r>
    </w:p>
    <w:p w:rsidR="00587CC4" w:rsidRDefault="00587CC4" w:rsidP="00587CC4">
      <w:pPr>
        <w:pStyle w:val="Heading2"/>
        <w:pageBreakBefore/>
      </w:pPr>
      <w:bookmarkStart w:id="612" w:name="_Toc304285265"/>
      <w:r>
        <w:lastRenderedPageBreak/>
        <w:t>Notification Port and Device Callbacks</w:t>
      </w:r>
      <w:bookmarkEnd w:id="612"/>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xml:space="preserve">, </w:t>
            </w:r>
            <w:proofErr w:type="spellStart"/>
            <w:r w:rsidRPr="00CA5128">
              <w:rPr>
                <w:i/>
                <w:iCs/>
              </w:rPr>
              <w:t>cb</w:t>
            </w:r>
            <w:proofErr w:type="spellEnd"/>
            <w:r w:rsidRPr="00CA5128">
              <w:rPr>
                <w:i/>
                <w:iCs/>
              </w:rPr>
              <w:t>)</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587CC4" w:rsidP="00587CC4"/>
    <w:p w:rsidR="00587CC4" w:rsidRPr="0037309B" w:rsidRDefault="00587CC4" w:rsidP="00587CC4">
      <w:pPr>
        <w:rPr>
          <w:b/>
          <w:bCs/>
          <w:u w:val="single"/>
        </w:rPr>
      </w:pPr>
      <w:r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587CC4" w:rsidP="00587CC4">
      <w:pPr>
        <w:rPr>
          <w:b/>
          <w:bCs/>
          <w:u w:val="single"/>
        </w:rPr>
      </w:pPr>
      <w:r>
        <w:rPr>
          <w:b/>
          <w:bCs/>
          <w:u w:val="single"/>
        </w:rPr>
        <w:t>Con</w:t>
      </w:r>
      <w:r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613" w:name="_Toc304285266"/>
      <w:r>
        <w:lastRenderedPageBreak/>
        <w:t>Command Queues Implementation</w:t>
      </w:r>
      <w:bookmarkEnd w:id="613"/>
    </w:p>
    <w:p w:rsidR="00A94019" w:rsidRDefault="00103254">
      <w:pPr>
        <w:rPr>
          <w:sz w:val="18"/>
          <w:szCs w:val="18"/>
        </w:rPr>
      </w:pPr>
      <w:r>
        <w:t>MIC Device Agent Command Queues are going to be based on the COI</w:t>
      </w:r>
      <w:r w:rsidR="00195C12">
        <w:t xml:space="preserve"> </w:t>
      </w:r>
      <w:r>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r w:rsidR="00195C12">
        <w:t xml:space="preserve"> Run Functions in different COI Pipelines can be </w:t>
      </w:r>
      <w:proofErr w:type="gramStart"/>
      <w:r w:rsidR="00195C12">
        <w:t>make</w:t>
      </w:r>
      <w:proofErr w:type="gramEnd"/>
      <w:r w:rsidR="00195C12">
        <w:t xml:space="preserv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3" o:title="" croptop="349f" cropbottom="3935f" cropleft="1946f" cropright="696f"/>
          </v:shape>
          <o:OLEObject Type="Embed" ProgID="PowerPoint.Show.12" ShapeID="_x0000_i1036" DrawAspect="Content" ObjectID="_1378028168" r:id="rId34"/>
        </w:object>
      </w:r>
    </w:p>
    <w:p w:rsidR="00470EE5" w:rsidRDefault="00A06124">
      <w:pPr>
        <w:pStyle w:val="Caption"/>
        <w:rPr>
          <w:noProof/>
        </w:rPr>
      </w:pPr>
      <w:r>
        <w:t xml:space="preserve">Figure </w:t>
      </w:r>
      <w:ins w:id="614"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15"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16" w:author="Dmitry Kaptsenel" w:date="2011-09-20T12:35:00Z">
        <w:r w:rsidR="00AD488C">
          <w:rPr>
            <w:noProof/>
          </w:rPr>
          <w:t>11</w:t>
        </w:r>
      </w:ins>
      <w:ins w:id="617" w:author="Dmitry Kaptsenel" w:date="2011-09-20T12:30:00Z">
        <w:r w:rsidR="00EC279E">
          <w:fldChar w:fldCharType="end"/>
        </w:r>
      </w:ins>
      <w:del w:id="618"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11</w:delText>
        </w:r>
        <w:r w:rsidR="001707ED" w:rsidDel="00385CA0">
          <w:fldChar w:fldCharType="end"/>
        </w:r>
      </w:del>
      <w:r>
        <w:rPr>
          <w:noProof/>
        </w:rPr>
        <w:t xml:space="preserve"> Using 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619" w:name="_Toc304285267"/>
      <w:r>
        <w:lastRenderedPageBreak/>
        <w:t xml:space="preserve">Command Queues Device Agent </w:t>
      </w:r>
      <w:r w:rsidR="00182278">
        <w:t>C</w:t>
      </w:r>
      <w:r>
        <w:t>API</w:t>
      </w:r>
      <w:bookmarkEnd w:id="619"/>
    </w:p>
    <w:p w:rsidR="001D7FCA" w:rsidRDefault="006A37C0" w:rsidP="001D7FCA">
      <w:r>
        <w:t xml:space="preserve">OpenCL Runtime communicates commands to the Device Agent using the notion of </w:t>
      </w:r>
      <w:r w:rsidRPr="006A37C0">
        <w:rPr>
          <w:i/>
          <w:iCs/>
        </w:rPr>
        <w:t>Command List</w:t>
      </w:r>
      <w:r>
        <w:rPr>
          <w:i/>
          <w:iCs/>
        </w:rPr>
        <w:t>s</w:t>
      </w:r>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5" o:title="" croptop="14697f" cropbottom="21970f" cropleft="19805f" cropright="18793f"/>
          </v:shape>
          <o:OLEObject Type="Embed" ProgID="Visio.Drawing.11" ShapeID="_x0000_i1037" DrawAspect="Content" ObjectID="_1378028169" r:id="rId36"/>
        </w:object>
      </w:r>
    </w:p>
    <w:p w:rsidR="00302DB9" w:rsidRDefault="00D553A7" w:rsidP="00D553A7">
      <w:pPr>
        <w:pStyle w:val="Caption"/>
      </w:pPr>
      <w:r>
        <w:t xml:space="preserve">Figure </w:t>
      </w:r>
      <w:ins w:id="620"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21"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22" w:author="Dmitry Kaptsenel" w:date="2011-09-20T12:35:00Z">
        <w:r w:rsidR="00AD488C">
          <w:rPr>
            <w:noProof/>
          </w:rPr>
          <w:t>12</w:t>
        </w:r>
      </w:ins>
      <w:ins w:id="623" w:author="Dmitry Kaptsenel" w:date="2011-09-20T12:30:00Z">
        <w:r w:rsidR="00EC279E">
          <w:fldChar w:fldCharType="end"/>
        </w:r>
      </w:ins>
      <w:del w:id="624"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12</w:delText>
        </w:r>
        <w:r w:rsidR="001707ED" w:rsidDel="00385CA0">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CreateCommandList</w:t>
            </w:r>
            <w:proofErr w:type="spellEnd"/>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proofErr w:type="spellStart"/>
            <w:r>
              <w:rPr>
                <w:i/>
                <w:iCs/>
              </w:rPr>
              <w:t>RetainCommandList</w:t>
            </w:r>
            <w:proofErr w:type="spellEnd"/>
            <w:r>
              <w:rPr>
                <w:i/>
                <w:iCs/>
              </w:rPr>
              <w: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proofErr w:type="spellStart"/>
            <w:r>
              <w:rPr>
                <w:i/>
                <w:iCs/>
              </w:rPr>
              <w:t>ReleaseCommandList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proofErr w:type="spellStart"/>
            <w:r>
              <w:rPr>
                <w:i/>
                <w:iCs/>
              </w:rPr>
              <w:t>CommandListExecute</w:t>
            </w:r>
            <w:proofErr w:type="spellEnd"/>
            <w:r>
              <w:rPr>
                <w:i/>
                <w:iCs/>
              </w:rPr>
              <w:t>()</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proofErr w:type="spellStart"/>
            <w:r>
              <w:rPr>
                <w:i/>
                <w:iCs/>
              </w:rPr>
              <w:t>FlushCommandList</w:t>
            </w:r>
            <w:proofErr w:type="spellEnd"/>
            <w:r>
              <w:rPr>
                <w:i/>
                <w:iCs/>
              </w:rPr>
              <w: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w:t>
            </w:r>
            <w:proofErr w:type="spellStart"/>
            <w:r>
              <w:t>enqueued</w:t>
            </w:r>
            <w:proofErr w:type="spellEnd"/>
            <w:r>
              <w:t xml:space="preserve">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proofErr w:type="spellStart"/>
            <w:r>
              <w:rPr>
                <w:i/>
                <w:iCs/>
              </w:rPr>
              <w:t>CommandListWaitCompletion</w:t>
            </w:r>
            <w:proofErr w:type="spellEnd"/>
            <w:r>
              <w:rPr>
                <w:i/>
                <w:iCs/>
              </w:rPr>
              <w:t>()</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625" w:name="_Ref289333545"/>
      <w:bookmarkStart w:id="626" w:name="_Ref289333557"/>
      <w:bookmarkStart w:id="627" w:name="_Ref289333561"/>
      <w:bookmarkStart w:id="628" w:name="_Ref289333575"/>
      <w:bookmarkStart w:id="629" w:name="_Ref289333664"/>
      <w:bookmarkStart w:id="630" w:name="_Ref289333687"/>
      <w:bookmarkStart w:id="631" w:name="_Ref289333694"/>
      <w:bookmarkStart w:id="632" w:name="_Toc304285268"/>
      <w:r>
        <w:t>Command Types</w:t>
      </w:r>
      <w:bookmarkEnd w:id="625"/>
      <w:bookmarkEnd w:id="626"/>
      <w:bookmarkEnd w:id="627"/>
      <w:bookmarkEnd w:id="628"/>
      <w:bookmarkEnd w:id="629"/>
      <w:bookmarkEnd w:id="630"/>
      <w:bookmarkEnd w:id="631"/>
      <w:bookmarkEnd w:id="632"/>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proofErr w:type="spellStart"/>
      <w:r>
        <w:t>Unmap</w:t>
      </w:r>
      <w:proofErr w:type="spellEnd"/>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9A2F45">
      <w:pPr>
        <w:pStyle w:val="ListParagraph"/>
        <w:numPr>
          <w:ilvl w:val="1"/>
          <w:numId w:val="22"/>
        </w:numPr>
      </w:pPr>
      <w:r>
        <w:t>Execute Task  - like execute kernel with global size 1</w:t>
      </w:r>
    </w:p>
    <w:p w:rsidR="00B6529D" w:rsidRDefault="00B6529D" w:rsidP="009A2F45">
      <w:pPr>
        <w:pStyle w:val="ListParagraph"/>
        <w:numPr>
          <w:ilvl w:val="1"/>
          <w:numId w:val="22"/>
        </w:numPr>
      </w:pPr>
      <w:r>
        <w:t>Execute Native Kernel</w:t>
      </w:r>
      <w:r w:rsidR="00252B7E">
        <w:t xml:space="preserve"> – cannot be supported in the current implementation model.</w:t>
      </w:r>
    </w:p>
    <w:p w:rsidR="00B6529D" w:rsidRDefault="00B6529D">
      <w:r>
        <w:lastRenderedPageBreak/>
        <w:t xml:space="preserve">In the current implementation of the </w:t>
      </w:r>
      <w:r w:rsidR="003E3501">
        <w:t xml:space="preserve">Intel </w:t>
      </w:r>
      <w:r>
        <w:t>OpenCL</w:t>
      </w:r>
      <w:r w:rsidR="003E3501">
        <w:t>,</w:t>
      </w:r>
      <w:r>
        <w:t xml:space="preserve"> </w:t>
      </w:r>
      <w:r w:rsidR="00425047">
        <w:t xml:space="preserve">where </w:t>
      </w:r>
      <w:r w:rsidR="003E3501">
        <w:t>R</w:t>
      </w:r>
      <w:r>
        <w:t xml:space="preserve">untime must run on the host while dispatched kernels must run on a MIC device and host and MIC are distinct devices, Execute Native Kernel cannot be supported. </w:t>
      </w:r>
      <w:r w:rsidR="00252B7E">
        <w:t xml:space="preserve">According to the </w:t>
      </w:r>
      <w:r w:rsidR="00AE73BE">
        <w:fldChar w:fldCharType="begin"/>
      </w:r>
      <w:r w:rsidR="00AE73BE">
        <w:instrText xml:space="preserve"> HYPERLINK \l "OpenCL_spec1_1" </w:instrText>
      </w:r>
      <w:ins w:id="633" w:author="Dmitry Kaptsenel" w:date="2011-09-20T12:31:00Z"/>
      <w:r w:rsidR="00AE73BE">
        <w:fldChar w:fldCharType="separate"/>
      </w:r>
      <w:r w:rsidR="007B6844" w:rsidRPr="00F56326">
        <w:rPr>
          <w:rStyle w:val="Hyperlink"/>
          <w:rFonts w:asciiTheme="minorHAnsi" w:hAnsiTheme="minorHAnsi" w:cs="Arial"/>
        </w:rPr>
        <w:t>[</w:t>
      </w:r>
      <w:r w:rsidR="00F56326" w:rsidRPr="00075CF5">
        <w:rPr>
          <w:rStyle w:val="Hyperlink"/>
          <w:rFonts w:asciiTheme="minorHAnsi" w:hAnsiTheme="minorHAnsi" w:cs="Arial"/>
        </w:rPr>
        <w:fldChar w:fldCharType="begin"/>
      </w:r>
      <w:r w:rsidR="00F56326" w:rsidRPr="00F56326">
        <w:rPr>
          <w:rStyle w:val="Hyperlink"/>
          <w:rFonts w:asciiTheme="minorHAnsi" w:hAnsiTheme="minorHAnsi" w:cs="Arial"/>
        </w:rPr>
        <w:instrText xml:space="preserve"> REF OpenCL_spec1_1 \h </w:instrText>
      </w:r>
      <w:r w:rsidR="00F56326" w:rsidRPr="00075CF5">
        <w:rPr>
          <w:rStyle w:val="Hyperlink"/>
          <w:rFonts w:asciiTheme="minorHAnsi" w:hAnsiTheme="minorHAnsi" w:cs="Arial"/>
        </w:rPr>
        <w:instrText xml:space="preserve"> \* MERGEFORMAT </w:instrText>
      </w:r>
      <w:r w:rsidR="00F56326" w:rsidRPr="00075CF5">
        <w:rPr>
          <w:rStyle w:val="Hyperlink"/>
          <w:rFonts w:asciiTheme="minorHAnsi" w:hAnsiTheme="minorHAnsi" w:cs="Arial"/>
        </w:rPr>
      </w:r>
      <w:r w:rsidR="00F56326" w:rsidRPr="00075CF5">
        <w:rPr>
          <w:rStyle w:val="Hyperlink"/>
          <w:rFonts w:asciiTheme="minorHAnsi" w:hAnsiTheme="minorHAnsi" w:cs="Arial"/>
        </w:rPr>
        <w:fldChar w:fldCharType="separate"/>
      </w:r>
      <w:ins w:id="634" w:author="Dmitry Kaptsenel" w:date="2011-09-20T12:35:00Z">
        <w:r w:rsidR="00AD488C" w:rsidRPr="00AD488C">
          <w:rPr>
            <w:rFonts w:ascii="Calibri" w:hAnsi="Calibri"/>
            <w:sz w:val="18"/>
            <w:szCs w:val="18"/>
            <w:u w:val="single"/>
            <w:rPrChange w:id="635" w:author="Dmitry Kaptsenel" w:date="2011-09-20T12:35:00Z">
              <w:rPr>
                <w:rFonts w:ascii="Calibri" w:hAnsi="Calibri"/>
                <w:sz w:val="18"/>
                <w:szCs w:val="18"/>
              </w:rPr>
            </w:rPrChange>
          </w:rPr>
          <w:t>OpenCL specification ver 1.2</w:t>
        </w:r>
      </w:ins>
      <w:del w:id="636" w:author="Dmitry Kaptsenel" w:date="2011-09-20T12:13:00Z">
        <w:r w:rsidR="00421E08" w:rsidRPr="00873B5C" w:rsidDel="00AE73BE">
          <w:rPr>
            <w:rFonts w:ascii="Calibri" w:hAnsi="Calibri"/>
            <w:sz w:val="18"/>
            <w:szCs w:val="18"/>
            <w:u w:val="single"/>
          </w:rPr>
          <w:delText>OpenCL specification ver 1.2</w:delText>
        </w:r>
      </w:del>
      <w:r w:rsidR="00F56326" w:rsidRPr="00075CF5">
        <w:rPr>
          <w:rStyle w:val="Hyperlink"/>
          <w:rFonts w:asciiTheme="minorHAnsi" w:hAnsiTheme="minorHAnsi" w:cs="Arial"/>
        </w:rPr>
        <w:fldChar w:fldCharType="end"/>
      </w:r>
      <w:r w:rsidR="007B6844" w:rsidRPr="00F56326">
        <w:rPr>
          <w:rStyle w:val="Hyperlink"/>
          <w:rFonts w:asciiTheme="minorHAnsi" w:hAnsiTheme="minorHAnsi" w:cs="Arial"/>
        </w:rPr>
        <w:t>]</w:t>
      </w:r>
      <w:r w:rsidR="00AE73BE">
        <w:rPr>
          <w:rStyle w:val="Hyperlink"/>
          <w:rFonts w:asciiTheme="minorHAnsi" w:hAnsiTheme="minorHAnsi" w:cs="Arial"/>
        </w:rPr>
        <w:fldChar w:fldCharType="end"/>
      </w:r>
      <w:r w:rsidR="007B6844">
        <w:t xml:space="preserve"> </w:t>
      </w:r>
      <w:r w:rsidR="00252B7E">
        <w:t xml:space="preserve">Native Kernel must be </w:t>
      </w:r>
      <w:r w:rsidR="003975CB">
        <w:t>host-</w:t>
      </w:r>
      <w:r w:rsidR="00252B7E">
        <w:t xml:space="preserve">callable, which is not supported </w:t>
      </w:r>
      <w:r w:rsidR="003C743D">
        <w:t>in the current HW configuration</w:t>
      </w:r>
      <w:r w:rsidR="00252B7E">
        <w:t>.</w:t>
      </w:r>
    </w:p>
    <w:p w:rsidR="00186F70" w:rsidRDefault="00425047">
      <w:r>
        <w:t xml:space="preserve">All buffer-related operations are applied thru direct invocation of COI buffer operations API. They can be invoked either synchronously or asynchronously. Execute-type commands are applied thru </w:t>
      </w:r>
      <w:proofErr w:type="spellStart"/>
      <w:r>
        <w:t>eunqueuing</w:t>
      </w:r>
      <w:proofErr w:type="spellEnd"/>
      <w:r>
        <w:t xml:space="preserve"> corresponding COI run functions on a COI pipeline. The details of how these two invocation modes work together is described in later sections.</w:t>
      </w:r>
    </w:p>
    <w:p w:rsidR="00244CB5" w:rsidRDefault="005B7878" w:rsidP="005B7878">
      <w:pPr>
        <w:pStyle w:val="Heading4"/>
      </w:pPr>
      <w:bookmarkStart w:id="637" w:name="_Toc304285269"/>
      <w:r>
        <w:t>Mapping Kernel Execution Commands to COI</w:t>
      </w:r>
      <w:bookmarkEnd w:id="637"/>
    </w:p>
    <w:p w:rsidR="00614675" w:rsidRDefault="00614675">
      <w:r>
        <w:t xml:space="preserve">All </w:t>
      </w:r>
      <w:r w:rsidR="0048371B">
        <w:t xml:space="preserve">kernel </w:t>
      </w:r>
      <w:r>
        <w:t xml:space="preserve">Execution Commands can 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638" w:name="_Toc304285270"/>
      <w:r>
        <w:t>Mapping Buffer-related Commands to COI</w:t>
      </w:r>
      <w:bookmarkEnd w:id="638"/>
    </w:p>
    <w:p w:rsidR="00FD0AEF" w:rsidRDefault="00FD0AEF">
      <w:r>
        <w:t xml:space="preserve">MIC Device Agent will implement both types of Device Memory Objects (Buffer/Image) on top of COI Buffers. </w:t>
      </w:r>
    </w:p>
    <w:p w:rsidR="003B7916" w:rsidRPr="00437585" w:rsidRDefault="00D14C62">
      <w:r>
        <w:t>Read/Write/Copy/Map/</w:t>
      </w:r>
      <w:proofErr w:type="spellStart"/>
      <w:r>
        <w:t>Unmap</w:t>
      </w:r>
      <w:proofErr w:type="spellEnd"/>
      <w:r>
        <w:t xml:space="preserve"> </w:t>
      </w:r>
      <w:r w:rsidR="00437585">
        <w:t>Buffer-related Commands can be mapped to the COI buffer operations.  COI buffer operations support all features required by</w:t>
      </w:r>
      <w:r>
        <w:t xml:space="preserve"> </w:t>
      </w:r>
      <w:proofErr w:type="gramStart"/>
      <w:r>
        <w:t>the this</w:t>
      </w:r>
      <w:proofErr w:type="gramEnd"/>
      <w:r w:rsidR="00437585">
        <w:t xml:space="preserve"> OpenCL Buffer-related Commands</w:t>
      </w:r>
      <w:r w:rsidR="003B7916">
        <w:t>.</w:t>
      </w:r>
    </w:p>
    <w:p w:rsidR="00BF7897" w:rsidRDefault="00D14C62">
      <w:r>
        <w:t xml:space="preserve">Read/Write/Copy </w:t>
      </w:r>
      <w:r w:rsidRPr="00A94F50">
        <w:rPr>
          <w:i/>
          <w:iCs/>
        </w:rPr>
        <w:t>Rectangle</w:t>
      </w:r>
      <w:r>
        <w:t xml:space="preserve"> </w:t>
      </w:r>
      <w:r w:rsidR="00BF7897">
        <w:t>Buffer Commands will be directly mapped to the relevant COI scatter-gather buffer commands.</w:t>
      </w:r>
    </w:p>
    <w:p w:rsidR="00D14C62" w:rsidRDefault="00D14C62">
      <w:r>
        <w:t xml:space="preserve">Migrate Buffer/Image Command is a hint and will be mapped to the </w:t>
      </w:r>
      <w:proofErr w:type="spellStart"/>
      <w:r>
        <w:t>COIBufferSetState</w:t>
      </w:r>
      <w:proofErr w:type="spellEnd"/>
      <w:r>
        <w:t xml:space="preserve"> command.</w:t>
      </w:r>
    </w:p>
    <w:p w:rsidR="006325DF" w:rsidRDefault="006325DF" w:rsidP="006325DF">
      <w:pPr>
        <w:pStyle w:val="Heading3"/>
      </w:pPr>
      <w:bookmarkStart w:id="639" w:name="_Toc303853051"/>
      <w:bookmarkStart w:id="640" w:name="_Toc303853052"/>
      <w:bookmarkStart w:id="641" w:name="_Toc298165578"/>
      <w:bookmarkStart w:id="642" w:name="_Toc298167588"/>
      <w:bookmarkStart w:id="643" w:name="_Toc298165579"/>
      <w:bookmarkStart w:id="644" w:name="_Toc298167589"/>
      <w:bookmarkStart w:id="645" w:name="_Toc298165583"/>
      <w:bookmarkStart w:id="646" w:name="_Toc298167593"/>
      <w:bookmarkStart w:id="647" w:name="_Toc298165603"/>
      <w:bookmarkStart w:id="648" w:name="_Toc298167613"/>
      <w:bookmarkStart w:id="649" w:name="_Ref303848919"/>
      <w:bookmarkStart w:id="650" w:name="_Ref303848931"/>
      <w:bookmarkStart w:id="651" w:name="_Toc304285271"/>
      <w:bookmarkEnd w:id="639"/>
      <w:bookmarkEnd w:id="640"/>
      <w:bookmarkEnd w:id="641"/>
      <w:bookmarkEnd w:id="642"/>
      <w:bookmarkEnd w:id="643"/>
      <w:bookmarkEnd w:id="644"/>
      <w:bookmarkEnd w:id="645"/>
      <w:bookmarkEnd w:id="646"/>
      <w:bookmarkEnd w:id="647"/>
      <w:bookmarkEnd w:id="648"/>
      <w:r>
        <w:t>Command List Behavior</w:t>
      </w:r>
      <w:bookmarkEnd w:id="649"/>
      <w:bookmarkEnd w:id="650"/>
      <w:bookmarkEnd w:id="651"/>
      <w:r>
        <w:t xml:space="preserve"> </w:t>
      </w:r>
    </w:p>
    <w:p w:rsidR="00BD7993" w:rsidRDefault="00BD7993">
      <w:r>
        <w:t xml:space="preserve">Command Lists may be of </w:t>
      </w:r>
      <w:r w:rsidR="00554019">
        <w:t xml:space="preserve">two </w:t>
      </w:r>
      <w:r>
        <w:t>different types:</w:t>
      </w:r>
    </w:p>
    <w:p w:rsidR="00BD7993" w:rsidRDefault="00BD7993">
      <w:pPr>
        <w:pStyle w:val="ListParagraph"/>
        <w:numPr>
          <w:ilvl w:val="0"/>
          <w:numId w:val="21"/>
        </w:numPr>
      </w:pPr>
      <w:r w:rsidRPr="00BD7993">
        <w:rPr>
          <w:b/>
          <w:bCs/>
          <w:i/>
          <w:iCs/>
        </w:rPr>
        <w:t>In-Order</w:t>
      </w:r>
      <w:r>
        <w:t xml:space="preserve"> – there is an implicit </w:t>
      </w:r>
      <w:r w:rsidR="009A39F8">
        <w:t xml:space="preserve">ordering (first in, first out) </w:t>
      </w:r>
      <w:r>
        <w:t>between entries in the Command List: 2</w:t>
      </w:r>
      <w:r w:rsidRPr="00BD7993">
        <w:rPr>
          <w:vertAlign w:val="superscript"/>
        </w:rPr>
        <w:t>nd</w:t>
      </w:r>
      <w:r>
        <w:t xml:space="preserve"> depends on 1</w:t>
      </w:r>
      <w:r w:rsidRPr="00BD7993">
        <w:rPr>
          <w:vertAlign w:val="superscript"/>
        </w:rPr>
        <w:t>st</w:t>
      </w:r>
      <w:r>
        <w:t>, 3</w:t>
      </w:r>
      <w:r w:rsidRPr="00BD7993">
        <w:rPr>
          <w:vertAlign w:val="superscript"/>
        </w:rPr>
        <w:t>rd</w:t>
      </w:r>
      <w:r>
        <w:t xml:space="preserve"> depends on 2</w:t>
      </w:r>
      <w:r w:rsidRPr="00BD7993">
        <w:rPr>
          <w:vertAlign w:val="superscript"/>
        </w:rPr>
        <w:t>nd</w:t>
      </w:r>
      <w:r>
        <w:t xml:space="preserve"> and so on – each </w:t>
      </w:r>
      <w:r w:rsidR="009A39F8">
        <w:t>command</w:t>
      </w:r>
      <w:r>
        <w:t xml:space="preserve"> start</w:t>
      </w:r>
      <w:r w:rsidR="009A39F8">
        <w:t>s</w:t>
      </w:r>
      <w:r>
        <w:t xml:space="preserve"> only after the previous one </w:t>
      </w:r>
      <w:r w:rsidR="009A39F8">
        <w:t xml:space="preserve">has </w:t>
      </w:r>
      <w:r>
        <w:t>finished execution.</w:t>
      </w:r>
    </w:p>
    <w:p w:rsidR="00BD7993" w:rsidRPr="00BD7993" w:rsidRDefault="00BD7993" w:rsidP="00872177">
      <w:pPr>
        <w:pStyle w:val="ListParagraph"/>
        <w:numPr>
          <w:ilvl w:val="0"/>
          <w:numId w:val="21"/>
        </w:numPr>
      </w:pPr>
      <w:r w:rsidRPr="00BD7993">
        <w:rPr>
          <w:b/>
          <w:bCs/>
          <w:i/>
          <w:iCs/>
        </w:rPr>
        <w:t>Out-Of-Order</w:t>
      </w:r>
      <w:r>
        <w:t xml:space="preserve"> – there are no implicit dependencies between Command List entries – </w:t>
      </w:r>
      <w:r w:rsidR="00872177">
        <w:t>all commands can be executed in any ordering, including in parallel.</w:t>
      </w:r>
    </w:p>
    <w:p w:rsidR="006325DF" w:rsidRDefault="00D54F6E" w:rsidP="00BB713F">
      <w:pPr>
        <w:pStyle w:val="Heading4"/>
      </w:pPr>
      <w:bookmarkStart w:id="652" w:name="_Toc304285272"/>
      <w:r>
        <w:lastRenderedPageBreak/>
        <w:t>In-Order Command Lists</w:t>
      </w:r>
      <w:bookmarkEnd w:id="652"/>
    </w:p>
    <w:p w:rsidR="003D59D5" w:rsidRPr="003D59D5" w:rsidRDefault="003D59D5" w:rsidP="003D59D5">
      <w:pPr>
        <w:pStyle w:val="Heading5"/>
      </w:pPr>
      <w:r>
        <w:t>Execution Type Commands with In-Order Command Lists</w:t>
      </w:r>
    </w:p>
    <w:p w:rsidR="00327975" w:rsidRDefault="00327975">
      <w:pPr>
        <w:keepNext/>
      </w:pPr>
      <w:r>
        <w:t xml:space="preserve">Execute-type commands are mapped directly to the COI Run Functions. Each COI Pipeline will call one of dedicated in-order launchers from the device side passing all required parameters. All OpenCL buffers will be mapped to COI </w:t>
      </w:r>
      <w:proofErr w:type="gramStart"/>
      <w:r>
        <w:t>buffers,</w:t>
      </w:r>
      <w:proofErr w:type="gramEnd"/>
      <w:r>
        <w:t xml:space="preserve">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proofErr w:type="spellStart"/>
      <w:proofErr w:type="gramStart"/>
      <w:r w:rsidRPr="00E433E7">
        <w:t>printf</w:t>
      </w:r>
      <w:proofErr w:type="spellEnd"/>
      <w:r w:rsidRPr="00E433E7">
        <w:t>(</w:t>
      </w:r>
      <w:proofErr w:type="gramEnd"/>
      <w:r w:rsidRPr="00E433E7">
        <w:t xml:space="preserve">)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w:t>
      </w:r>
      <w:proofErr w:type="spellStart"/>
      <w:r w:rsidRPr="00E433E7">
        <w:t>printf</w:t>
      </w:r>
      <w:proofErr w:type="spellEnd"/>
      <w:r w:rsidRPr="00E433E7">
        <w:t xml:space="preserve">() </w:t>
      </w:r>
      <w:r w:rsidR="00921F34">
        <w:t xml:space="preserve">and profiling </w:t>
      </w:r>
      <w:r w:rsidRPr="00E433E7">
        <w:t>output</w:t>
      </w:r>
      <w:r w:rsidR="00921F34">
        <w:t>s</w:t>
      </w:r>
      <w:r w:rsidRPr="00E433E7">
        <w:t xml:space="preserve"> should 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proofErr w:type="spellStart"/>
      <w:proofErr w:type="gramStart"/>
      <w:r w:rsidR="005D3F9D" w:rsidRPr="005D3F9D">
        <w:t>COIPipelineRunFunction</w:t>
      </w:r>
      <w:proofErr w:type="spellEnd"/>
      <w:r w:rsidR="005D3F9D">
        <w:t>(</w:t>
      </w:r>
      <w:proofErr w:type="gramEnd"/>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653" w:author="Dmitry Kaptsenel" w:date="2011-09-20T12:35:00Z">
        <w:r w:rsidR="00AD488C">
          <w:t xml:space="preserve">Figure </w:t>
        </w:r>
        <w:r w:rsidR="00AD488C">
          <w:rPr>
            <w:rFonts w:hint="eastAsia"/>
            <w:noProof/>
            <w:cs/>
          </w:rPr>
          <w:t>‎</w:t>
        </w:r>
        <w:r w:rsidR="00AD488C">
          <w:rPr>
            <w:noProof/>
          </w:rPr>
          <w:t>4</w:t>
        </w:r>
        <w:r w:rsidR="00AD488C">
          <w:t>.</w:t>
        </w:r>
        <w:r w:rsidR="00AD488C">
          <w:rPr>
            <w:noProof/>
          </w:rPr>
          <w:t>5</w:t>
        </w:r>
      </w:ins>
      <w:del w:id="654"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AD488C">
        <w:t>below</w:t>
      </w:r>
      <w:r>
        <w:fldChar w:fldCharType="end"/>
      </w:r>
      <w:r w:rsidR="0003041F">
        <w:t xml:space="preserve"> shows the host side flow </w:t>
      </w:r>
      <w:bookmarkStart w:id="655" w:name="OLE_LINK1"/>
      <w:bookmarkStart w:id="656" w:name="OLE_LINK2"/>
      <w:r w:rsidR="0003041F">
        <w:t>of the Execution type Command in the in-order queue:</w:t>
      </w:r>
      <w:bookmarkEnd w:id="655"/>
      <w:bookmarkEnd w:id="656"/>
      <w:r w:rsidR="0091127C">
        <w:t xml:space="preserve"> Host and Device Side Kernel Descriptors are intermediate data structures that allows one-to-one mapping between OpenCL Program kernel pointers on the host and device and cache most frequently used kernel properties, ex. </w:t>
      </w:r>
      <w:proofErr w:type="spellStart"/>
      <w:r w:rsidR="0091127C">
        <w:t>printf</w:t>
      </w:r>
      <w:proofErr w:type="spellEnd"/>
      <w:r w:rsidR="0091127C">
        <w:t>() usage, etc.</w:t>
      </w:r>
      <w:r w:rsidR="00A90FC3">
        <w:t xml:space="preserve"> Kernel descriptors are also used for kernel/program usage counters to avoid races between kernels execution and program removal.</w:t>
      </w:r>
    </w:p>
    <w:bookmarkStart w:id="657" w:name="OLE_LINK3"/>
    <w:bookmarkStart w:id="658" w:name="OLE_LINK4"/>
    <w:p w:rsidR="002C0A55" w:rsidRDefault="001E51BE" w:rsidP="002C0A55">
      <w:pPr>
        <w:keepNext/>
        <w:jc w:val="center"/>
      </w:pPr>
      <w:r>
        <w:object w:dxaOrig="5403" w:dyaOrig="7867">
          <v:shape id="_x0000_i1038" type="#_x0000_t75" style="width:283.6pt;height:380.05pt" o:ole="">
            <v:imagedata r:id="rId37" o:title="" croptop="-724f" cropbottom="247f" cropright="-6350f"/>
          </v:shape>
          <o:OLEObject Type="Embed" ProgID="Visio.Drawing.11" ShapeID="_x0000_i1038" DrawAspect="Content" ObjectID="_1378028170" r:id="rId38"/>
        </w:object>
      </w:r>
      <w:bookmarkEnd w:id="657"/>
      <w:bookmarkEnd w:id="658"/>
    </w:p>
    <w:p w:rsidR="005A6A85" w:rsidRDefault="0003041F" w:rsidP="002C0A55">
      <w:pPr>
        <w:pStyle w:val="Caption"/>
      </w:pPr>
      <w:bookmarkStart w:id="659" w:name="_Ref288129259"/>
      <w:bookmarkStart w:id="660" w:name="_Ref288129271"/>
      <w:r>
        <w:t>Figure</w:t>
      </w:r>
      <w:r w:rsidR="002C0A55">
        <w:t xml:space="preserve"> </w:t>
      </w:r>
      <w:fldSimple w:instr=" STYLEREF 1 \s ">
        <w:r w:rsidR="00AD488C">
          <w:rPr>
            <w:rFonts w:hint="eastAsia"/>
            <w:noProof/>
            <w:cs/>
          </w:rPr>
          <w:t>‎</w:t>
        </w:r>
        <w:r w:rsidR="00AD488C">
          <w:rPr>
            <w:noProof/>
          </w:rPr>
          <w:t>4</w:t>
        </w:r>
      </w:fldSimple>
      <w:r w:rsidR="00B9771C">
        <w:t>.</w:t>
      </w:r>
      <w:fldSimple w:instr=" SEQ Table \* ARABIC \s 1 ">
        <w:r w:rsidR="00AD488C">
          <w:rPr>
            <w:noProof/>
          </w:rPr>
          <w:t>5</w:t>
        </w:r>
      </w:fldSimple>
      <w:bookmarkEnd w:id="659"/>
      <w:r w:rsidR="002C0A55">
        <w:t xml:space="preserve"> Execution Type Command Insertion Flow</w:t>
      </w:r>
      <w:bookmarkEnd w:id="660"/>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661"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13</w:t>
        </w:r>
      </w:ins>
      <w:del w:id="662"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AD488C">
        <w:t>below</w:t>
      </w:r>
      <w:r>
        <w:fldChar w:fldCharType="end"/>
      </w:r>
      <w:r w:rsidR="00971331">
        <w:t xml:space="preserve"> </w:t>
      </w:r>
      <w:bookmarkStart w:id="663" w:name="OLE_LINK5"/>
      <w:r w:rsidR="0003041F">
        <w:t>shows the device side flow of the Execution type Command in the in-order queue:</w:t>
      </w:r>
      <w:bookmarkEnd w:id="663"/>
    </w:p>
    <w:bookmarkStart w:id="664" w:name="OLE_LINK6"/>
    <w:bookmarkStart w:id="665" w:name="OLE_LINK7"/>
    <w:p w:rsidR="00971331" w:rsidRDefault="006416F9" w:rsidP="00971331">
      <w:pPr>
        <w:keepNext/>
        <w:jc w:val="center"/>
      </w:pPr>
      <w:r>
        <w:object w:dxaOrig="4365" w:dyaOrig="7245">
          <v:shape id="_x0000_i1039" type="#_x0000_t75" style="width:141.5pt;height:324.3pt" o:ole="">
            <v:imagedata r:id="rId39" o:title="" croptop="1021f" cropbottom="5884f" cropright="23095f"/>
          </v:shape>
          <o:OLEObject Type="Embed" ProgID="Visio.Drawing.11" ShapeID="_x0000_i1039" DrawAspect="Content" ObjectID="_1378028171" r:id="rId40"/>
        </w:object>
      </w:r>
      <w:bookmarkEnd w:id="664"/>
      <w:bookmarkEnd w:id="665"/>
    </w:p>
    <w:p w:rsidR="0003041F" w:rsidRPr="0003041F" w:rsidRDefault="00971331" w:rsidP="00971331">
      <w:pPr>
        <w:pStyle w:val="Caption"/>
      </w:pPr>
      <w:bookmarkStart w:id="666" w:name="_Ref288129921"/>
      <w:bookmarkStart w:id="667" w:name="_Ref288129926"/>
      <w:r>
        <w:t xml:space="preserve">Figure </w:t>
      </w:r>
      <w:ins w:id="668"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69"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70" w:author="Dmitry Kaptsenel" w:date="2011-09-20T12:35:00Z">
        <w:r w:rsidR="00AD488C">
          <w:rPr>
            <w:noProof/>
          </w:rPr>
          <w:t>13</w:t>
        </w:r>
      </w:ins>
      <w:ins w:id="671" w:author="Dmitry Kaptsenel" w:date="2011-09-20T12:30:00Z">
        <w:r w:rsidR="00EC279E">
          <w:fldChar w:fldCharType="end"/>
        </w:r>
      </w:ins>
      <w:del w:id="672"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13</w:delText>
        </w:r>
        <w:r w:rsidR="001707ED" w:rsidDel="00385CA0">
          <w:fldChar w:fldCharType="end"/>
        </w:r>
      </w:del>
      <w:bookmarkEnd w:id="666"/>
      <w:r>
        <w:t xml:space="preserve"> </w:t>
      </w:r>
      <w:r>
        <w:rPr>
          <w:noProof/>
        </w:rPr>
        <w:t xml:space="preserve"> </w:t>
      </w:r>
      <w:bookmarkStart w:id="673" w:name="OLE_LINK8"/>
      <w:bookmarkStart w:id="674" w:name="OLE_LINK9"/>
      <w:r>
        <w:rPr>
          <w:noProof/>
        </w:rPr>
        <w:t>Execution Type Command Flow on the Device Side for In-Order Command List</w:t>
      </w:r>
      <w:bookmarkEnd w:id="667"/>
      <w:bookmarkEnd w:id="673"/>
      <w:bookmarkEnd w:id="674"/>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proofErr w:type="gramStart"/>
      <w:r w:rsidR="003D6789">
        <w:t>queuing</w:t>
      </w:r>
      <w:proofErr w:type="gramEnd"/>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1" o:title="" croptop="753f" cropbottom="-651f" cropright="-468f"/>
          </v:shape>
          <o:OLEObject Type="Embed" ProgID="Visio.Drawing.11" ShapeID="_x0000_i1040" DrawAspect="Content" ObjectID="_1378028172" r:id="rId42"/>
        </w:object>
      </w:r>
    </w:p>
    <w:p w:rsidR="008D053E" w:rsidRDefault="00CA0B42" w:rsidP="00CA0B42">
      <w:pPr>
        <w:pStyle w:val="Caption"/>
        <w:rPr>
          <w:noProof/>
        </w:rPr>
      </w:pPr>
      <w:r>
        <w:t xml:space="preserve">Figure </w:t>
      </w:r>
      <w:ins w:id="675"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76"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77" w:author="Dmitry Kaptsenel" w:date="2011-09-20T12:35:00Z">
        <w:r w:rsidR="00AD488C">
          <w:rPr>
            <w:noProof/>
          </w:rPr>
          <w:t>14</w:t>
        </w:r>
      </w:ins>
      <w:ins w:id="678" w:author="Dmitry Kaptsenel" w:date="2011-09-20T12:30:00Z">
        <w:r w:rsidR="00EC279E">
          <w:fldChar w:fldCharType="end"/>
        </w:r>
      </w:ins>
      <w:del w:id="679"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14</w:delText>
        </w:r>
        <w:r w:rsidR="001707ED" w:rsidDel="00385CA0">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873B5C">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1 was created as an output of the appropriate COI Buffer operation.</w:t>
      </w:r>
    </w:p>
    <w:p w:rsidR="00277BB7" w:rsidRDefault="003D6789" w:rsidP="00421E08">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680" w:author="Dmitry Kaptsenel" w:date="2011-09-20T12:35:00Z">
        <w:r w:rsidR="00AD488C">
          <w:t xml:space="preserve">Table </w:t>
        </w:r>
        <w:r w:rsidR="00AD488C">
          <w:rPr>
            <w:rFonts w:hint="eastAsia"/>
            <w:noProof/>
            <w:cs/>
          </w:rPr>
          <w:t>‎</w:t>
        </w:r>
        <w:r w:rsidR="00AD488C">
          <w:rPr>
            <w:noProof/>
          </w:rPr>
          <w:t>4</w:t>
        </w:r>
        <w:r w:rsidR="00AD488C">
          <w:t>.</w:t>
        </w:r>
        <w:r w:rsidR="00AD488C">
          <w:rPr>
            <w:noProof/>
          </w:rPr>
          <w:t>6</w:t>
        </w:r>
      </w:ins>
      <w:del w:id="681"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682" w:author="Dmitry Kaptsenel" w:date="2011-09-20T12:35:00Z">
        <w:r w:rsidR="00AD488C">
          <w:t xml:space="preserve">Table </w:t>
        </w:r>
        <w:r w:rsidR="00AD488C">
          <w:rPr>
            <w:rFonts w:hint="eastAsia"/>
            <w:noProof/>
            <w:cs/>
          </w:rPr>
          <w:t>‎</w:t>
        </w:r>
        <w:r w:rsidR="00AD488C">
          <w:rPr>
            <w:noProof/>
          </w:rPr>
          <w:t>4</w:t>
        </w:r>
        <w:r w:rsidR="00AD488C">
          <w:t>.</w:t>
        </w:r>
        <w:r w:rsidR="00AD488C">
          <w:rPr>
            <w:noProof/>
          </w:rPr>
          <w:t>7</w:t>
        </w:r>
      </w:ins>
      <w:del w:id="683"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AD488C">
        <w:t>below</w:t>
      </w:r>
      <w:r w:rsidR="008D1136">
        <w:fldChar w:fldCharType="end"/>
      </w:r>
      <w:r w:rsidR="00B31888">
        <w:t xml:space="preserve"> this optimization is limited to the cases when previous and next commands in the pipeline are known to be of Execution Type. Adding such optimization also require more complex </w:t>
      </w:r>
      <w:r w:rsidR="00277BB7">
        <w:t>N</w:t>
      </w:r>
      <w:r w:rsidR="00B31888">
        <w:t xml:space="preserve">otification </w:t>
      </w:r>
      <w:r w:rsidR="00277BB7">
        <w:t xml:space="preserve">Port </w:t>
      </w:r>
      <w:r w:rsidR="00B31888">
        <w:t>algorithm as OpenCL Runtime requires correct completion call-basks execution order</w:t>
      </w:r>
      <w:r w:rsidR="00277BB7">
        <w:t xml:space="preserve"> and does not allow call-backs skipping. As Notification Port is based on </w:t>
      </w:r>
      <w:r w:rsidR="00215A46">
        <w:t>COI events</w:t>
      </w:r>
      <w:r w:rsidR="00277BB7">
        <w:t xml:space="preserve">, skipping such </w:t>
      </w:r>
      <w:r w:rsidR="00215A46">
        <w:t xml:space="preserve">events </w:t>
      </w:r>
      <w:r w:rsidR="00277BB7">
        <w:t xml:space="preserve">will require special support during notifications. </w:t>
      </w:r>
    </w:p>
    <w:p w:rsidR="003D6789" w:rsidRPr="003D6789" w:rsidRDefault="00277BB7">
      <w:pPr>
        <w:pStyle w:val="IndentedNote"/>
      </w:pPr>
      <w:r w:rsidRPr="00277BB7">
        <w:rPr>
          <w:b/>
          <w:bCs/>
          <w:i/>
          <w:iCs/>
        </w:rPr>
        <w:t>Note:</w:t>
      </w:r>
      <w:r w:rsidRPr="00277BB7">
        <w:rPr>
          <w:b/>
          <w:bCs/>
          <w:i/>
          <w:iCs/>
        </w:rPr>
        <w:tab/>
      </w:r>
      <w:r w:rsidR="00215A46">
        <w:t>Event</w:t>
      </w:r>
      <w:r w:rsidR="00FF6B6C">
        <w:t>-skipping</w:t>
      </w:r>
      <w:r>
        <w:t xml:space="preserve"> optimization may be considered in future as performance measurements will be known.</w:t>
      </w:r>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684" w:name="_Ref289341073"/>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6</w:t>
      </w:r>
      <w:r w:rsidR="00AE73BE">
        <w:rPr>
          <w:noProof/>
        </w:rPr>
        <w:fldChar w:fldCharType="end"/>
      </w:r>
      <w:bookmarkEnd w:id="684"/>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685" w:name="_Ref289341096"/>
      <w:bookmarkStart w:id="686" w:name="_Ref289341104"/>
      <w:proofErr w:type="gramStart"/>
      <w:r>
        <w:lastRenderedPageBreak/>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7</w:t>
      </w:r>
      <w:r w:rsidR="00AE73BE">
        <w:rPr>
          <w:noProof/>
        </w:rPr>
        <w:fldChar w:fldCharType="end"/>
      </w:r>
      <w:bookmarkEnd w:id="685"/>
      <w:r>
        <w:t xml:space="preserve"> Save output COI barrier for the Current Command for In-Order Command List</w:t>
      </w:r>
      <w:bookmarkEnd w:id="686"/>
    </w:p>
    <w:p w:rsidR="00971644" w:rsidRPr="00971644" w:rsidRDefault="00971644" w:rsidP="00480672">
      <w:pPr>
        <w:pStyle w:val="Caption"/>
      </w:pPr>
    </w:p>
    <w:p w:rsidR="00D54F6E" w:rsidRDefault="00D54F6E" w:rsidP="00BB713F">
      <w:pPr>
        <w:pStyle w:val="Heading4"/>
      </w:pPr>
      <w:bookmarkStart w:id="687" w:name="_Toc304285273"/>
      <w:r>
        <w:t>Out-Of-Order Command Lists</w:t>
      </w:r>
      <w:bookmarkEnd w:id="687"/>
    </w:p>
    <w:p w:rsidR="00B5163B" w:rsidRDefault="00B5163B" w:rsidP="00B5163B">
      <w:pPr>
        <w:pStyle w:val="Heading5"/>
      </w:pPr>
      <w:r>
        <w:t>Execution Type Commands with Out-Of-Order Command Lists</w:t>
      </w:r>
    </w:p>
    <w:p w:rsidR="00F844B9" w:rsidRDefault="009C5FA7">
      <w:r>
        <w:t xml:space="preserve">COI Pipelines do not support asynchronous 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when run-function returns such </w:t>
      </w:r>
      <w:r w:rsidR="00D24FDD">
        <w:t xml:space="preserve">events </w:t>
      </w:r>
      <w:r>
        <w:t xml:space="preserve">cannot be used as execution-completed markers in out-of-order queues.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run function as parameter. Device-side code may signal this </w:t>
      </w:r>
      <w:r w:rsidR="00D24FDD">
        <w:t xml:space="preserve">event </w:t>
      </w:r>
      <w:r>
        <w:t xml:space="preserve">at any time it thinks appropriate – in out-of-order queues </w:t>
      </w:r>
      <w:r w:rsidR="002D62B9">
        <w:t xml:space="preserve">device side code will signal user </w:t>
      </w:r>
      <w:r w:rsidR="00D24FDD">
        <w:t xml:space="preserve">events </w:t>
      </w:r>
      <w:r w:rsidR="002D62B9">
        <w:t>as run is accomplished.</w:t>
      </w:r>
      <w:r>
        <w:t xml:space="preserve">  </w:t>
      </w:r>
    </w:p>
    <w:p w:rsidR="00945ED6" w:rsidRDefault="00945ED6" w:rsidP="00C628B8">
      <w:r>
        <w:t>One more difference from the In-Order Command List – as all command</w:t>
      </w:r>
      <w:r w:rsidR="00FB3E23">
        <w:t>s</w:t>
      </w:r>
      <w:r>
        <w:t xml:space="preserve"> in the Out-Of-Order lists are independent we may assume that OpenCL Runtime will require immediate callback from any command. This means that there is no benefit in completion notifications batching.</w:t>
      </w:r>
    </w:p>
    <w:p w:rsidR="003B349B" w:rsidRDefault="003B349B">
      <w:r>
        <w:t>COI Buffer is considered not required on device if no Run Functions that received this buffer as an argument is now in the process of execution. As stated above in Out-Of-Order queues 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E559E5">
      <w:pPr>
        <w:keepNext/>
      </w:pPr>
      <w:r>
        <w:fldChar w:fldCharType="begin"/>
      </w:r>
      <w:r w:rsidR="00E559E5">
        <w:instrText xml:space="preserve"> REF _Ref288383694 \h </w:instrText>
      </w:r>
      <w:r>
        <w:fldChar w:fldCharType="separate"/>
      </w:r>
      <w:ins w:id="688"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15</w:t>
        </w:r>
      </w:ins>
      <w:del w:id="689"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690" w:author="Dmitry Kaptsenel" w:date="2011-09-20T12:35:00Z">
        <w:r w:rsidR="00AD488C">
          <w:t xml:space="preserve">Figure </w:t>
        </w:r>
        <w:r w:rsidR="00AD488C">
          <w:rPr>
            <w:rFonts w:hint="eastAsia"/>
            <w:noProof/>
            <w:cs/>
          </w:rPr>
          <w:t>‎</w:t>
        </w:r>
        <w:r w:rsidR="00AD488C">
          <w:rPr>
            <w:noProof/>
          </w:rPr>
          <w:t>4</w:t>
        </w:r>
        <w:r w:rsidR="00AD488C">
          <w:noBreakHyphen/>
        </w:r>
        <w:r w:rsidR="00AD488C">
          <w:rPr>
            <w:noProof/>
          </w:rPr>
          <w:t>16</w:t>
        </w:r>
      </w:ins>
      <w:del w:id="691" w:author="Dmitry Kaptsenel" w:date="2011-09-20T12:13:00Z">
        <w:r w:rsidR="00421E08" w:rsidDel="00AE73BE">
          <w:delText xml:space="preserve">Figure </w:delText>
        </w:r>
        <w:r w:rsidR="00421E08" w:rsidDel="00AE73BE">
          <w:rPr>
            <w:rFonts w:hint="eastAsia"/>
            <w:noProof/>
            <w:cs/>
          </w:rPr>
          <w:delText>‎</w:delText>
        </w:r>
        <w:r w:rsidR="00421E08" w:rsidDel="00AE73BE">
          <w:rPr>
            <w:noProof/>
          </w:rPr>
          <w:delText>4</w:delText>
        </w:r>
        <w:r w:rsidR="00421E08" w:rsidDel="00AE73BE">
          <w:noBreakHyphen/>
        </w:r>
        <w:r w:rsidR="00421E08" w:rsidDel="00AE73BE">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AD488C">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the out-of-order queue:</w:t>
      </w:r>
    </w:p>
    <w:bookmarkStart w:id="692" w:name="OLE_LINK10"/>
    <w:bookmarkStart w:id="693" w:name="OLE_LINK11"/>
    <w:p w:rsidR="00945ED6" w:rsidRDefault="00D95BEA" w:rsidP="00945ED6">
      <w:pPr>
        <w:keepNext/>
        <w:jc w:val="center"/>
      </w:pPr>
      <w:r>
        <w:object w:dxaOrig="5351" w:dyaOrig="8049">
          <v:shape id="_x0000_i1041" type="#_x0000_t75" style="width:244.8pt;height:368.75pt" o:ole="">
            <v:imagedata r:id="rId43" o:title="" croptop="-162f" cropbottom="387f" cropright="-380f"/>
          </v:shape>
          <o:OLEObject Type="Embed" ProgID="Visio.Drawing.11" ShapeID="_x0000_i1041" DrawAspect="Content" ObjectID="_1378028173" r:id="rId44"/>
        </w:object>
      </w:r>
      <w:bookmarkEnd w:id="692"/>
      <w:bookmarkEnd w:id="693"/>
    </w:p>
    <w:p w:rsidR="002D62B9" w:rsidRDefault="00945ED6" w:rsidP="00945ED6">
      <w:pPr>
        <w:pStyle w:val="Caption"/>
        <w:rPr>
          <w:noProof/>
        </w:rPr>
      </w:pPr>
      <w:bookmarkStart w:id="694" w:name="_Ref288383694"/>
      <w:bookmarkStart w:id="695" w:name="_Ref288383698"/>
      <w:r>
        <w:t xml:space="preserve">Figure </w:t>
      </w:r>
      <w:ins w:id="696"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697"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698" w:author="Dmitry Kaptsenel" w:date="2011-09-20T12:35:00Z">
        <w:r w:rsidR="00AD488C">
          <w:rPr>
            <w:noProof/>
          </w:rPr>
          <w:t>15</w:t>
        </w:r>
      </w:ins>
      <w:ins w:id="699" w:author="Dmitry Kaptsenel" w:date="2011-09-20T12:30:00Z">
        <w:r w:rsidR="00EC279E">
          <w:fldChar w:fldCharType="end"/>
        </w:r>
      </w:ins>
      <w:del w:id="700"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15</w:delText>
        </w:r>
        <w:r w:rsidR="001707ED" w:rsidDel="00385CA0">
          <w:fldChar w:fldCharType="end"/>
        </w:r>
      </w:del>
      <w:bookmarkEnd w:id="694"/>
      <w:r>
        <w:rPr>
          <w:noProof/>
        </w:rPr>
        <w:t xml:space="preserve"> </w:t>
      </w:r>
      <w:r w:rsidRPr="004F7F20">
        <w:rPr>
          <w:noProof/>
        </w:rPr>
        <w:t>Execution Typ</w:t>
      </w:r>
      <w:r>
        <w:rPr>
          <w:noProof/>
        </w:rPr>
        <w:t>e Command Insertion Flow into Out-Of</w:t>
      </w:r>
      <w:r w:rsidRPr="004F7F20">
        <w:rPr>
          <w:noProof/>
        </w:rPr>
        <w:t>-Order Command List</w:t>
      </w:r>
      <w:bookmarkEnd w:id="695"/>
    </w:p>
    <w:p w:rsidR="00AA28D7" w:rsidRDefault="00D95BEA" w:rsidP="00FC7A2D">
      <w:pPr>
        <w:keepNext/>
        <w:jc w:val="center"/>
      </w:pPr>
      <w:r>
        <w:object w:dxaOrig="4846" w:dyaOrig="6674">
          <v:shape id="_x0000_i1042" type="#_x0000_t75" style="width:291.75pt;height:338.7pt" o:ole="">
            <v:imagedata r:id="rId45" o:title="" croptop="-449f" cropbottom="-460f" cropleft="-175f" cropright="-957f"/>
          </v:shape>
          <o:OLEObject Type="Embed" ProgID="Visio.Drawing.11" ShapeID="_x0000_i1042" DrawAspect="Content" ObjectID="_1378028174" r:id="rId46"/>
        </w:object>
      </w:r>
    </w:p>
    <w:p w:rsidR="00E53FF5" w:rsidRPr="00E53FF5" w:rsidRDefault="00AA28D7" w:rsidP="00AA28D7">
      <w:pPr>
        <w:pStyle w:val="Caption"/>
      </w:pPr>
      <w:bookmarkStart w:id="701" w:name="_Ref288384581"/>
      <w:r>
        <w:t xml:space="preserve">Figure </w:t>
      </w:r>
      <w:ins w:id="70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70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704" w:author="Dmitry Kaptsenel" w:date="2011-09-20T12:35:00Z">
        <w:r w:rsidR="00AD488C">
          <w:rPr>
            <w:noProof/>
          </w:rPr>
          <w:t>16</w:t>
        </w:r>
      </w:ins>
      <w:ins w:id="705" w:author="Dmitry Kaptsenel" w:date="2011-09-20T12:30:00Z">
        <w:r w:rsidR="00EC279E">
          <w:fldChar w:fldCharType="end"/>
        </w:r>
      </w:ins>
      <w:del w:id="70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16</w:delText>
        </w:r>
        <w:r w:rsidR="001707ED" w:rsidDel="00385CA0">
          <w:fldChar w:fldCharType="end"/>
        </w:r>
      </w:del>
      <w:bookmarkEnd w:id="701"/>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7" o:title="" croptop="796f" cropbottom="-818f" cropleft="-890f" cropright="-683f"/>
          </v:shape>
          <o:OLEObject Type="Embed" ProgID="Visio.Drawing.11" ShapeID="_x0000_i1043" DrawAspect="Content" ObjectID="_1378028175" r:id="rId48"/>
        </w:object>
      </w:r>
    </w:p>
    <w:p w:rsidR="00F83FFE" w:rsidRDefault="001D3587" w:rsidP="00F83FFE">
      <w:pPr>
        <w:pStyle w:val="Caption"/>
      </w:pPr>
      <w:r>
        <w:t xml:space="preserve">Figure </w:t>
      </w:r>
      <w:ins w:id="70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70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709" w:author="Dmitry Kaptsenel" w:date="2011-09-20T12:35:00Z">
        <w:r w:rsidR="00AD488C">
          <w:rPr>
            <w:noProof/>
          </w:rPr>
          <w:t>17</w:t>
        </w:r>
      </w:ins>
      <w:ins w:id="710" w:author="Dmitry Kaptsenel" w:date="2011-09-20T12:30:00Z">
        <w:r w:rsidR="00EC279E">
          <w:fldChar w:fldCharType="end"/>
        </w:r>
      </w:ins>
      <w:del w:id="71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17</w:delText>
        </w:r>
        <w:r w:rsidR="001707ED" w:rsidDel="00385CA0">
          <w:fldChar w:fldCharType="end"/>
        </w:r>
      </w:del>
      <w:r>
        <w:t xml:space="preserve"> Buffer operation Type Command Flow on the Host Side for Out-Of-Order Command List</w:t>
      </w:r>
    </w:p>
    <w:p w:rsidR="00CD0EB6" w:rsidRDefault="00CD0EB6" w:rsidP="00CD0EB6">
      <w:pPr>
        <w:pStyle w:val="Heading3"/>
      </w:pPr>
      <w:bookmarkStart w:id="712" w:name="_Toc298165607"/>
      <w:bookmarkStart w:id="713" w:name="_Toc298167617"/>
      <w:bookmarkStart w:id="714" w:name="_Toc298165608"/>
      <w:bookmarkStart w:id="715" w:name="_Toc298167618"/>
      <w:bookmarkStart w:id="716" w:name="_Toc298165609"/>
      <w:bookmarkStart w:id="717" w:name="_Toc298167619"/>
      <w:bookmarkStart w:id="718" w:name="_Toc298165610"/>
      <w:bookmarkStart w:id="719" w:name="_Toc298167620"/>
      <w:bookmarkStart w:id="720" w:name="_Toc298165611"/>
      <w:bookmarkStart w:id="721" w:name="_Toc298167621"/>
      <w:bookmarkStart w:id="722" w:name="_Toc298165612"/>
      <w:bookmarkStart w:id="723" w:name="_Toc298167622"/>
      <w:bookmarkStart w:id="724" w:name="_Toc298165613"/>
      <w:bookmarkStart w:id="725" w:name="_Toc298167623"/>
      <w:bookmarkStart w:id="726" w:name="_Toc298165614"/>
      <w:bookmarkStart w:id="727" w:name="_Toc298167624"/>
      <w:bookmarkStart w:id="728" w:name="_Toc298165615"/>
      <w:bookmarkStart w:id="729" w:name="_Toc298167625"/>
      <w:bookmarkStart w:id="730" w:name="_Toc298165616"/>
      <w:bookmarkStart w:id="731" w:name="_Toc298167626"/>
      <w:bookmarkStart w:id="732" w:name="_Toc304285274"/>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r>
        <w:lastRenderedPageBreak/>
        <w:t>Command Batching</w:t>
      </w:r>
      <w:bookmarkEnd w:id="732"/>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733" w:author="Dmitry Kaptsenel" w:date="2011-09-20T12:35:00Z">
        <w:r w:rsidR="00AD488C">
          <w:rPr>
            <w:rFonts w:hint="eastAsia"/>
            <w:cs/>
          </w:rPr>
          <w:t>‎</w:t>
        </w:r>
        <w:r w:rsidR="00AD488C">
          <w:t>4.8.2</w:t>
        </w:r>
      </w:ins>
      <w:del w:id="734" w:author="Dmitry Kaptsenel" w:date="2011-09-20T12:13:00Z">
        <w:r w:rsidR="00421E08" w:rsidDel="00AE73BE">
          <w:rPr>
            <w:rFonts w:hint="eastAsia"/>
            <w:cs/>
          </w:rPr>
          <w:delText>‎</w:delText>
        </w:r>
        <w:r w:rsidR="00421E08" w:rsidDel="00AE73BE">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ins w:id="735" w:author="Dmitry Kaptsenel" w:date="2011-09-20T12:35:00Z">
        <w:r w:rsidR="00AD488C" w:rsidRPr="00AD488C">
          <w:rPr>
            <w:i/>
            <w:iCs/>
            <w:rPrChange w:id="736" w:author="Dmitry Kaptsenel" w:date="2011-09-20T12:35:00Z">
              <w:rPr/>
            </w:rPrChange>
          </w:rPr>
          <w:t>Command Types</w:t>
        </w:r>
      </w:ins>
      <w:del w:id="737" w:author="Dmitry Kaptsenel" w:date="2011-09-20T12:13:00Z">
        <w:r w:rsidR="00421E08" w:rsidRPr="00873B5C" w:rsidDel="00AE73BE">
          <w:rPr>
            <w:i/>
            <w:iCs/>
          </w:rPr>
          <w:delText>Command Types</w:delText>
        </w:r>
      </w:del>
      <w:r w:rsidR="00451761">
        <w:fldChar w:fldCharType="end"/>
      </w:r>
      <w:r>
        <w:t xml:space="preserve">) </w:t>
      </w:r>
      <w:r w:rsidR="008D1136">
        <w:fldChar w:fldCharType="begin"/>
      </w:r>
      <w:r>
        <w:instrText xml:space="preserve"> REF _Ref289333694 \p \h </w:instrText>
      </w:r>
      <w:r w:rsidR="008D1136">
        <w:fldChar w:fldCharType="separate"/>
      </w:r>
      <w:r w:rsidR="00AD488C">
        <w:t>above</w:t>
      </w:r>
      <w:r w:rsidR="008D1136">
        <w:fldChar w:fldCharType="end"/>
      </w:r>
      <w:r>
        <w:t xml:space="preserve"> the only OpenCL commands that are executed on the MIC device physically are </w:t>
      </w:r>
      <w:r w:rsidRPr="00FC191C">
        <w:rPr>
          <w:i/>
          <w:iCs/>
        </w:rPr>
        <w:t>Kernel execution commands</w:t>
      </w:r>
      <w:r>
        <w:rPr>
          <w:i/>
          <w:iCs/>
        </w:rPr>
        <w:t>: Execute Kernel (</w:t>
      </w:r>
      <w:proofErr w:type="spellStart"/>
      <w:r>
        <w:rPr>
          <w:i/>
          <w:iCs/>
        </w:rPr>
        <w:t>NDRange</w:t>
      </w:r>
      <w:proofErr w:type="spellEnd"/>
      <w:r>
        <w:rPr>
          <w:i/>
          <w:iCs/>
        </w:rPr>
        <w:t>)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3668ED">
      <w:pPr>
        <w:pStyle w:val="Heading3"/>
      </w:pPr>
      <w:bookmarkStart w:id="738" w:name="_Ref292272792"/>
      <w:bookmarkStart w:id="739" w:name="_Toc304285275"/>
      <w:r>
        <w:t xml:space="preserve">MIC Device Agent </w:t>
      </w:r>
      <w:r w:rsidR="003668ED">
        <w:t>Service Command Queue</w:t>
      </w:r>
      <w:bookmarkEnd w:id="738"/>
      <w:bookmarkEnd w:id="739"/>
    </w:p>
    <w:p w:rsidR="00DE0191" w:rsidRDefault="003668ED">
      <w:r>
        <w:t xml:space="preserve">MIC Device </w:t>
      </w:r>
      <w:r w:rsidR="001A2587">
        <w:t>A</w:t>
      </w:r>
      <w:r>
        <w:t xml:space="preserve">gent will implement one single In-Order Service Command Queue 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AF7A69">
      <w:r>
        <w:t>Service Command Queue may be implemented as just a COI Pipeline.</w:t>
      </w:r>
    </w:p>
    <w:p w:rsidR="00312793" w:rsidRDefault="000C19D9" w:rsidP="00C36208">
      <w:pPr>
        <w:pStyle w:val="Heading2"/>
      </w:pPr>
      <w:bookmarkStart w:id="740" w:name="_Toc304285276"/>
      <w:r>
        <w:t>Support for</w:t>
      </w:r>
      <w:r w:rsidR="00312793">
        <w:t xml:space="preserve"> </w:t>
      </w:r>
      <w:proofErr w:type="spellStart"/>
      <w:proofErr w:type="gramStart"/>
      <w:r w:rsidR="00312793">
        <w:t>printf</w:t>
      </w:r>
      <w:proofErr w:type="spellEnd"/>
      <w:r w:rsidR="00312793">
        <w:t>(</w:t>
      </w:r>
      <w:proofErr w:type="gramEnd"/>
      <w:r w:rsidR="00312793">
        <w:t>) in kernels</w:t>
      </w:r>
      <w:bookmarkEnd w:id="740"/>
      <w:r w:rsidR="00312793">
        <w:t xml:space="preserve"> </w:t>
      </w:r>
    </w:p>
    <w:p w:rsidR="00874481" w:rsidRDefault="00874481">
      <w:r>
        <w:t xml:space="preserve">OpenCL </w:t>
      </w:r>
      <w:r w:rsidR="00802352">
        <w:t xml:space="preserve">spec </w:t>
      </w:r>
      <w:r>
        <w:t xml:space="preserve">1.2 requires support for </w:t>
      </w:r>
      <w:proofErr w:type="spellStart"/>
      <w:proofErr w:type="gramStart"/>
      <w:r>
        <w:t>printf</w:t>
      </w:r>
      <w:proofErr w:type="spellEnd"/>
      <w:r>
        <w:t>(</w:t>
      </w:r>
      <w:proofErr w:type="gramEnd"/>
      <w:r>
        <w:t xml:space="preserve">) built-in functions in kernels. According to the spec all </w:t>
      </w:r>
      <w:proofErr w:type="spellStart"/>
      <w:r>
        <w:t>printf</w:t>
      </w:r>
      <w:proofErr w:type="spellEnd"/>
      <w:r>
        <w:t xml:space="preserve">() output for the single </w:t>
      </w:r>
      <w:proofErr w:type="spellStart"/>
      <w:r>
        <w:t>NDRange</w:t>
      </w:r>
      <w:proofErr w:type="spellEnd"/>
      <w:r w:rsidR="001B7FCF">
        <w:t xml:space="preserve"> or Task</w:t>
      </w:r>
      <w:r>
        <w:t xml:space="preserve"> command is grouped together and provided back to the host OpenCL Runtime as appropriate </w:t>
      </w:r>
      <w:proofErr w:type="spellStart"/>
      <w:r>
        <w:t>NDRange</w:t>
      </w:r>
      <w:proofErr w:type="spellEnd"/>
      <w:r w:rsidR="003C7941">
        <w:t>/Task</w:t>
      </w:r>
      <w:r>
        <w:t xml:space="preserve"> command is completed. Output of concurrent work items may be intermixed provided that output of the single </w:t>
      </w:r>
      <w:proofErr w:type="spellStart"/>
      <w:proofErr w:type="gramStart"/>
      <w:r>
        <w:t>printf</w:t>
      </w:r>
      <w:proofErr w:type="spellEnd"/>
      <w:r>
        <w:t>(</w:t>
      </w:r>
      <w:proofErr w:type="gramEnd"/>
      <w:r>
        <w:t xml:space="preserve">) invocation is consistent and not intermixed with other </w:t>
      </w:r>
      <w:proofErr w:type="spellStart"/>
      <w:r>
        <w:t>printf</w:t>
      </w:r>
      <w:proofErr w:type="spellEnd"/>
      <w:r>
        <w:t xml:space="preserve">() </w:t>
      </w:r>
      <w:r w:rsidR="00E608CE">
        <w:t xml:space="preserve">invocations </w:t>
      </w:r>
      <w:r>
        <w:t>output.</w:t>
      </w:r>
    </w:p>
    <w:p w:rsidR="00802352" w:rsidRDefault="00802352">
      <w:pPr>
        <w:jc w:val="left"/>
      </w:pPr>
      <w:r>
        <w:t xml:space="preserve">OpenCL spec 1.2 states that each device should provide a user visible (through </w:t>
      </w:r>
      <w:proofErr w:type="spellStart"/>
      <w:proofErr w:type="gramStart"/>
      <w:r w:rsidR="00AE402F" w:rsidRPr="00F158FD">
        <w:rPr>
          <w:i/>
          <w:iCs/>
        </w:rPr>
        <w:t>clGetDeviceInfo</w:t>
      </w:r>
      <w:proofErr w:type="spellEnd"/>
      <w:r w:rsidR="00AE402F" w:rsidRPr="00F158FD">
        <w:rPr>
          <w:i/>
          <w:iCs/>
        </w:rPr>
        <w:t>(</w:t>
      </w:r>
      <w:proofErr w:type="gramEnd"/>
      <w:r w:rsidR="00AE402F" w:rsidRPr="00F158FD">
        <w:rPr>
          <w:i/>
          <w:iCs/>
        </w:rPr>
        <w:t>)</w:t>
      </w:r>
      <w:r w:rsidR="00AE402F">
        <w:t xml:space="preserve"> </w:t>
      </w:r>
      <w:r w:rsidR="00F158FD">
        <w:t xml:space="preserve">OpenCL </w:t>
      </w:r>
      <w:r w:rsidR="00AE402F">
        <w:t xml:space="preserve">API) </w:t>
      </w:r>
      <w:r>
        <w:t xml:space="preserve">property </w:t>
      </w:r>
      <w:r w:rsidRPr="00802352">
        <w:t>CL_DEVICE_PRINTF_BUFFER_</w:t>
      </w:r>
      <w:r w:rsidR="00E60B0B">
        <w:t>SIZE</w:t>
      </w:r>
      <w:r>
        <w:t xml:space="preserve"> </w:t>
      </w:r>
      <w:r w:rsidR="00211037">
        <w:t xml:space="preserve">with </w:t>
      </w:r>
      <w:proofErr w:type="spellStart"/>
      <w:r w:rsidR="00211037">
        <w:t>printf</w:t>
      </w:r>
      <w:proofErr w:type="spellEnd"/>
      <w:r w:rsidR="00211037">
        <w:t xml:space="preserve">() buffer size. All output data that overflows this buffer is dropped. </w:t>
      </w:r>
    </w:p>
    <w:p w:rsidR="00891BF1" w:rsidRDefault="00891BF1" w:rsidP="008A233A">
      <w:pPr>
        <w:keepNext/>
        <w:jc w:val="left"/>
      </w:pPr>
      <w:r>
        <w:t xml:space="preserve">MIC Device Agent will support </w:t>
      </w:r>
      <w:proofErr w:type="spellStart"/>
      <w:proofErr w:type="gramStart"/>
      <w:r>
        <w:t>printf</w:t>
      </w:r>
      <w:proofErr w:type="spellEnd"/>
      <w:r>
        <w:t>(</w:t>
      </w:r>
      <w:proofErr w:type="gramEnd"/>
      <w:r>
        <w:t xml:space="preserve">) in OpenCL kernels by </w:t>
      </w:r>
    </w:p>
    <w:p w:rsidR="00211037" w:rsidRDefault="00891BF1" w:rsidP="009A2F45">
      <w:pPr>
        <w:pStyle w:val="ListParagraph"/>
        <w:numPr>
          <w:ilvl w:val="0"/>
          <w:numId w:val="23"/>
        </w:numPr>
        <w:spacing w:before="0" w:beforeAutospacing="0"/>
        <w:jc w:val="left"/>
      </w:pPr>
      <w:r>
        <w:t xml:space="preserve">providing COI Buffer for </w:t>
      </w:r>
      <w:proofErr w:type="spellStart"/>
      <w:r>
        <w:t>printf</w:t>
      </w:r>
      <w:proofErr w:type="spellEnd"/>
      <w:r>
        <w:t xml:space="preserve">()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 xml:space="preserve">Backend Execution Support (device part) that should be called when user invokes </w:t>
      </w:r>
      <w:proofErr w:type="spellStart"/>
      <w:r w:rsidR="00903FC6">
        <w:t>printf</w:t>
      </w:r>
      <w:proofErr w:type="spellEnd"/>
      <w:r w:rsidR="00903FC6">
        <w:t>() built-in</w:t>
      </w:r>
    </w:p>
    <w:p w:rsidR="00903FC6" w:rsidRDefault="00903FC6" w:rsidP="009A2F45">
      <w:pPr>
        <w:pStyle w:val="ListParagraph"/>
        <w:numPr>
          <w:ilvl w:val="0"/>
          <w:numId w:val="23"/>
        </w:numPr>
        <w:jc w:val="left"/>
      </w:pPr>
      <w:proofErr w:type="gramStart"/>
      <w:r>
        <w:t>providing</w:t>
      </w:r>
      <w:proofErr w:type="gramEnd"/>
      <w:r>
        <w:t xml:space="preserve"> relevant callback to the OpenCL Runtime with gathered data after </w:t>
      </w:r>
      <w:proofErr w:type="spellStart"/>
      <w:r>
        <w:t>NDRange</w:t>
      </w:r>
      <w:proofErr w:type="spellEnd"/>
      <w:r>
        <w:t xml:space="preserve"> execution completed and </w:t>
      </w:r>
      <w:proofErr w:type="spellStart"/>
      <w:r>
        <w:t>printf</w:t>
      </w:r>
      <w:proofErr w:type="spellEnd"/>
      <w:r>
        <w:t>() output is gathered.</w:t>
      </w:r>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741" w:author="Dmitry Kaptsenel" w:date="2011-09-20T12:35:00Z">
        <w:r w:rsidR="00AD488C">
          <w:t xml:space="preserve">Table </w:t>
        </w:r>
        <w:r w:rsidR="00AD488C">
          <w:rPr>
            <w:rFonts w:hint="eastAsia"/>
            <w:noProof/>
            <w:cs/>
          </w:rPr>
          <w:t>‎</w:t>
        </w:r>
        <w:r w:rsidR="00AD488C">
          <w:rPr>
            <w:noProof/>
          </w:rPr>
          <w:t>4</w:t>
        </w:r>
        <w:r w:rsidR="00AD488C">
          <w:t>.</w:t>
        </w:r>
        <w:r w:rsidR="00AD488C">
          <w:rPr>
            <w:noProof/>
          </w:rPr>
          <w:t>8</w:t>
        </w:r>
      </w:ins>
      <w:del w:id="742"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AD488C">
        <w:t>below</w:t>
      </w:r>
      <w:r w:rsidR="008D1136">
        <w:fldChar w:fldCharType="end"/>
      </w:r>
      <w:r w:rsidR="00B3456D">
        <w:t xml:space="preserve"> enlists </w:t>
      </w:r>
      <w:bookmarkStart w:id="743"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w:t>
      </w:r>
      <w:proofErr w:type="spellStart"/>
      <w:proofErr w:type="gramStart"/>
      <w:r w:rsidR="00B3456D" w:rsidRPr="00E433E7">
        <w:rPr>
          <w:i/>
          <w:iCs/>
        </w:rPr>
        <w:t>printf</w:t>
      </w:r>
      <w:proofErr w:type="spellEnd"/>
      <w:r w:rsidR="00B3456D" w:rsidRPr="00E433E7">
        <w:rPr>
          <w:i/>
          <w:iCs/>
        </w:rPr>
        <w:t>(</w:t>
      </w:r>
      <w:proofErr w:type="gramEnd"/>
      <w:r w:rsidR="00B3456D" w:rsidRPr="00E433E7">
        <w:rPr>
          <w:i/>
          <w:iCs/>
        </w:rPr>
        <w:t>) support on MIC</w:t>
      </w:r>
      <w:bookmarkEnd w:id="743"/>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w:t>
            </w:r>
            <w:proofErr w:type="spellStart"/>
            <w:proofErr w:type="gramStart"/>
            <w:r>
              <w:t>printf</w:t>
            </w:r>
            <w:proofErr w:type="spellEnd"/>
            <w:r>
              <w:t>(</w:t>
            </w:r>
            <w:proofErr w:type="gramEnd"/>
            <w:r>
              <w:t xml:space="preserve">)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873B5C">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specific Binary instance whether </w:t>
            </w:r>
            <w:proofErr w:type="spellStart"/>
            <w:proofErr w:type="gramStart"/>
            <w:r>
              <w:t>printf</w:t>
            </w:r>
            <w:proofErr w:type="spellEnd"/>
            <w:r>
              <w:t>(</w:t>
            </w:r>
            <w:proofErr w:type="gramEnd"/>
            <w:r>
              <w:t>) built-in function is used.</w:t>
            </w:r>
          </w:p>
        </w:tc>
        <w:tc>
          <w:tcPr>
            <w:tcW w:w="3432" w:type="dxa"/>
            <w:tcBorders>
              <w:left w:val="none" w:sz="0" w:space="0" w:color="auto"/>
            </w:tcBorders>
          </w:tcPr>
          <w:p w:rsidR="00903FC6" w:rsidRDefault="00EC46C3" w:rsidP="00873B5C">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This query should be provided for both h</w:t>
            </w:r>
            <w:r w:rsidR="007E7625">
              <w:t>ost and device instantiations of</w:t>
            </w:r>
            <w:r>
              <w:t xml:space="preserve"> the Binary</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r>
            <w:proofErr w:type="spellStart"/>
            <w:r w:rsidR="00774B4D">
              <w:t>printf</w:t>
            </w:r>
            <w:proofErr w:type="spellEnd"/>
            <w:r w:rsidR="00774B4D">
              <w:t>()</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w:t>
            </w:r>
            <w:proofErr w:type="spellStart"/>
            <w:proofErr w:type="gramStart"/>
            <w:r>
              <w:t>printf</w:t>
            </w:r>
            <w:proofErr w:type="spellEnd"/>
            <w:r>
              <w:t>(</w:t>
            </w:r>
            <w:proofErr w:type="gramEnd"/>
            <w:r>
              <w:t xml:space="preserve">) built-in function use provided callback to copy resulting data to the </w:t>
            </w:r>
            <w:r w:rsidR="008A420E">
              <w:t xml:space="preserve">device </w:t>
            </w:r>
            <w:proofErr w:type="spellStart"/>
            <w:r w:rsidR="008A420E">
              <w:t>printf</w:t>
            </w:r>
            <w:proofErr w:type="spellEnd"/>
            <w:r w:rsidR="008A420E">
              <w:t xml:space="preserve">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This callback should be provided with sufficient arguments to find the device </w:t>
            </w:r>
            <w:proofErr w:type="spellStart"/>
            <w:r>
              <w:t>printf</w:t>
            </w:r>
            <w:proofErr w:type="spellEnd"/>
            <w:r>
              <w:t xml:space="preserve"> buffer object.</w:t>
            </w:r>
          </w:p>
        </w:tc>
      </w:tr>
    </w:tbl>
    <w:p w:rsidR="00903FC6" w:rsidRDefault="00CA3BD4" w:rsidP="00CA3BD4">
      <w:pPr>
        <w:pStyle w:val="Caption"/>
        <w:rPr>
          <w:noProof/>
        </w:rPr>
      </w:pPr>
      <w:bookmarkStart w:id="744" w:name="_Ref288554360"/>
      <w:bookmarkStart w:id="745" w:name="_Ref288554363"/>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8</w:t>
      </w:r>
      <w:r w:rsidR="00AE73BE">
        <w:rPr>
          <w:noProof/>
        </w:rPr>
        <w:fldChar w:fldCharType="end"/>
      </w:r>
      <w:bookmarkEnd w:id="744"/>
      <w:r>
        <w:rPr>
          <w:noProof/>
        </w:rPr>
        <w:t xml:space="preserve"> Requirements from other OpenCL Components for printf() </w:t>
      </w:r>
      <w:r w:rsidR="00B3456D">
        <w:rPr>
          <w:noProof/>
        </w:rPr>
        <w:t xml:space="preserve">support </w:t>
      </w:r>
      <w:r>
        <w:rPr>
          <w:noProof/>
        </w:rPr>
        <w:t>implementation</w:t>
      </w:r>
      <w:bookmarkEnd w:id="745"/>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w:t>
      </w:r>
      <w:proofErr w:type="spellStart"/>
      <w:r>
        <w:t>NDRange</w:t>
      </w:r>
      <w:proofErr w:type="spellEnd"/>
      <w:r>
        <w:t xml:space="preserv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proofErr w:type="spellStart"/>
            <w:r>
              <w:rPr>
                <w:i/>
                <w:iCs/>
              </w:rPr>
              <w:t>kernel_print</w:t>
            </w:r>
            <w:proofErr w:type="spellEnd"/>
            <w:r w:rsidRPr="00887191">
              <w:rPr>
                <w:i/>
                <w:iCs/>
              </w:rPr>
              <w:t>(</w:t>
            </w:r>
            <w:proofErr w:type="spellStart"/>
            <w:r w:rsidR="00BA6719">
              <w:rPr>
                <w:i/>
                <w:iCs/>
              </w:rPr>
              <w:t>output_</w:t>
            </w:r>
            <w:r>
              <w:rPr>
                <w:i/>
                <w:iCs/>
              </w:rPr>
              <w:t>string</w:t>
            </w:r>
            <w:proofErr w:type="spellEnd"/>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proofErr w:type="spellStart"/>
            <w:r w:rsidR="00BA6719">
              <w:t>output_</w:t>
            </w:r>
            <w:r>
              <w:t>string</w:t>
            </w:r>
            <w:proofErr w:type="spellEnd"/>
            <w:r>
              <w:t xml:space="preserve"> to the current kernel </w:t>
            </w:r>
            <w:proofErr w:type="spellStart"/>
            <w:r>
              <w:t>print</w:t>
            </w:r>
            <w:r w:rsidR="00BA7084">
              <w:t>f</w:t>
            </w:r>
            <w:proofErr w:type="spellEnd"/>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746" w:name="_Toc304285277"/>
      <w:r>
        <w:lastRenderedPageBreak/>
        <w:t>Device Fission Support</w:t>
      </w:r>
      <w:bookmarkEnd w:id="746"/>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49" o:title="" croptop="21378f" cropbottom="21101f" cropleft="22758f" cropright="20191f"/>
          </v:shape>
          <o:OLEObject Type="Embed" ProgID="Visio.Drawing.11" ShapeID="_x0000_i1044" DrawAspect="Content" ObjectID="_1378028176" r:id="rId50"/>
        </w:object>
      </w:r>
    </w:p>
    <w:p w:rsidR="00287DD3" w:rsidRDefault="00E312EA" w:rsidP="00A94F50">
      <w:pPr>
        <w:pStyle w:val="Caption"/>
      </w:pPr>
      <w:r>
        <w:t xml:space="preserve">Figure </w:t>
      </w:r>
      <w:ins w:id="74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74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749" w:author="Dmitry Kaptsenel" w:date="2011-09-20T12:35:00Z">
        <w:r w:rsidR="00AD488C">
          <w:rPr>
            <w:noProof/>
          </w:rPr>
          <w:t>18</w:t>
        </w:r>
      </w:ins>
      <w:ins w:id="750" w:author="Dmitry Kaptsenel" w:date="2011-09-20T12:30:00Z">
        <w:r w:rsidR="00EC279E">
          <w:fldChar w:fldCharType="end"/>
        </w:r>
      </w:ins>
      <w:del w:id="75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18</w:delText>
        </w:r>
        <w:r w:rsidR="001707ED" w:rsidDel="00385CA0">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752" w:author="Dmitry Kaptsenel" w:date="2011-09-20T12:35:00Z">
        <w:r w:rsidR="00AD488C">
          <w:t xml:space="preserve">Table </w:t>
        </w:r>
        <w:r w:rsidR="00AD488C">
          <w:rPr>
            <w:rFonts w:hint="eastAsia"/>
            <w:noProof/>
            <w:cs/>
          </w:rPr>
          <w:t>‎</w:t>
        </w:r>
        <w:r w:rsidR="00AD488C">
          <w:rPr>
            <w:noProof/>
          </w:rPr>
          <w:t>4.9</w:t>
        </w:r>
      </w:ins>
      <w:del w:id="753"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AD488C">
        <w:t>below</w:t>
      </w:r>
      <w:r w:rsidRPr="00A94F50">
        <w:fldChar w:fldCharType="end"/>
      </w:r>
      <w:r>
        <w:t xml:space="preserve"> enlists </w:t>
      </w:r>
      <w:bookmarkStart w:id="754" w:name="REQUIREMENT9"/>
      <w:r w:rsidRPr="00A94F50">
        <w:rPr>
          <w:i/>
          <w:iCs/>
        </w:rPr>
        <w:t>requirements from</w:t>
      </w:r>
      <w:r>
        <w:t xml:space="preserve"> </w:t>
      </w:r>
      <w:r w:rsidRPr="00AF4C9C">
        <w:rPr>
          <w:i/>
          <w:iCs/>
        </w:rPr>
        <w:t xml:space="preserve">OpenCL </w:t>
      </w:r>
      <w:r>
        <w:rPr>
          <w:i/>
          <w:iCs/>
        </w:rPr>
        <w:t>to support MIC Device Fission</w:t>
      </w:r>
      <w:bookmarkEnd w:id="754"/>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proofErr w:type="spellStart"/>
            <w:r w:rsidRPr="00353C8A">
              <w:t>D</w:t>
            </w:r>
            <w:r w:rsidR="00E71153">
              <w:t>evice</w:t>
            </w:r>
            <w:r w:rsidRPr="00353C8A">
              <w:t>A</w:t>
            </w:r>
            <w:r w:rsidR="00E71153">
              <w:t>gent</w:t>
            </w:r>
            <w:proofErr w:type="spellEnd"/>
            <w:r w:rsidRPr="00353C8A">
              <w:t>::</w:t>
            </w:r>
            <w:proofErr w:type="spellStart"/>
            <w:proofErr w:type="gramStart"/>
            <w:r w:rsidRPr="00353C8A">
              <w:t>clDevPartition</w:t>
            </w:r>
            <w:proofErr w:type="spellEnd"/>
            <w:r w:rsidRPr="00353C8A">
              <w:t>(</w:t>
            </w:r>
            <w:proofErr w:type="gramEnd"/>
            <w:r w:rsidRPr="00353C8A">
              <w:t>)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755" w:name="_Ref294683894"/>
      <w:bookmarkStart w:id="756" w:name="_Ref294683897"/>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9</w:t>
      </w:r>
      <w:r w:rsidR="00AE73BE">
        <w:rPr>
          <w:noProof/>
        </w:rPr>
        <w:fldChar w:fldCharType="end"/>
      </w:r>
      <w:bookmarkEnd w:id="755"/>
      <w:r>
        <w:t xml:space="preserve"> </w:t>
      </w:r>
      <w:r>
        <w:rPr>
          <w:noProof/>
        </w:rPr>
        <w:t>Requirements from other OpenCL Components for Device Fission support implementation</w:t>
      </w:r>
      <w:bookmarkEnd w:id="756"/>
    </w:p>
    <w:p w:rsidR="008E175A" w:rsidRDefault="008E175A" w:rsidP="00C76556">
      <w:pPr>
        <w:pStyle w:val="Heading2"/>
        <w:pageBreakBefore/>
      </w:pPr>
      <w:bookmarkStart w:id="757" w:name="_Toc304285278"/>
      <w:r>
        <w:lastRenderedPageBreak/>
        <w:t>Performance counters</w:t>
      </w:r>
      <w:bookmarkEnd w:id="757"/>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w:t>
            </w:r>
            <w:proofErr w:type="spellStart"/>
            <w:r w:rsidRPr="001B4FDF">
              <w:t>enqueued</w:t>
            </w:r>
            <w:proofErr w:type="spellEnd"/>
            <w:r w:rsidRPr="001B4FDF">
              <w:t xml:space="preserve">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w:t>
            </w:r>
            <w:proofErr w:type="spellStart"/>
            <w:r w:rsidRPr="001B4FDF">
              <w:t>enqueued</w:t>
            </w:r>
            <w:proofErr w:type="spellEnd"/>
            <w:r w:rsidRPr="001B4FDF">
              <w:t xml:space="preserve">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1" o:title="" croptop="2605f" cropbottom="5223f" cropleft="1837f"/>
          </v:shape>
          <o:OLEObject Type="Embed" ProgID="PowerPoint.Slide.12" ShapeID="_x0000_i1045" DrawAspect="Content" ObjectID="_1378028177" r:id="rId52"/>
        </w:object>
      </w:r>
    </w:p>
    <w:p w:rsidR="009E7505" w:rsidRPr="001D0353" w:rsidRDefault="004F0F78" w:rsidP="004F0F78">
      <w:pPr>
        <w:pStyle w:val="Caption"/>
      </w:pPr>
      <w:r>
        <w:t xml:space="preserve">Figure </w:t>
      </w:r>
      <w:ins w:id="758"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759"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760" w:author="Dmitry Kaptsenel" w:date="2011-09-20T12:35:00Z">
        <w:r w:rsidR="00AD488C">
          <w:rPr>
            <w:noProof/>
          </w:rPr>
          <w:t>19</w:t>
        </w:r>
      </w:ins>
      <w:ins w:id="761" w:author="Dmitry Kaptsenel" w:date="2011-09-20T12:30:00Z">
        <w:r w:rsidR="00EC279E">
          <w:fldChar w:fldCharType="end"/>
        </w:r>
      </w:ins>
      <w:del w:id="762"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19</w:delText>
        </w:r>
        <w:r w:rsidR="001707ED" w:rsidDel="00385CA0">
          <w:fldChar w:fldCharType="end"/>
        </w:r>
      </w:del>
      <w:r>
        <w:t xml:space="preserve"> </w:t>
      </w:r>
      <w:r>
        <w:rPr>
          <w:noProof/>
        </w:rPr>
        <w:t xml:space="preserve"> </w:t>
      </w:r>
      <w:ins w:id="763" w:author="Dmitry Kaptsenel" w:date="2011-09-20T11:30:00Z">
        <w:r w:rsidR="00385CA0">
          <w:rPr>
            <w:noProof/>
          </w:rPr>
          <w:t xml:space="preserve">NDRange/Task </w:t>
        </w:r>
      </w:ins>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764" w:author="Dmitry Kaptsenel" w:date="2011-09-20T12:35:00Z">
        <w:r w:rsidR="00AD488C">
          <w:t xml:space="preserve">Table </w:t>
        </w:r>
        <w:r w:rsidR="00AD488C">
          <w:rPr>
            <w:rFonts w:hint="eastAsia"/>
            <w:noProof/>
            <w:cs/>
          </w:rPr>
          <w:t>‎</w:t>
        </w:r>
        <w:r w:rsidR="00AD488C">
          <w:rPr>
            <w:noProof/>
          </w:rPr>
          <w:t>4</w:t>
        </w:r>
        <w:r w:rsidR="00AD488C">
          <w:t>.</w:t>
        </w:r>
        <w:r w:rsidR="00AD488C">
          <w:rPr>
            <w:noProof/>
          </w:rPr>
          <w:t>10</w:t>
        </w:r>
      </w:ins>
      <w:del w:id="765" w:author="Dmitry Kaptsenel" w:date="2011-09-20T12:13:00Z">
        <w:r w:rsidR="00421E08" w:rsidDel="00AE73BE">
          <w:delText xml:space="preserve">Table </w:delText>
        </w:r>
        <w:r w:rsidR="00421E08" w:rsidDel="00AE73BE">
          <w:rPr>
            <w:rFonts w:hint="eastAsia"/>
            <w:noProof/>
            <w:cs/>
          </w:rPr>
          <w:delText>‎</w:delText>
        </w:r>
        <w:r w:rsidR="00421E08" w:rsidDel="00AE73BE">
          <w:rPr>
            <w:noProof/>
          </w:rPr>
          <w:delText>4</w:delText>
        </w:r>
        <w:r w:rsidR="00421E08" w:rsidDel="00AE73BE">
          <w:delText>.</w:delText>
        </w:r>
        <w:r w:rsidR="00421E08" w:rsidDel="00AE73BE">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AD488C">
        <w:t>below</w:t>
      </w:r>
      <w:r>
        <w:fldChar w:fldCharType="end"/>
      </w:r>
      <w:r w:rsidR="00945207">
        <w:t xml:space="preserve"> </w:t>
      </w:r>
      <w:r w:rsidR="007F76CA">
        <w:t xml:space="preserve">provides implementation </w:t>
      </w:r>
      <w:r w:rsidR="00AB0350" w:rsidRPr="00AB0350">
        <w:rPr>
          <w:b/>
          <w:bCs/>
          <w:highlight w:val="yellow"/>
          <w:u w:val="single"/>
        </w:rPr>
        <w:t>ASSUMPTIONS 5</w:t>
      </w:r>
      <w:proofErr w:type="gramStart"/>
      <w:r w:rsidR="00AB0350" w:rsidRPr="00AB0350">
        <w:rPr>
          <w:b/>
          <w:bCs/>
          <w:highlight w:val="yellow"/>
          <w:u w:val="single"/>
        </w:rPr>
        <w:t>,6,7</w:t>
      </w:r>
      <w:proofErr w:type="gramEnd"/>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766"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766"/>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767" w:name="ASSUMPTION6"/>
            <w:r w:rsidRPr="00AB0350">
              <w:rPr>
                <w:i/>
                <w:iCs/>
              </w:rPr>
              <w:t>If COI user enqueues COI Run Function that does not use buffers and immediately returns the turnaround time is relatively independent on other activities.</w:t>
            </w:r>
            <w:bookmarkEnd w:id="767"/>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768" w:name="ASSUMPTION7"/>
            <w:r w:rsidR="00AB0350" w:rsidRPr="00AB0350">
              <w:rPr>
                <w:i/>
                <w:iCs/>
              </w:rPr>
              <w:t>Device always run with maximum frequency during OpenCL kernels execution</w:t>
            </w:r>
            <w:bookmarkEnd w:id="768"/>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769"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769"/>
          </w:p>
        </w:tc>
      </w:tr>
    </w:tbl>
    <w:p w:rsidR="007F76CA" w:rsidRDefault="00945207" w:rsidP="00945207">
      <w:pPr>
        <w:pStyle w:val="Caption"/>
      </w:pPr>
      <w:bookmarkStart w:id="770" w:name="_Ref288558435"/>
      <w:bookmarkStart w:id="771" w:name="_Ref288558438"/>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10</w:t>
      </w:r>
      <w:r w:rsidR="00AE73BE">
        <w:rPr>
          <w:noProof/>
        </w:rPr>
        <w:fldChar w:fldCharType="end"/>
      </w:r>
      <w:bookmarkEnd w:id="770"/>
      <w:r>
        <w:rPr>
          <w:noProof/>
        </w:rPr>
        <w:t xml:space="preserve"> Implementation assumptions for OpenCL profiling on MIC</w:t>
      </w:r>
      <w:bookmarkEnd w:id="771"/>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proofErr w:type="spellStart"/>
      <w:r w:rsidRPr="00226455">
        <w:rPr>
          <w:i/>
          <w:iCs/>
        </w:rPr>
        <w:t>Tbase</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as TBB Task/</w:t>
      </w:r>
      <w:proofErr w:type="spellStart"/>
      <w:r>
        <w:t>TaskSet</w:t>
      </w:r>
      <w:proofErr w:type="spellEnd"/>
      <w:r>
        <w:t xml:space="preserve"> starts execution (</w:t>
      </w:r>
      <w:proofErr w:type="spellStart"/>
      <w:r w:rsidRPr="00226455">
        <w:rPr>
          <w:i/>
          <w:iCs/>
        </w:rPr>
        <w:t>Tstart</w:t>
      </w:r>
      <w:r w:rsidR="00223250">
        <w:rPr>
          <w:i/>
          <w:iCs/>
        </w:rPr>
        <w:t>_</w:t>
      </w:r>
      <w:r w:rsidRPr="00226455">
        <w:rPr>
          <w:i/>
          <w:iCs/>
        </w:rPr>
        <w:t>device</w:t>
      </w:r>
      <w:proofErr w:type="spellEnd"/>
      <w:r>
        <w:t>)</w:t>
      </w:r>
    </w:p>
    <w:p w:rsidR="00B47063" w:rsidRDefault="00B47063" w:rsidP="009A2F45">
      <w:pPr>
        <w:pStyle w:val="ListParagraph"/>
        <w:numPr>
          <w:ilvl w:val="1"/>
          <w:numId w:val="24"/>
        </w:numPr>
      </w:pPr>
      <w:r>
        <w:t>Immediately before TBB Task/</w:t>
      </w:r>
      <w:proofErr w:type="spellStart"/>
      <w:r>
        <w:t>TaskSet</w:t>
      </w:r>
      <w:proofErr w:type="spellEnd"/>
      <w:r>
        <w:t xml:space="preserve"> finishes execution </w:t>
      </w:r>
      <w:r w:rsidRPr="00226455">
        <w:t>(</w:t>
      </w:r>
      <w:proofErr w:type="spellStart"/>
      <w:r w:rsidRPr="00226455">
        <w:rPr>
          <w:i/>
          <w:iCs/>
        </w:rPr>
        <w:t>Tend</w:t>
      </w:r>
      <w:r w:rsidR="00223250">
        <w:rPr>
          <w:i/>
          <w:iCs/>
        </w:rPr>
        <w:t>_</w:t>
      </w:r>
      <w:r w:rsidRPr="00226455">
        <w:rPr>
          <w:i/>
          <w:iCs/>
        </w:rPr>
        <w:t>device</w:t>
      </w:r>
      <w:proofErr w:type="spellEnd"/>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proofErr w:type="spellStart"/>
      <w:r w:rsidRPr="00226455">
        <w:rPr>
          <w:i/>
          <w:iCs/>
        </w:rPr>
        <w:t>Tsend</w:t>
      </w:r>
      <w:proofErr w:type="spellEnd"/>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proofErr w:type="spellStart"/>
      <w:r w:rsidR="00C05941" w:rsidRPr="00C05941">
        <w:rPr>
          <w:i/>
          <w:iCs/>
        </w:rPr>
        <w:t>T</w:t>
      </w:r>
      <w:r w:rsidR="0039310C">
        <w:rPr>
          <w:i/>
          <w:iCs/>
        </w:rPr>
        <w:t>event</w:t>
      </w:r>
      <w:proofErr w:type="spellEnd"/>
      <w:r w:rsidR="00C05941">
        <w:t xml:space="preserve">) </w:t>
      </w:r>
    </w:p>
    <w:p w:rsidR="007910AE" w:rsidRDefault="007910AE" w:rsidP="00700A17">
      <w:pPr>
        <w:keepNext/>
      </w:pPr>
      <w:r>
        <w:t>Formulas for converting device measurements to the host time:</w:t>
      </w:r>
    </w:p>
    <w:p w:rsidR="0061561B" w:rsidRDefault="00AE73BE">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AE73BE"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w:del w:id="772" w:author="Dmitry Kaptsenel" w:date="2011-09-20T11:17:00Z">
                <m:r>
                  <w:rPr>
                    <w:rFonts w:ascii="Cambria Math" w:hAnsi="Cambria Math"/>
                  </w:rPr>
                  <m:t>event</m:t>
                </m:r>
              </w:del>
              <w:ins w:id="773" w:author="Dmitry Kaptsenel" w:date="2011-09-20T11:17:00Z">
                <m:r>
                  <w:rPr>
                    <w:rFonts w:ascii="Cambria Math" w:hAnsi="Cambria Math"/>
                  </w:rPr>
                  <m:t>end</m:t>
                </m:r>
              </w:ins>
            </m:sub>
          </m:sSub>
          <m:r>
            <w:rPr>
              <w:rFonts w:ascii="Cambria Math" w:hAnsi="Cambria Math"/>
            </w:rPr>
            <m:t>-</m:t>
          </m:r>
          <m:d>
            <m:dPr>
              <m:ctrlPr>
                <w:del w:id="774" w:author="Dmitry Kaptsenel" w:date="2011-09-20T11:17:00Z">
                  <w:rPr>
                    <w:rFonts w:ascii="Cambria Math" w:hAnsi="Cambria Math"/>
                    <w:i/>
                  </w:rPr>
                </w:del>
              </m:ctrlPr>
            </m:dPr>
            <m:e>
              <m:sSub>
                <m:sSubPr>
                  <m:ctrlPr>
                    <w:del w:id="775" w:author="Dmitry Kaptsenel" w:date="2011-09-20T11:17:00Z">
                      <w:rPr>
                        <w:rFonts w:ascii="Cambria Math" w:hAnsi="Cambria Math"/>
                        <w:i/>
                      </w:rPr>
                    </w:del>
                  </m:ctrlPr>
                </m:sSubPr>
                <m:e>
                  <w:del w:id="776" w:author="Dmitry Kaptsenel" w:date="2011-09-20T11:17:00Z">
                    <m:r>
                      <w:rPr>
                        <w:rFonts w:ascii="Cambria Math" w:hAnsi="Cambria Math"/>
                      </w:rPr>
                      <m:t>T</m:t>
                    </m:r>
                  </w:del>
                </m:e>
                <m:sub>
                  <w:del w:id="777" w:author="Dmitry Kaptsenel" w:date="2011-09-20T11:17:00Z">
                    <m:r>
                      <w:rPr>
                        <w:rFonts w:ascii="Cambria Math" w:hAnsi="Cambria Math"/>
                      </w:rPr>
                      <m:t>en</m:t>
                    </m:r>
                  </w:del>
                  <m:sSub>
                    <m:sSubPr>
                      <m:ctrlPr>
                        <w:del w:id="778" w:author="Dmitry Kaptsenel" w:date="2011-09-20T11:17:00Z">
                          <w:rPr>
                            <w:rFonts w:ascii="Cambria Math" w:hAnsi="Cambria Math"/>
                            <w:i/>
                          </w:rPr>
                        </w:del>
                      </m:ctrlPr>
                    </m:sSubPr>
                    <m:e>
                      <w:del w:id="779" w:author="Dmitry Kaptsenel" w:date="2011-09-20T11:17:00Z">
                        <m:r>
                          <w:rPr>
                            <w:rFonts w:ascii="Cambria Math" w:hAnsi="Cambria Math"/>
                          </w:rPr>
                          <m:t>d</m:t>
                        </m:r>
                      </w:del>
                    </m:e>
                    <m:sub>
                      <w:del w:id="780" w:author="Dmitry Kaptsenel" w:date="2011-09-20T11:17:00Z">
                        <m:r>
                          <w:rPr>
                            <w:rFonts w:ascii="Cambria Math" w:hAnsi="Cambria Math"/>
                          </w:rPr>
                          <m:t>device</m:t>
                        </m:r>
                      </w:del>
                    </m:sub>
                  </m:sSub>
                </m:sub>
              </m:sSub>
              <w:del w:id="781" w:author="Dmitry Kaptsenel" w:date="2011-09-20T11:17:00Z">
                <m:r>
                  <w:rPr>
                    <w:rFonts w:ascii="Cambria Math" w:hAnsi="Cambria Math"/>
                  </w:rPr>
                  <m:t xml:space="preserve">- </m:t>
                </m:r>
              </w:del>
              <m:sSub>
                <m:sSubPr>
                  <m:ctrlPr>
                    <w:del w:id="782" w:author="Dmitry Kaptsenel" w:date="2011-09-20T11:17:00Z">
                      <w:rPr>
                        <w:rFonts w:ascii="Cambria Math" w:hAnsi="Cambria Math"/>
                        <w:i/>
                      </w:rPr>
                    </w:del>
                  </m:ctrlPr>
                </m:sSubPr>
                <m:e>
                  <w:del w:id="783" w:author="Dmitry Kaptsenel" w:date="2011-09-20T11:17:00Z">
                    <m:r>
                      <w:rPr>
                        <w:rFonts w:ascii="Cambria Math" w:hAnsi="Cambria Math"/>
                      </w:rPr>
                      <m:t>T</m:t>
                    </m:r>
                  </w:del>
                </m:e>
                <m:sub>
                  <w:del w:id="784" w:author="Dmitry Kaptsenel" w:date="2011-09-20T11:17:00Z">
                    <m:r>
                      <w:rPr>
                        <w:rFonts w:ascii="Cambria Math" w:hAnsi="Cambria Math"/>
                      </w:rPr>
                      <m:t>bas</m:t>
                    </m:r>
                  </w:del>
                  <m:sSub>
                    <m:sSubPr>
                      <m:ctrlPr>
                        <w:del w:id="785" w:author="Dmitry Kaptsenel" w:date="2011-09-20T11:17:00Z">
                          <w:rPr>
                            <w:rFonts w:ascii="Cambria Math" w:hAnsi="Cambria Math"/>
                            <w:i/>
                          </w:rPr>
                        </w:del>
                      </m:ctrlPr>
                    </m:sSubPr>
                    <m:e>
                      <w:del w:id="786" w:author="Dmitry Kaptsenel" w:date="2011-09-20T11:17:00Z">
                        <m:r>
                          <w:rPr>
                            <w:rFonts w:ascii="Cambria Math" w:hAnsi="Cambria Math"/>
                          </w:rPr>
                          <m:t>e</m:t>
                        </m:r>
                      </w:del>
                    </m:e>
                    <m:sub>
                      <w:del w:id="787" w:author="Dmitry Kaptsenel" w:date="2011-09-20T11:17:00Z">
                        <m:r>
                          <w:rPr>
                            <w:rFonts w:ascii="Cambria Math" w:hAnsi="Cambria Math"/>
                          </w:rPr>
                          <m:t>device</m:t>
                        </m:r>
                      </w:del>
                    </m:sub>
                  </m:sSub>
                </m:sub>
              </m:sSub>
            </m:e>
          </m:d>
          <w:del w:id="788" w:author="Dmitry Kaptsenel" w:date="2011-09-20T11:17:00Z">
            <m:r>
              <w:rPr>
                <w:rFonts w:ascii="Cambria Math" w:hAnsi="Cambria Math"/>
              </w:rPr>
              <m:t>*</m:t>
            </m:r>
          </w:del>
          <m:f>
            <m:fPr>
              <m:ctrlPr>
                <w:ins w:id="789" w:author="Dmitry Kaptsenel" w:date="2011-09-20T11:17:00Z">
                  <w:rPr>
                    <w:rFonts w:ascii="Cambria Math" w:hAnsi="Cambria Math"/>
                    <w:i/>
                  </w:rPr>
                </w:ins>
              </m:ctrlPr>
            </m:fPr>
            <m:num>
              <m:sSub>
                <m:sSubPr>
                  <m:ctrlPr>
                    <w:ins w:id="790" w:author="Dmitry Kaptsenel" w:date="2011-09-20T11:20:00Z">
                      <w:rPr>
                        <w:rFonts w:ascii="Cambria Math" w:hAnsi="Cambria Math"/>
                        <w:i/>
                      </w:rPr>
                    </w:ins>
                  </m:ctrlPr>
                </m:sSubPr>
                <m:e>
                  <w:ins w:id="791" w:author="Dmitry Kaptsenel" w:date="2011-09-20T11:20:00Z">
                    <m:r>
                      <w:rPr>
                        <w:rFonts w:ascii="Cambria Math" w:hAnsi="Cambria Math"/>
                      </w:rPr>
                      <m:t>T</m:t>
                    </m:r>
                  </w:ins>
                </m:e>
                <m:sub>
                  <w:ins w:id="792" w:author="Dmitry Kaptsenel" w:date="2011-09-20T11:21:00Z">
                    <m:r>
                      <w:rPr>
                        <w:rFonts w:ascii="Cambria Math" w:hAnsi="Cambria Math"/>
                      </w:rPr>
                      <m:t>end_device</m:t>
                    </m:r>
                  </w:ins>
                </m:sub>
              </m:sSub>
              <w:ins w:id="793" w:author="Dmitry Kaptsenel" w:date="2011-09-20T11:20:00Z">
                <m:r>
                  <w:rPr>
                    <w:rFonts w:ascii="Cambria Math" w:hAnsi="Cambria Math"/>
                  </w:rPr>
                  <m:t xml:space="preserve">- </m:t>
                </m:r>
              </w:ins>
              <m:sSub>
                <m:sSubPr>
                  <m:ctrlPr>
                    <w:ins w:id="794" w:author="Dmitry Kaptsenel" w:date="2011-09-20T11:20:00Z">
                      <w:rPr>
                        <w:rFonts w:ascii="Cambria Math" w:hAnsi="Cambria Math"/>
                        <w:i/>
                      </w:rPr>
                    </w:ins>
                  </m:ctrlPr>
                </m:sSubPr>
                <m:e>
                  <w:ins w:id="795" w:author="Dmitry Kaptsenel" w:date="2011-09-20T11:20:00Z">
                    <m:r>
                      <w:rPr>
                        <w:rFonts w:ascii="Cambria Math" w:hAnsi="Cambria Math"/>
                      </w:rPr>
                      <m:t>T</m:t>
                    </m:r>
                  </w:ins>
                </m:e>
                <m:sub>
                  <w:ins w:id="796" w:author="Dmitry Kaptsenel" w:date="2011-09-20T11:21:00Z">
                    <m:r>
                      <w:rPr>
                        <w:rFonts w:ascii="Cambria Math" w:hAnsi="Cambria Math"/>
                      </w:rPr>
                      <m:t>base_device</m:t>
                    </m:r>
                  </w:ins>
                </m:sub>
              </m:sSub>
            </m:num>
            <m:den>
              <w:ins w:id="797" w:author="Dmitry Kaptsenel" w:date="2011-09-20T11:17:00Z">
                <m:r>
                  <w:rPr>
                    <w:rFonts w:ascii="Cambria Math" w:hAnsi="Cambria Math"/>
                  </w:rPr>
                  <m:t>deviceFrequency</m:t>
                </m:r>
              </w:ins>
            </m:den>
          </m:f>
          <w:del w:id="798" w:author="Dmitry Kaptsenel" w:date="2011-09-20T11:17:00Z">
            <m:r>
              <w:rPr>
                <w:rFonts w:ascii="Cambria Math" w:hAnsi="Cambria Math"/>
              </w:rPr>
              <m:t>deviceFrequency</m:t>
            </m:r>
          </w:del>
        </m:oMath>
      </m:oMathPara>
    </w:p>
    <w:p w:rsidR="00223250" w:rsidRDefault="00AE73BE"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w:del w:id="799" w:author="Dmitry Kaptsenel" w:date="2011-09-20T11:17:00Z">
                <m:r>
                  <w:rPr>
                    <w:rFonts w:ascii="Cambria Math" w:hAnsi="Cambria Math"/>
                  </w:rPr>
                  <m:t>event</m:t>
                </m:r>
              </w:del>
              <w:ins w:id="800" w:author="Dmitry Kaptsenel" w:date="2011-09-20T11:17:00Z">
                <m:r>
                  <w:rPr>
                    <w:rFonts w:ascii="Cambria Math" w:hAnsi="Cambria Math"/>
                  </w:rPr>
                  <m:t>end</m:t>
                </m:r>
              </w:ins>
            </m:sub>
          </m:sSub>
          <m:r>
            <w:rPr>
              <w:rFonts w:ascii="Cambria Math" w:hAnsi="Cambria Math"/>
            </w:rPr>
            <m:t>-</m:t>
          </m:r>
          <m:d>
            <m:dPr>
              <m:ctrlPr>
                <w:del w:id="801" w:author="Dmitry Kaptsenel" w:date="2011-09-20T11:20:00Z">
                  <w:rPr>
                    <w:rFonts w:ascii="Cambria Math" w:hAnsi="Cambria Math"/>
                    <w:i/>
                  </w:rPr>
                </w:del>
              </m:ctrlPr>
            </m:dPr>
            <m:e>
              <m:sSub>
                <m:sSubPr>
                  <m:ctrlPr>
                    <w:del w:id="802" w:author="Dmitry Kaptsenel" w:date="2011-09-20T11:20:00Z">
                      <w:rPr>
                        <w:rFonts w:ascii="Cambria Math" w:hAnsi="Cambria Math"/>
                        <w:i/>
                      </w:rPr>
                    </w:del>
                  </m:ctrlPr>
                </m:sSubPr>
                <m:e>
                  <w:del w:id="803" w:author="Dmitry Kaptsenel" w:date="2011-09-20T11:20:00Z">
                    <m:r>
                      <w:rPr>
                        <w:rFonts w:ascii="Cambria Math" w:hAnsi="Cambria Math"/>
                      </w:rPr>
                      <m:t>T</m:t>
                    </m:r>
                  </w:del>
                </m:e>
                <m:sub>
                  <w:del w:id="804" w:author="Dmitry Kaptsenel" w:date="2011-09-20T11:20:00Z">
                    <m:r>
                      <w:rPr>
                        <w:rFonts w:ascii="Cambria Math" w:hAnsi="Cambria Math"/>
                      </w:rPr>
                      <m:t>en</m:t>
                    </m:r>
                  </w:del>
                  <m:sSub>
                    <m:sSubPr>
                      <m:ctrlPr>
                        <w:del w:id="805" w:author="Dmitry Kaptsenel" w:date="2011-09-20T11:20:00Z">
                          <w:rPr>
                            <w:rFonts w:ascii="Cambria Math" w:hAnsi="Cambria Math"/>
                            <w:i/>
                          </w:rPr>
                        </w:del>
                      </m:ctrlPr>
                    </m:sSubPr>
                    <m:e>
                      <w:del w:id="806" w:author="Dmitry Kaptsenel" w:date="2011-09-20T11:20:00Z">
                        <m:r>
                          <w:rPr>
                            <w:rFonts w:ascii="Cambria Math" w:hAnsi="Cambria Math"/>
                          </w:rPr>
                          <m:t>d</m:t>
                        </m:r>
                      </w:del>
                    </m:e>
                    <m:sub>
                      <w:del w:id="807" w:author="Dmitry Kaptsenel" w:date="2011-09-20T11:20:00Z">
                        <m:r>
                          <w:rPr>
                            <w:rFonts w:ascii="Cambria Math" w:hAnsi="Cambria Math"/>
                          </w:rPr>
                          <m:t>device</m:t>
                        </m:r>
                      </w:del>
                    </m:sub>
                  </m:sSub>
                </m:sub>
              </m:sSub>
              <w:del w:id="808" w:author="Dmitry Kaptsenel" w:date="2011-09-20T11:20:00Z">
                <m:r>
                  <w:rPr>
                    <w:rFonts w:ascii="Cambria Math" w:hAnsi="Cambria Math"/>
                  </w:rPr>
                  <m:t xml:space="preserve">- </m:t>
                </m:r>
              </w:del>
              <m:sSub>
                <m:sSubPr>
                  <m:ctrlPr>
                    <w:del w:id="809" w:author="Dmitry Kaptsenel" w:date="2011-09-20T11:20:00Z">
                      <w:rPr>
                        <w:rFonts w:ascii="Cambria Math" w:hAnsi="Cambria Math"/>
                        <w:i/>
                      </w:rPr>
                    </w:del>
                  </m:ctrlPr>
                </m:sSubPr>
                <m:e>
                  <w:del w:id="810" w:author="Dmitry Kaptsenel" w:date="2011-09-20T11:20:00Z">
                    <m:r>
                      <w:rPr>
                        <w:rFonts w:ascii="Cambria Math" w:hAnsi="Cambria Math"/>
                      </w:rPr>
                      <m:t>T</m:t>
                    </m:r>
                  </w:del>
                </m:e>
                <m:sub>
                  <w:del w:id="811" w:author="Dmitry Kaptsenel" w:date="2011-09-20T11:20:00Z">
                    <m:r>
                      <w:rPr>
                        <w:rFonts w:ascii="Cambria Math" w:hAnsi="Cambria Math"/>
                      </w:rPr>
                      <m:t>star</m:t>
                    </m:r>
                  </w:del>
                  <m:sSub>
                    <m:sSubPr>
                      <m:ctrlPr>
                        <w:del w:id="812" w:author="Dmitry Kaptsenel" w:date="2011-09-20T11:20:00Z">
                          <w:rPr>
                            <w:rFonts w:ascii="Cambria Math" w:hAnsi="Cambria Math"/>
                            <w:i/>
                          </w:rPr>
                        </w:del>
                      </m:ctrlPr>
                    </m:sSubPr>
                    <m:e>
                      <w:del w:id="813" w:author="Dmitry Kaptsenel" w:date="2011-09-20T11:20:00Z">
                        <m:r>
                          <w:rPr>
                            <w:rFonts w:ascii="Cambria Math" w:hAnsi="Cambria Math"/>
                          </w:rPr>
                          <m:t>t</m:t>
                        </m:r>
                      </w:del>
                    </m:e>
                    <m:sub>
                      <w:del w:id="814" w:author="Dmitry Kaptsenel" w:date="2011-09-20T11:20:00Z">
                        <m:r>
                          <w:rPr>
                            <w:rFonts w:ascii="Cambria Math" w:hAnsi="Cambria Math"/>
                          </w:rPr>
                          <m:t>device</m:t>
                        </m:r>
                      </w:del>
                    </m:sub>
                  </m:sSub>
                </m:sub>
              </m:sSub>
            </m:e>
          </m:d>
          <w:del w:id="815" w:author="Dmitry Kaptsenel" w:date="2011-09-20T11:20:00Z">
            <m:r>
              <w:rPr>
                <w:rFonts w:ascii="Cambria Math" w:hAnsi="Cambria Math"/>
              </w:rPr>
              <m:t>*</m:t>
            </m:r>
          </w:del>
          <m:f>
            <m:fPr>
              <m:ctrlPr>
                <w:ins w:id="816" w:author="Dmitry Kaptsenel" w:date="2011-09-20T11:20:00Z">
                  <w:rPr>
                    <w:rFonts w:ascii="Cambria Math" w:hAnsi="Cambria Math"/>
                    <w:i/>
                  </w:rPr>
                </w:ins>
              </m:ctrlPr>
            </m:fPr>
            <m:num>
              <m:sSub>
                <m:sSubPr>
                  <m:ctrlPr>
                    <w:ins w:id="817" w:author="Dmitry Kaptsenel" w:date="2011-09-20T11:20:00Z">
                      <w:rPr>
                        <w:rFonts w:ascii="Cambria Math" w:hAnsi="Cambria Math"/>
                        <w:i/>
                      </w:rPr>
                    </w:ins>
                  </m:ctrlPr>
                </m:sSubPr>
                <m:e>
                  <w:ins w:id="818" w:author="Dmitry Kaptsenel" w:date="2011-09-20T11:20:00Z">
                    <m:r>
                      <w:rPr>
                        <w:rFonts w:ascii="Cambria Math" w:hAnsi="Cambria Math"/>
                      </w:rPr>
                      <m:t>T</m:t>
                    </m:r>
                  </w:ins>
                </m:e>
                <m:sub>
                  <w:ins w:id="819" w:author="Dmitry Kaptsenel" w:date="2011-09-20T11:21:00Z">
                    <m:r>
                      <w:rPr>
                        <w:rFonts w:ascii="Cambria Math" w:hAnsi="Cambria Math"/>
                      </w:rPr>
                      <m:t>end_device</m:t>
                    </m:r>
                  </w:ins>
                </m:sub>
              </m:sSub>
              <w:ins w:id="820" w:author="Dmitry Kaptsenel" w:date="2011-09-20T11:20:00Z">
                <m:r>
                  <w:rPr>
                    <w:rFonts w:ascii="Cambria Math" w:hAnsi="Cambria Math"/>
                  </w:rPr>
                  <m:t xml:space="preserve">- </m:t>
                </m:r>
              </w:ins>
              <m:sSub>
                <m:sSubPr>
                  <m:ctrlPr>
                    <w:ins w:id="821" w:author="Dmitry Kaptsenel" w:date="2011-09-20T11:20:00Z">
                      <w:rPr>
                        <w:rFonts w:ascii="Cambria Math" w:hAnsi="Cambria Math"/>
                        <w:i/>
                      </w:rPr>
                    </w:ins>
                  </m:ctrlPr>
                </m:sSubPr>
                <m:e>
                  <w:ins w:id="822" w:author="Dmitry Kaptsenel" w:date="2011-09-20T11:20:00Z">
                    <m:r>
                      <w:rPr>
                        <w:rFonts w:ascii="Cambria Math" w:hAnsi="Cambria Math"/>
                      </w:rPr>
                      <m:t>T</m:t>
                    </m:r>
                  </w:ins>
                </m:e>
                <m:sub>
                  <w:ins w:id="823" w:author="Dmitry Kaptsenel" w:date="2011-09-20T11:22:00Z">
                    <m:r>
                      <w:rPr>
                        <w:rFonts w:ascii="Cambria Math" w:hAnsi="Cambria Math"/>
                      </w:rPr>
                      <m:t>start_device</m:t>
                    </m:r>
                  </w:ins>
                </m:sub>
              </m:sSub>
            </m:num>
            <m:den>
              <w:ins w:id="824" w:author="Dmitry Kaptsenel" w:date="2011-09-20T11:20:00Z">
                <m:r>
                  <w:rPr>
                    <w:rFonts w:ascii="Cambria Math" w:hAnsi="Cambria Math"/>
                  </w:rPr>
                  <m:t>deviceFrequency</m:t>
                </m:r>
              </w:ins>
            </m:den>
          </m:f>
          <w:del w:id="825" w:author="Dmitry Kaptsenel" w:date="2011-09-20T11:20:00Z">
            <m:r>
              <w:rPr>
                <w:rFonts w:ascii="Cambria Math" w:hAnsi="Cambria Math"/>
              </w:rPr>
              <m:t>deviceFrequency</m:t>
            </m:r>
          </w:del>
        </m:oMath>
      </m:oMathPara>
    </w:p>
    <w:p w:rsidR="00223250" w:rsidRDefault="00152F64" w:rsidP="00700A17">
      <w:pPr>
        <w:keepNext/>
      </w:pPr>
      <w:r>
        <w:sym w:font="Symbol" w:char="F044"/>
      </w:r>
      <w:r>
        <w:t xml:space="preserve"> </w:t>
      </w:r>
      <w:proofErr w:type="gramStart"/>
      <w:r>
        <w:t>is</w:t>
      </w:r>
      <w:proofErr w:type="gramEnd"/>
      <w:r>
        <w:t xml:space="preserve">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rPr>
          <w:ins w:id="826" w:author="Dmitry Kaptsenel" w:date="2011-09-20T11:23:00Z"/>
        </w:rPr>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t>
      </w:r>
      <w:proofErr w:type="gramStart"/>
      <w:r w:rsidR="00AC42FE">
        <w:t>where</w:t>
      </w:r>
      <w:proofErr w:type="gramEnd"/>
      <w:r w:rsidR="00AC42FE">
        <w:t xml:space="preserv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proofErr w:type="spellStart"/>
      <w:r w:rsidR="000A67C2">
        <w:t>m</w:t>
      </w:r>
      <w:r w:rsidR="00AC42FE">
        <w:t>easuments</w:t>
      </w:r>
      <w:proofErr w:type="spellEnd"/>
    </w:p>
    <w:p w:rsidR="00F6699E" w:rsidRPr="00385CA0" w:rsidRDefault="00F6699E">
      <w:pPr>
        <w:rPr>
          <w:ins w:id="827" w:author="Dmitry Kaptsenel" w:date="2011-09-20T11:24:00Z"/>
          <w:sz w:val="24"/>
          <w:szCs w:val="24"/>
          <w:rPrChange w:id="828" w:author="Dmitry Kaptsenel" w:date="2011-09-20T11:24:00Z">
            <w:rPr>
              <w:ins w:id="829" w:author="Dmitry Kaptsenel" w:date="2011-09-20T11:24:00Z"/>
              <w:rFonts w:ascii="Cambria Math" w:hAnsi="Cambria Math"/>
              <w:i/>
              <w:sz w:val="24"/>
              <w:szCs w:val="24"/>
            </w:rPr>
          </w:rPrChange>
        </w:rPr>
        <w:pPrChange w:id="830" w:author="Dmitry Kaptsenel" w:date="2011-09-20T11:23:00Z">
          <w:pPr>
            <w:ind w:left="1440"/>
          </w:pPr>
        </w:pPrChange>
      </w:pPr>
    </w:p>
    <w:p w:rsidR="00385CA0" w:rsidRDefault="00385CA0">
      <w:pPr>
        <w:keepNext/>
        <w:rPr>
          <w:ins w:id="831" w:author="Dmitry Kaptsenel" w:date="2011-09-20T11:26:00Z"/>
        </w:rPr>
        <w:pPrChange w:id="832" w:author="Dmitry Kaptsenel" w:date="2011-09-20T11:30:00Z">
          <w:pPr>
            <w:ind w:left="1440"/>
          </w:pPr>
        </w:pPrChange>
      </w:pPr>
      <w:ins w:id="833" w:author="Dmitry Kaptsenel" w:date="2011-09-20T11:24:00Z">
        <w:r>
          <w:lastRenderedPageBreak/>
          <w:t>MIC Device Agent will implement all buffer operation using COI API on host. Buffer operations are pe</w:t>
        </w:r>
      </w:ins>
      <w:ins w:id="834" w:author="Dmitry Kaptsenel" w:date="2011-09-20T11:25:00Z">
        <w:r>
          <w:t>r</w:t>
        </w:r>
      </w:ins>
      <w:ins w:id="835" w:author="Dmitry Kaptsenel" w:date="2011-09-20T11:24:00Z">
        <w:r>
          <w:t xml:space="preserve">formed </w:t>
        </w:r>
      </w:ins>
      <w:ins w:id="836" w:author="Dmitry Kaptsenel" w:date="2011-09-20T11:25:00Z">
        <w:r>
          <w:t xml:space="preserve">completely </w:t>
        </w:r>
      </w:ins>
      <w:ins w:id="837" w:author="Dmitry Kaptsenel" w:date="2011-09-20T11:26:00Z">
        <w:r>
          <w:t>at the</w:t>
        </w:r>
      </w:ins>
      <w:ins w:id="838" w:author="Dmitry Kaptsenel" w:date="2011-09-20T11:25:00Z">
        <w:r>
          <w:t xml:space="preserve"> host and so </w:t>
        </w:r>
      </w:ins>
      <w:ins w:id="839" w:author="Dmitry Kaptsenel" w:date="2011-09-20T11:26:00Z">
        <w:r>
          <w:t>the buffer operations flow looks like the following:</w:t>
        </w:r>
      </w:ins>
    </w:p>
    <w:p w:rsidR="00385CA0" w:rsidRDefault="00385CA0">
      <w:pPr>
        <w:keepNext/>
        <w:jc w:val="center"/>
        <w:rPr>
          <w:ins w:id="840" w:author="Dmitry Kaptsenel" w:date="2011-09-20T11:31:00Z"/>
        </w:rPr>
        <w:pPrChange w:id="841" w:author="Dmitry Kaptsenel" w:date="2011-09-20T11:31:00Z">
          <w:pPr>
            <w:jc w:val="center"/>
          </w:pPr>
        </w:pPrChange>
      </w:pPr>
      <w:ins w:id="842" w:author="Dmitry Kaptsenel" w:date="2011-09-20T11:26:00Z">
        <w:r>
          <w:object w:dxaOrig="7137" w:dyaOrig="5359">
            <v:shape id="_x0000_i1046" type="#_x0000_t75" style="width:373.15pt;height:269.85pt" o:ole="">
              <v:imagedata r:id="rId53" o:title="" croptop="2605f" cropbottom="1511f" cropleft="1837f"/>
            </v:shape>
            <o:OLEObject Type="Embed" ProgID="PowerPoint.Slide.12" ShapeID="_x0000_i1046" DrawAspect="Content" ObjectID="_1378028178" r:id="rId54"/>
          </w:object>
        </w:r>
      </w:ins>
    </w:p>
    <w:p w:rsidR="00385CA0" w:rsidRDefault="00385CA0">
      <w:pPr>
        <w:pStyle w:val="Caption"/>
        <w:rPr>
          <w:ins w:id="843" w:author="Dmitry Kaptsenel" w:date="2011-09-20T11:35:00Z"/>
        </w:rPr>
        <w:pPrChange w:id="844" w:author="Dmitry Kaptsenel" w:date="2011-09-20T11:31:00Z">
          <w:pPr>
            <w:ind w:left="1440"/>
          </w:pPr>
        </w:pPrChange>
      </w:pPr>
      <w:ins w:id="845" w:author="Dmitry Kaptsenel" w:date="2011-09-20T11:31:00Z">
        <w:r>
          <w:t xml:space="preserve">Figure </w:t>
        </w:r>
      </w:ins>
      <w:ins w:id="846"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847"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848" w:author="Dmitry Kaptsenel" w:date="2011-09-20T12:35:00Z">
        <w:r w:rsidR="00AD488C">
          <w:rPr>
            <w:noProof/>
          </w:rPr>
          <w:t>20</w:t>
        </w:r>
      </w:ins>
      <w:ins w:id="849" w:author="Dmitry Kaptsenel" w:date="2011-09-20T12:30:00Z">
        <w:r w:rsidR="00EC279E">
          <w:fldChar w:fldCharType="end"/>
        </w:r>
      </w:ins>
      <w:ins w:id="850" w:author="Dmitry Kaptsenel" w:date="2011-09-20T11:31:00Z">
        <w:r>
          <w:t xml:space="preserve"> Buffer-related</w:t>
        </w:r>
        <w:r w:rsidRPr="00893A67">
          <w:t xml:space="preserve"> Command Execution Flow on the Time Scale</w:t>
        </w:r>
      </w:ins>
    </w:p>
    <w:p w:rsidR="00701DF6" w:rsidRPr="00701DF6" w:rsidRDefault="00701DF6" w:rsidP="00C95284">
      <w:pPr>
        <w:rPr>
          <w:ins w:id="851" w:author="Dmitry Kaptsenel" w:date="2011-09-20T11:35:00Z"/>
          <w:rPrChange w:id="852" w:author="Dmitry Kaptsenel" w:date="2011-09-20T11:38:00Z">
            <w:rPr>
              <w:ins w:id="853" w:author="Dmitry Kaptsenel" w:date="2011-09-20T11:35:00Z"/>
            </w:rPr>
          </w:rPrChange>
        </w:rPr>
        <w:pPrChange w:id="854" w:author="Dmitry Kaptsenel" w:date="2011-09-20T11:42:00Z">
          <w:pPr>
            <w:ind w:left="1440"/>
          </w:pPr>
        </w:pPrChange>
      </w:pPr>
      <w:ins w:id="855" w:author="Dmitry Kaptsenel" w:date="2011-09-20T11:35:00Z">
        <w:r>
          <w:t>For buffer-related operation under COI</w:t>
        </w:r>
      </w:ins>
      <w:ins w:id="856" w:author="Dmitry Kaptsenel" w:date="2011-09-20T11:39:00Z">
        <w:r w:rsidR="00C95284">
          <w:t xml:space="preserve"> MIC Device Agent will take all measurements on host.</w:t>
        </w:r>
      </w:ins>
      <w:ins w:id="857" w:author="Dmitry Kaptsenel" w:date="2011-09-20T11:40:00Z">
        <w:r w:rsidR="00C95284">
          <w:t xml:space="preserve"> </w:t>
        </w:r>
        <w:proofErr w:type="spellStart"/>
        <w:r w:rsidR="00C95284" w:rsidRPr="00C95284">
          <w:rPr>
            <w:i/>
            <w:iCs/>
            <w:rPrChange w:id="858" w:author="Dmitry Kaptsenel" w:date="2011-09-20T11:41:00Z">
              <w:rPr/>
            </w:rPrChange>
          </w:rPr>
          <w:t>Tend</w:t>
        </w:r>
        <w:proofErr w:type="spellEnd"/>
        <w:r w:rsidR="00C95284">
          <w:t xml:space="preserve"> </w:t>
        </w:r>
      </w:ins>
      <w:ins w:id="859" w:author="Dmitry Kaptsenel" w:date="2011-09-20T11:41:00Z">
        <w:r w:rsidR="00C95284">
          <w:t>will be taken when Notification Port receives COI Event notification about command completion. As noting is executed on a device,</w:t>
        </w:r>
      </w:ins>
      <w:ins w:id="860" w:author="Dmitry Kaptsenel" w:date="2011-09-20T11:42:00Z">
        <w:r w:rsidR="00C95284">
          <w:t xml:space="preserve"> </w:t>
        </w:r>
      </w:ins>
      <m:oMath>
        <m:sSub>
          <m:sSubPr>
            <m:ctrlPr>
              <w:ins w:id="861" w:author="Dmitry Kaptsenel" w:date="2011-09-20T11:37:00Z">
                <w:rPr>
                  <w:rFonts w:ascii="Cambria Math" w:hAnsi="Cambria Math"/>
                  <w:i/>
                </w:rPr>
              </w:ins>
            </m:ctrlPr>
          </m:sSubPr>
          <m:e>
            <w:ins w:id="862" w:author="Dmitry Kaptsenel" w:date="2011-09-20T11:36:00Z">
              <m:r>
                <w:rPr>
                  <w:rFonts w:ascii="Cambria Math" w:hAnsi="Cambria Math"/>
                </w:rPr>
                <m:t>T</m:t>
              </m:r>
            </w:ins>
          </m:e>
          <m:sub>
            <w:ins w:id="863" w:author="Dmitry Kaptsenel" w:date="2011-09-20T11:37:00Z">
              <m:r>
                <w:rPr>
                  <w:rFonts w:ascii="Cambria Math" w:hAnsi="Cambria Math"/>
                </w:rPr>
                <m:t>base</m:t>
              </m:r>
            </w:ins>
          </m:sub>
        </m:sSub>
        <w:ins w:id="864" w:author="Dmitry Kaptsenel" w:date="2011-09-20T11:36:00Z">
          <m:r>
            <w:rPr>
              <w:rFonts w:ascii="Cambria Math" w:hAnsi="Cambria Math"/>
            </w:rPr>
            <m:t>=</m:t>
          </m:r>
        </w:ins>
        <m:sSub>
          <m:sSubPr>
            <m:ctrlPr>
              <w:ins w:id="865" w:author="Dmitry Kaptsenel" w:date="2011-09-20T11:37:00Z">
                <w:rPr>
                  <w:rFonts w:ascii="Cambria Math" w:hAnsi="Cambria Math"/>
                  <w:i/>
                </w:rPr>
              </w:ins>
            </m:ctrlPr>
          </m:sSubPr>
          <m:e>
            <w:ins w:id="866" w:author="Dmitry Kaptsenel" w:date="2011-09-20T11:38:00Z">
              <m:r>
                <w:rPr>
                  <w:rFonts w:ascii="Cambria Math" w:hAnsi="Cambria Math"/>
                </w:rPr>
                <m:t>T</m:t>
              </m:r>
            </w:ins>
          </m:e>
          <m:sub>
            <w:ins w:id="867" w:author="Dmitry Kaptsenel" w:date="2011-09-20T11:37:00Z">
              <m:r>
                <w:rPr>
                  <w:rFonts w:ascii="Cambria Math" w:hAnsi="Cambria Math"/>
                </w:rPr>
                <m:t>start</m:t>
              </m:r>
            </w:ins>
            <m:ctrlPr>
              <w:ins w:id="868" w:author="Dmitry Kaptsenel" w:date="2011-09-20T11:37:00Z">
                <w:rPr>
                  <w:rFonts w:ascii="Cambria Math" w:hAnsi="Cambria Math"/>
                  <w:i/>
                  <w:rPrChange w:id="869" w:author="Dmitry Kaptsenel" w:date="2011-09-20T11:38:00Z">
                    <w:rPr>
                      <w:rFonts w:ascii="Cambria Math" w:hAnsi="Cambria Math"/>
                      <w:i/>
                    </w:rPr>
                  </w:rPrChange>
                </w:rPr>
              </w:ins>
            </m:ctrlPr>
          </m:sub>
        </m:sSub>
      </m:oMath>
    </w:p>
    <w:p w:rsidR="00701DF6" w:rsidRPr="00701DF6" w:rsidRDefault="00701DF6" w:rsidP="00701DF6">
      <w:pPr>
        <w:rPr>
          <w:rPrChange w:id="870" w:author="Dmitry Kaptsenel" w:date="2011-09-20T11:35:00Z">
            <w:rPr/>
          </w:rPrChange>
        </w:rPr>
        <w:pPrChange w:id="871" w:author="Dmitry Kaptsenel" w:date="2011-09-20T11:35:00Z">
          <w:pPr>
            <w:ind w:left="1440"/>
          </w:pPr>
        </w:pPrChange>
      </w:pP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pPr>
              <w:pStyle w:val="TableNormal0"/>
              <w:keepNext/>
              <w:jc w:val="center"/>
              <w:rPr>
                <w:b w:val="0"/>
                <w:bCs w:val="0"/>
                <w:color w:val="auto"/>
              </w:rPr>
              <w:pPrChange w:id="872" w:author="Dmitry Kaptsenel" w:date="2011-09-20T11:22:00Z">
                <w:pPr>
                  <w:pStyle w:val="TableNormal0"/>
                  <w:jc w:val="center"/>
                </w:pPr>
              </w:pPrChange>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Change w:id="873" w:author="Dmitry Kaptsenel" w:date="2011-09-20T11:22:00Z">
                <w:pPr>
                  <w:pStyle w:val="TableNormal0"/>
                  <w:jc w:val="center"/>
                  <w:cnfStyle w:val="100000000000" w:firstRow="1" w:lastRow="0" w:firstColumn="0" w:lastColumn="0" w:oddVBand="0" w:evenVBand="0" w:oddHBand="0" w:evenHBand="0" w:firstRowFirstColumn="0" w:firstRowLastColumn="0" w:lastRowFirstColumn="0" w:lastRowLastColumn="0"/>
                </w:pPr>
              </w:pPrChange>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Change w:id="874" w:author="Dmitry Kaptsenel" w:date="2011-09-20T11:22:00Z">
                <w:pPr>
                  <w:pStyle w:val="TableNormal0"/>
                  <w:jc w:val="center"/>
                  <w:cnfStyle w:val="100000000000" w:firstRow="1" w:lastRow="0" w:firstColumn="0" w:lastColumn="0" w:oddVBand="0" w:evenVBand="0" w:oddHBand="0" w:evenHBand="0" w:firstRowFirstColumn="0" w:firstRowLastColumn="0" w:lastRowFirstColumn="0" w:lastRowLastColumn="0"/>
                </w:pPr>
              </w:pPrChange>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pPr>
              <w:pStyle w:val="TableNormal0"/>
              <w:keepNext/>
              <w:rPr>
                <w:b w:val="0"/>
                <w:bCs w:val="0"/>
              </w:rPr>
              <w:pPrChange w:id="875" w:author="Dmitry Kaptsenel" w:date="2011-09-20T11:22:00Z">
                <w:pPr>
                  <w:pStyle w:val="TableNormal0"/>
                </w:pPr>
              </w:pPrChange>
            </w:pPr>
            <w:r>
              <w:t>OpenCL Runtime</w:t>
            </w:r>
          </w:p>
        </w:tc>
        <w:tc>
          <w:tcPr>
            <w:tcW w:w="3432" w:type="dxa"/>
            <w:tcBorders>
              <w:left w:val="none" w:sz="0" w:space="0" w:color="auto"/>
              <w:right w:val="none" w:sz="0" w:space="0" w:color="auto"/>
            </w:tcBorders>
          </w:tcPr>
          <w:p w:rsidR="003B47BF" w:rsidRDefault="003B47BF">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Change w:id="876" w:author="Dmitry Kaptsenel" w:date="2011-09-20T11:22:00Z">
                <w:pPr>
                  <w:pStyle w:val="TableNormal0"/>
                  <w:pBdr>
                    <w:bottom w:val="single" w:sz="4" w:space="1" w:color="auto"/>
                  </w:pBdr>
                  <w:ind w:left="2880" w:right="720"/>
                  <w:cnfStyle w:val="000000100000" w:firstRow="0" w:lastRow="0" w:firstColumn="0" w:lastColumn="0" w:oddVBand="0" w:evenVBand="0" w:oddHBand="1" w:evenHBand="0" w:firstRowFirstColumn="0" w:firstRowLastColumn="0" w:lastRowFirstColumn="0" w:lastRowLastColumn="0"/>
                </w:pPr>
              </w:pPrChange>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ns w:id="877" w:author="Dmitry Kaptsenel" w:date="2011-09-20T11:42:00Z"/>
          <w:i/>
          <w:iCs/>
          <w:noProof/>
        </w:rPr>
      </w:pPr>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11</w:t>
      </w:r>
      <w:r w:rsidR="00AE73BE">
        <w:rPr>
          <w:noProof/>
        </w:rPr>
        <w:fldChar w:fldCharType="end"/>
      </w:r>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878" w:name="REQUIREMENT4"/>
      <w:r w:rsidRPr="00FD74E5">
        <w:rPr>
          <w:i/>
          <w:iCs/>
          <w:noProof/>
        </w:rPr>
        <w:t>Requirements from Runtime for Performance Counters support on MIC</w:t>
      </w:r>
      <w:bookmarkEnd w:id="878"/>
    </w:p>
    <w:p w:rsidR="00003007" w:rsidRDefault="00003007" w:rsidP="00003007">
      <w:pPr>
        <w:rPr>
          <w:ins w:id="879" w:author="Dmitry Kaptsenel" w:date="2011-09-20T11:43:00Z"/>
        </w:rPr>
        <w:pPrChange w:id="880" w:author="Dmitry Kaptsenel" w:date="2011-09-20T11:42:00Z">
          <w:pPr>
            <w:pStyle w:val="Caption"/>
          </w:pPr>
        </w:pPrChange>
      </w:pPr>
    </w:p>
    <w:p w:rsidR="00003007" w:rsidRPr="00F54C94" w:rsidRDefault="00003007" w:rsidP="00EA39F2">
      <w:pPr>
        <w:rPr>
          <w:i/>
          <w:iCs/>
          <w:rPrChange w:id="881" w:author="Dmitry Kaptsenel" w:date="2011-09-20T11:45:00Z">
            <w:rPr/>
          </w:rPrChange>
        </w:rPr>
        <w:pPrChange w:id="882" w:author="Dmitry Kaptsenel" w:date="2011-09-20T12:04:00Z">
          <w:pPr>
            <w:pStyle w:val="Caption"/>
          </w:pPr>
        </w:pPrChange>
      </w:pPr>
      <w:ins w:id="883" w:author="Dmitry Kaptsenel" w:date="2011-09-20T11:43:00Z">
        <w:r w:rsidRPr="00F54C94">
          <w:rPr>
            <w:b/>
            <w:bCs/>
            <w:highlight w:val="yellow"/>
            <w:u w:val="single"/>
            <w:rPrChange w:id="884" w:author="Dmitry Kaptsenel" w:date="2011-09-20T11:45:00Z">
              <w:rPr/>
            </w:rPrChange>
          </w:rPr>
          <w:t>REQUIREMENT</w:t>
        </w:r>
      </w:ins>
      <w:ins w:id="885" w:author="Dmitry Kaptsenel" w:date="2011-09-20T11:45:00Z">
        <w:r w:rsidR="00F54C94" w:rsidRPr="00F54C94">
          <w:rPr>
            <w:b/>
            <w:bCs/>
            <w:highlight w:val="yellow"/>
            <w:u w:val="single"/>
            <w:rPrChange w:id="886" w:author="Dmitry Kaptsenel" w:date="2011-09-20T11:45:00Z">
              <w:rPr/>
            </w:rPrChange>
          </w:rPr>
          <w:t>16</w:t>
        </w:r>
      </w:ins>
      <w:ins w:id="887" w:author="Dmitry Kaptsenel" w:date="2011-09-20T11:43:00Z">
        <w:r w:rsidRPr="00F54C94">
          <w:rPr>
            <w:b/>
            <w:bCs/>
            <w:highlight w:val="yellow"/>
            <w:u w:val="single"/>
            <w:rPrChange w:id="888" w:author="Dmitry Kaptsenel" w:date="2011-09-20T11:45:00Z">
              <w:rPr/>
            </w:rPrChange>
          </w:rPr>
          <w:t>:</w:t>
        </w:r>
        <w:r>
          <w:t xml:space="preserve"> </w:t>
        </w:r>
        <w:bookmarkStart w:id="889" w:name="REQUIREMENT16"/>
        <w:r w:rsidRPr="00F54C94">
          <w:rPr>
            <w:i/>
            <w:iCs/>
            <w:rPrChange w:id="890" w:author="Dmitry Kaptsenel" w:date="2011-09-20T11:45:00Z">
              <w:rPr/>
            </w:rPrChange>
          </w:rPr>
          <w:t xml:space="preserve">COI need to provide </w:t>
        </w:r>
      </w:ins>
      <w:ins w:id="891" w:author="Dmitry Kaptsenel" w:date="2011-09-20T12:04:00Z">
        <w:r w:rsidR="002B7453" w:rsidRPr="00F54C94">
          <w:rPr>
            <w:i/>
            <w:iCs/>
            <w:rPrChange w:id="892" w:author="Dmitry Kaptsenel" w:date="2011-09-20T11:45:00Z">
              <w:rPr>
                <w:i/>
                <w:iCs/>
              </w:rPr>
            </w:rPrChange>
          </w:rPr>
          <w:t>ability</w:t>
        </w:r>
      </w:ins>
      <w:ins w:id="893" w:author="Dmitry Kaptsenel" w:date="2011-09-20T11:43:00Z">
        <w:r w:rsidRPr="00F54C94">
          <w:rPr>
            <w:i/>
            <w:iCs/>
            <w:rPrChange w:id="894" w:author="Dmitry Kaptsenel" w:date="2011-09-20T11:45:00Z">
              <w:rPr/>
            </w:rPrChange>
          </w:rPr>
          <w:t xml:space="preserve"> to measure buffer operations start time (</w:t>
        </w:r>
        <w:proofErr w:type="spellStart"/>
        <w:r w:rsidRPr="00F54C94">
          <w:rPr>
            <w:i/>
            <w:iCs/>
            <w:rPrChange w:id="895" w:author="Dmitry Kaptsenel" w:date="2011-09-20T11:45:00Z">
              <w:rPr/>
            </w:rPrChange>
          </w:rPr>
          <w:t>Tstart</w:t>
        </w:r>
        <w:proofErr w:type="spellEnd"/>
        <w:r w:rsidRPr="00F54C94">
          <w:rPr>
            <w:i/>
            <w:iCs/>
            <w:rPrChange w:id="896" w:author="Dmitry Kaptsenel" w:date="2011-09-20T11:45:00Z">
              <w:rPr/>
            </w:rPrChange>
          </w:rPr>
          <w:t>)</w:t>
        </w:r>
      </w:ins>
      <w:bookmarkEnd w:id="889"/>
    </w:p>
    <w:p w:rsidR="009D308A" w:rsidRDefault="009D308A" w:rsidP="009D308A">
      <w:pPr>
        <w:pStyle w:val="Heading3"/>
        <w:rPr>
          <w:ins w:id="897" w:author="Dmitry Kaptsenel" w:date="2011-09-20T11:52:00Z"/>
        </w:rPr>
        <w:pPrChange w:id="898" w:author="Dmitry Kaptsenel" w:date="2011-09-20T11:52:00Z">
          <w:pPr>
            <w:pStyle w:val="Heading2"/>
            <w:pageBreakBefore/>
          </w:pPr>
        </w:pPrChange>
      </w:pPr>
      <w:bookmarkStart w:id="899" w:name="_Ref298081937"/>
      <w:bookmarkStart w:id="900" w:name="_Toc304285279"/>
      <w:ins w:id="901" w:author="Dmitry Kaptsenel" w:date="2011-09-20T11:50:00Z">
        <w:r>
          <w:lastRenderedPageBreak/>
          <w:t xml:space="preserve">Relations between Performance Counters and </w:t>
        </w:r>
      </w:ins>
      <w:ins w:id="902" w:author="Dmitry Kaptsenel" w:date="2011-09-20T11:51:00Z">
        <w:r>
          <w:t>OpenCL Command Execution Status</w:t>
        </w:r>
      </w:ins>
      <w:bookmarkEnd w:id="900"/>
    </w:p>
    <w:p w:rsidR="009D308A" w:rsidRDefault="009D308A" w:rsidP="00D301DE">
      <w:pPr>
        <w:keepNext/>
        <w:rPr>
          <w:ins w:id="903" w:author="Dmitry Kaptsenel" w:date="2011-09-20T11:56:00Z"/>
        </w:rPr>
        <w:pPrChange w:id="904" w:author="Dmitry Kaptsenel" w:date="2011-09-20T12:29:00Z">
          <w:pPr>
            <w:pStyle w:val="Heading2"/>
            <w:pageBreakBefore/>
          </w:pPr>
        </w:pPrChange>
      </w:pPr>
      <w:ins w:id="905" w:author="Dmitry Kaptsenel" w:date="2011-09-20T11:52:00Z">
        <w:r>
          <w:t xml:space="preserve">OpenCL states that all performance counters should be available to user only when </w:t>
        </w:r>
      </w:ins>
      <w:ins w:id="906" w:author="Dmitry Kaptsenel" w:date="2011-09-20T11:53:00Z">
        <w:r>
          <w:t>command status switches from CL_RUNNING to CL_COMPLETED. T</w:t>
        </w:r>
        <w:r w:rsidR="00C826E8">
          <w:t>here is no</w:t>
        </w:r>
        <w:r>
          <w:t xml:space="preserve"> requirement that time difference between status changes to CL_RUNNING and CL_COMPLETED will be the same as </w:t>
        </w:r>
      </w:ins>
      <w:ins w:id="907" w:author="Dmitry Kaptsenel" w:date="2011-09-20T11:54:00Z">
        <w:r>
          <w:t>real command execution time (</w:t>
        </w:r>
        <w:r w:rsidRPr="009D308A">
          <w:rPr>
            <w:i/>
            <w:iCs/>
            <w:rPrChange w:id="908" w:author="Dmitry Kaptsenel" w:date="2011-09-20T11:55:00Z">
              <w:rPr/>
            </w:rPrChange>
          </w:rPr>
          <w:t xml:space="preserve">Tend </w:t>
        </w:r>
      </w:ins>
      <w:ins w:id="909" w:author="Dmitry Kaptsenel" w:date="2011-09-20T11:55:00Z">
        <w:r w:rsidRPr="009D308A">
          <w:rPr>
            <w:i/>
            <w:iCs/>
            <w:rPrChange w:id="910" w:author="Dmitry Kaptsenel" w:date="2011-09-20T11:55:00Z">
              <w:rPr/>
            </w:rPrChange>
          </w:rPr>
          <w:t>–</w:t>
        </w:r>
      </w:ins>
      <w:ins w:id="911" w:author="Dmitry Kaptsenel" w:date="2011-09-20T11:54:00Z">
        <w:r w:rsidRPr="009D308A">
          <w:rPr>
            <w:i/>
            <w:iCs/>
            <w:rPrChange w:id="912" w:author="Dmitry Kaptsenel" w:date="2011-09-20T11:55:00Z">
              <w:rPr/>
            </w:rPrChange>
          </w:rPr>
          <w:t xml:space="preserve"> </w:t>
        </w:r>
        <w:proofErr w:type="spellStart"/>
        <w:r w:rsidRPr="009D308A">
          <w:rPr>
            <w:i/>
            <w:iCs/>
            <w:rPrChange w:id="913" w:author="Dmitry Kaptsenel" w:date="2011-09-20T11:55:00Z">
              <w:rPr/>
            </w:rPrChange>
          </w:rPr>
          <w:t>Tstart</w:t>
        </w:r>
        <w:proofErr w:type="spellEnd"/>
        <w:r>
          <w:t>)</w:t>
        </w:r>
      </w:ins>
      <w:ins w:id="914" w:author="Dmitry Kaptsenel" w:date="2011-09-20T11:55:00Z">
        <w:r>
          <w:t>.</w:t>
        </w:r>
      </w:ins>
      <w:ins w:id="915" w:author="Dmitry Kaptsenel" w:date="2011-09-20T11:50:00Z">
        <w:r>
          <w:t xml:space="preserve"> </w:t>
        </w:r>
      </w:ins>
    </w:p>
    <w:p w:rsidR="009D308A" w:rsidRDefault="009D308A" w:rsidP="00D301DE">
      <w:pPr>
        <w:keepNext/>
        <w:rPr>
          <w:ins w:id="916" w:author="Dmitry Kaptsenel" w:date="2011-09-20T11:56:00Z"/>
        </w:rPr>
        <w:pPrChange w:id="917" w:author="Dmitry Kaptsenel" w:date="2011-09-20T12:29:00Z">
          <w:pPr>
            <w:pStyle w:val="Heading2"/>
            <w:pageBreakBefore/>
          </w:pPr>
        </w:pPrChange>
      </w:pPr>
      <w:ins w:id="918" w:author="Dmitry Kaptsenel" w:date="2011-09-20T11:55:00Z">
        <w:r>
          <w:t xml:space="preserve">MIC Device Agent will notify </w:t>
        </w:r>
      </w:ins>
      <w:ins w:id="919" w:author="Dmitry Kaptsenel" w:date="2011-09-20T11:58:00Z">
        <w:r w:rsidR="00A73D92">
          <w:t xml:space="preserve">OpenCL user </w:t>
        </w:r>
      </w:ins>
      <w:ins w:id="920" w:author="Dmitry Kaptsenel" w:date="2011-09-20T11:55:00Z">
        <w:r>
          <w:t>command status change to</w:t>
        </w:r>
      </w:ins>
      <w:ins w:id="921" w:author="Dmitry Kaptsenel" w:date="2011-09-20T11:56:00Z">
        <w:r>
          <w:t>:</w:t>
        </w:r>
      </w:ins>
    </w:p>
    <w:p w:rsidR="009D308A" w:rsidRDefault="009D308A" w:rsidP="00D301DE">
      <w:pPr>
        <w:pStyle w:val="ListParagraph"/>
        <w:keepNext/>
        <w:numPr>
          <w:ilvl w:val="0"/>
          <w:numId w:val="79"/>
        </w:numPr>
        <w:spacing w:before="0" w:beforeAutospacing="0"/>
        <w:ind w:left="714" w:hanging="357"/>
        <w:rPr>
          <w:ins w:id="922" w:author="Dmitry Kaptsenel" w:date="2011-09-20T11:57:00Z"/>
        </w:rPr>
        <w:pPrChange w:id="923" w:author="Dmitry Kaptsenel" w:date="2011-09-20T12:29:00Z">
          <w:pPr>
            <w:pStyle w:val="Heading2"/>
            <w:pageBreakBefore/>
          </w:pPr>
        </w:pPrChange>
      </w:pPr>
      <w:ins w:id="924" w:author="Dmitry Kaptsenel" w:date="2011-09-20T11:55:00Z">
        <w:r>
          <w:t xml:space="preserve">CL_RUNNING </w:t>
        </w:r>
      </w:ins>
      <w:ins w:id="925" w:author="Dmitry Kaptsenel" w:date="2011-09-20T11:56:00Z">
        <w:r>
          <w:t>immediately</w:t>
        </w:r>
      </w:ins>
      <w:ins w:id="926" w:author="Dmitry Kaptsenel" w:date="2011-09-20T11:55:00Z">
        <w:r>
          <w:t xml:space="preserve"> </w:t>
        </w:r>
      </w:ins>
      <w:ins w:id="927" w:author="Dmitry Kaptsenel" w:date="2011-09-20T11:56:00Z">
        <w:r>
          <w:t>as it will enqueue relevant command to COI</w:t>
        </w:r>
      </w:ins>
    </w:p>
    <w:p w:rsidR="009D308A" w:rsidRDefault="009D308A" w:rsidP="00EC279E">
      <w:pPr>
        <w:pStyle w:val="ListParagraph"/>
        <w:keepNext/>
        <w:numPr>
          <w:ilvl w:val="0"/>
          <w:numId w:val="79"/>
        </w:numPr>
        <w:spacing w:before="0" w:beforeAutospacing="0" w:after="0" w:afterAutospacing="0"/>
        <w:ind w:left="714" w:hanging="357"/>
        <w:rPr>
          <w:ins w:id="928" w:author="Dmitry Kaptsenel" w:date="2011-09-20T12:15:00Z"/>
        </w:rPr>
        <w:pPrChange w:id="929" w:author="Dmitry Kaptsenel" w:date="2011-09-20T12:29:00Z">
          <w:pPr>
            <w:pStyle w:val="Heading2"/>
            <w:pageBreakBefore/>
          </w:pPr>
        </w:pPrChange>
      </w:pPr>
      <w:ins w:id="930" w:author="Dmitry Kaptsenel" w:date="2011-09-20T11:57:00Z">
        <w:r>
          <w:t xml:space="preserve">CL_COMPLETED immediately as Notification Port will receive COI Event about </w:t>
        </w:r>
      </w:ins>
      <w:ins w:id="931" w:author="Dmitry Kaptsenel" w:date="2011-09-20T11:58:00Z">
        <w:r>
          <w:t xml:space="preserve">COI </w:t>
        </w:r>
      </w:ins>
      <w:ins w:id="932" w:author="Dmitry Kaptsenel" w:date="2011-09-20T11:57:00Z">
        <w:r>
          <w:t>command completion.</w:t>
        </w:r>
      </w:ins>
    </w:p>
    <w:p w:rsidR="00EC279E" w:rsidRDefault="007025DA" w:rsidP="00EC279E">
      <w:pPr>
        <w:keepNext/>
        <w:jc w:val="center"/>
        <w:rPr>
          <w:ins w:id="933" w:author="Dmitry Kaptsenel" w:date="2011-09-20T12:30:00Z"/>
        </w:rPr>
        <w:pPrChange w:id="934" w:author="Dmitry Kaptsenel" w:date="2011-09-20T12:30:00Z">
          <w:pPr>
            <w:jc w:val="center"/>
          </w:pPr>
        </w:pPrChange>
      </w:pPr>
      <w:ins w:id="935" w:author="Dmitry Kaptsenel" w:date="2011-09-20T12:15:00Z">
        <w:r>
          <w:object w:dxaOrig="7137" w:dyaOrig="5359">
            <v:shape id="_x0000_i1059" type="#_x0000_t75" style="width:467.7pt;height:303.65pt" o:ole="">
              <v:imagedata r:id="rId55" o:title="" croptop="8866f"/>
            </v:shape>
            <o:OLEObject Type="Embed" ProgID="PowerPoint.Slide.12" ShapeID="_x0000_i1059" DrawAspect="Content" ObjectID="_1378028179" r:id="rId56"/>
          </w:object>
        </w:r>
      </w:ins>
    </w:p>
    <w:p w:rsidR="00AE73BE" w:rsidRDefault="00EC279E" w:rsidP="00EC279E">
      <w:pPr>
        <w:pStyle w:val="Caption"/>
        <w:rPr>
          <w:ins w:id="936" w:author="Dmitry Kaptsenel" w:date="2011-09-20T12:01:00Z"/>
        </w:rPr>
        <w:pPrChange w:id="937" w:author="Dmitry Kaptsenel" w:date="2011-09-20T12:30:00Z">
          <w:pPr>
            <w:pStyle w:val="Heading2"/>
            <w:pageBreakBefore/>
          </w:pPr>
        </w:pPrChange>
      </w:pPr>
      <w:ins w:id="938" w:author="Dmitry Kaptsenel" w:date="2011-09-20T12:30:00Z">
        <w:r>
          <w:t xml:space="preserve">Figure </w:t>
        </w:r>
        <w:r>
          <w:fldChar w:fldCharType="begin"/>
        </w:r>
        <w:r>
          <w:instrText xml:space="preserve"> STYLEREF 1 \s </w:instrText>
        </w:r>
      </w:ins>
      <w:r>
        <w:fldChar w:fldCharType="separate"/>
      </w:r>
      <w:r w:rsidR="00AD488C">
        <w:rPr>
          <w:rFonts w:hint="eastAsia"/>
          <w:noProof/>
          <w:cs/>
        </w:rPr>
        <w:t>‎</w:t>
      </w:r>
      <w:r w:rsidR="00AD488C">
        <w:rPr>
          <w:noProof/>
        </w:rPr>
        <w:t>4</w:t>
      </w:r>
      <w:ins w:id="939" w:author="Dmitry Kaptsenel" w:date="2011-09-20T12:30:00Z">
        <w:r>
          <w:fldChar w:fldCharType="end"/>
        </w:r>
        <w:r>
          <w:noBreakHyphen/>
        </w:r>
        <w:r>
          <w:fldChar w:fldCharType="begin"/>
        </w:r>
        <w:r>
          <w:instrText xml:space="preserve"> SEQ Figure \* ARABIC \s 1 </w:instrText>
        </w:r>
      </w:ins>
      <w:r>
        <w:fldChar w:fldCharType="separate"/>
      </w:r>
      <w:ins w:id="940" w:author="Dmitry Kaptsenel" w:date="2011-09-20T12:35:00Z">
        <w:r w:rsidR="00AD488C">
          <w:rPr>
            <w:noProof/>
          </w:rPr>
          <w:t>21</w:t>
        </w:r>
      </w:ins>
      <w:ins w:id="941" w:author="Dmitry Kaptsenel" w:date="2011-09-20T12:30:00Z">
        <w:r>
          <w:fldChar w:fldCharType="end"/>
        </w:r>
        <w:r>
          <w:t xml:space="preserve"> Relations between Performance Counters and Command Execution Status</w:t>
        </w:r>
      </w:ins>
    </w:p>
    <w:p w:rsidR="00EC279E" w:rsidRDefault="00EC279E" w:rsidP="00C02E48">
      <w:pPr>
        <w:pStyle w:val="TableNormal0"/>
        <w:keepNext/>
        <w:jc w:val="both"/>
        <w:cnfStyle w:val="000000010000" w:firstRow="0" w:lastRow="0" w:firstColumn="0" w:lastColumn="0" w:oddVBand="0" w:evenVBand="0" w:oddHBand="0" w:evenHBand="1" w:firstRowFirstColumn="0" w:firstRowLastColumn="0" w:lastRowFirstColumn="0" w:lastRowLastColumn="0"/>
        <w:rPr>
          <w:ins w:id="942" w:author="Dmitry Kaptsenel" w:date="2011-09-20T12:30:00Z"/>
          <w:b/>
          <w:bCs/>
          <w:highlight w:val="yellow"/>
          <w:u w:val="single"/>
        </w:rPr>
      </w:pPr>
    </w:p>
    <w:p w:rsidR="00C02E48" w:rsidRDefault="00C02E48" w:rsidP="00C02E48">
      <w:pPr>
        <w:pStyle w:val="TableNormal0"/>
        <w:keepNext/>
        <w:jc w:val="both"/>
        <w:cnfStyle w:val="000000010000" w:firstRow="0" w:lastRow="0" w:firstColumn="0" w:lastColumn="0" w:oddVBand="0" w:evenVBand="0" w:oddHBand="0" w:evenHBand="1" w:firstRowFirstColumn="0" w:firstRowLastColumn="0" w:lastRowFirstColumn="0" w:lastRowLastColumn="0"/>
        <w:rPr>
          <w:ins w:id="943" w:author="Dmitry Kaptsenel" w:date="2011-09-20T12:01:00Z"/>
        </w:rPr>
      </w:pPr>
      <w:ins w:id="944" w:author="Dmitry Kaptsenel" w:date="2011-09-20T12:01:00Z">
        <w:r w:rsidRPr="00C02E48">
          <w:rPr>
            <w:b/>
            <w:bCs/>
            <w:highlight w:val="yellow"/>
            <w:u w:val="single"/>
            <w:rPrChange w:id="945" w:author="Dmitry Kaptsenel" w:date="2011-09-20T12:02:00Z">
              <w:rPr/>
            </w:rPrChange>
          </w:rPr>
          <w:t>REQUIREMENT17:</w:t>
        </w:r>
        <w:r>
          <w:t xml:space="preserve"> </w:t>
        </w:r>
        <w:bookmarkStart w:id="946" w:name="REQUIREMENT17"/>
        <w:r w:rsidRPr="00C02E48">
          <w:rPr>
            <w:i/>
            <w:iCs/>
            <w:rPrChange w:id="947" w:author="Dmitry Kaptsenel" w:date="2011-09-20T12:02:00Z">
              <w:rPr/>
            </w:rPrChange>
          </w:rPr>
          <w:t xml:space="preserve">Runtime should allow differentiation between CL_RUNNING command status change notification and </w:t>
        </w:r>
        <w:proofErr w:type="spellStart"/>
        <w:r w:rsidRPr="00C02E48">
          <w:rPr>
            <w:i/>
            <w:iCs/>
            <w:rPrChange w:id="948" w:author="Dmitry Kaptsenel" w:date="2011-09-20T12:02:00Z">
              <w:rPr/>
            </w:rPrChange>
          </w:rPr>
          <w:t>Tstart</w:t>
        </w:r>
        <w:proofErr w:type="spellEnd"/>
        <w:r w:rsidRPr="00C02E48">
          <w:rPr>
            <w:i/>
            <w:iCs/>
            <w:rPrChange w:id="949" w:author="Dmitry Kaptsenel" w:date="2011-09-20T12:02:00Z">
              <w:rPr/>
            </w:rPrChange>
          </w:rPr>
          <w:t xml:space="preserve"> measurement notification.</w:t>
        </w:r>
        <w:bookmarkEnd w:id="946"/>
      </w:ins>
    </w:p>
    <w:p w:rsidR="00C02E48" w:rsidRDefault="00C02E48" w:rsidP="00C02E48">
      <w:pPr>
        <w:rPr>
          <w:ins w:id="950" w:author="Dmitry Kaptsenel" w:date="2011-09-20T11:49:00Z"/>
        </w:rPr>
        <w:pPrChange w:id="951" w:author="Dmitry Kaptsenel" w:date="2011-09-20T12:01:00Z">
          <w:pPr>
            <w:pStyle w:val="Heading2"/>
            <w:pageBreakBefore/>
          </w:pPr>
        </w:pPrChange>
      </w:pPr>
    </w:p>
    <w:p w:rsidR="009C7A94" w:rsidRDefault="009C7A94">
      <w:pPr>
        <w:pStyle w:val="Heading2"/>
        <w:pageBreakBefore/>
      </w:pPr>
      <w:bookmarkStart w:id="952" w:name="_Toc304285280"/>
      <w:r>
        <w:lastRenderedPageBreak/>
        <w:t xml:space="preserve">Interface with MIC </w:t>
      </w:r>
      <w:r w:rsidR="00B946B0">
        <w:t xml:space="preserve">Device </w:t>
      </w:r>
      <w:r>
        <w:t>Backend</w:t>
      </w:r>
      <w:bookmarkEnd w:id="899"/>
      <w:bookmarkEnd w:id="952"/>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 xml:space="preserve">on, ex. </w:t>
      </w:r>
      <w:proofErr w:type="spellStart"/>
      <w:proofErr w:type="gramStart"/>
      <w:r w:rsidR="005E46AE">
        <w:t>printf</w:t>
      </w:r>
      <w:proofErr w:type="spellEnd"/>
      <w:r w:rsidR="005E46AE">
        <w:t>(</w:t>
      </w:r>
      <w:proofErr w:type="gramEnd"/>
      <w:r w:rsidR="005E46AE">
        <w:t>)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Restore/</w:t>
      </w:r>
      <w:proofErr w:type="spellStart"/>
      <w:r>
        <w:t>unmarshal</w:t>
      </w:r>
      <w:proofErr w:type="spellEnd"/>
      <w:r>
        <w:t xml:space="preserve">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953" w:name="_Toc292282767"/>
      <w:bookmarkStart w:id="954" w:name="_Toc292282857"/>
      <w:bookmarkStart w:id="955" w:name="_Toc292287704"/>
      <w:bookmarkStart w:id="956" w:name="_Toc292282768"/>
      <w:bookmarkStart w:id="957" w:name="_Toc292282858"/>
      <w:bookmarkStart w:id="958" w:name="_Toc292287705"/>
      <w:bookmarkStart w:id="959" w:name="_Toc292282769"/>
      <w:bookmarkStart w:id="960" w:name="_Toc292282859"/>
      <w:bookmarkStart w:id="961" w:name="_Toc292287706"/>
      <w:bookmarkStart w:id="962" w:name="_Toc292282770"/>
      <w:bookmarkStart w:id="963" w:name="_Toc292282860"/>
      <w:bookmarkStart w:id="964" w:name="_Toc292287707"/>
      <w:bookmarkStart w:id="965" w:name="_Toc292282771"/>
      <w:bookmarkStart w:id="966" w:name="_Toc292282861"/>
      <w:bookmarkStart w:id="967" w:name="_Toc292287708"/>
      <w:bookmarkStart w:id="968" w:name="_Toc292282772"/>
      <w:bookmarkStart w:id="969" w:name="_Toc292282862"/>
      <w:bookmarkStart w:id="970" w:name="_Toc292287709"/>
      <w:bookmarkStart w:id="971" w:name="_Toc304285281"/>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r>
        <w:t xml:space="preserve">MIC </w:t>
      </w:r>
      <w:r w:rsidR="00B946B0">
        <w:t xml:space="preserve">Device </w:t>
      </w:r>
      <w:r>
        <w:t>Backend Initialization</w:t>
      </w:r>
      <w:bookmarkEnd w:id="971"/>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r w:rsidR="00AE73BE">
        <w:fldChar w:fldCharType="begin"/>
      </w:r>
      <w:r w:rsidR="00AE73BE">
        <w:instrText xml:space="preserve"> HYPERLINK \l "Compiler_SAS" </w:instrText>
      </w:r>
      <w:ins w:id="972" w:author="Dmitry Kaptsenel" w:date="2011-09-20T12:31:00Z"/>
      <w:r w:rsidR="00AE73BE">
        <w:fldChar w:fldCharType="separate"/>
      </w:r>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r w:rsidR="00AE73BE">
        <w:rPr>
          <w:rStyle w:val="Hyperlink"/>
          <w:rFonts w:asciiTheme="minorHAnsi" w:hAnsiTheme="minorHAnsi" w:cs="Arial"/>
        </w:rPr>
        <w:fldChar w:fldCharType="end"/>
      </w:r>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973" w:name="REQUIREMENT8"/>
      <w:r w:rsidR="00835AFE" w:rsidRPr="00835AFE">
        <w:rPr>
          <w:i/>
          <w:iCs/>
        </w:rPr>
        <w:t xml:space="preserve">MIC </w:t>
      </w:r>
      <w:r w:rsidR="00B946B0">
        <w:t xml:space="preserve">Device </w:t>
      </w:r>
      <w:r w:rsidR="00835AFE" w:rsidRPr="00835AFE">
        <w:rPr>
          <w:i/>
          <w:iCs/>
        </w:rPr>
        <w:t>Backend initialization protocol</w:t>
      </w:r>
      <w:bookmarkEnd w:id="973"/>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proofErr w:type="spellStart"/>
            <w:r w:rsidRPr="00955EA8">
              <w:rPr>
                <w:i/>
                <w:iCs/>
              </w:rPr>
              <w:t>ICLDevBackend</w:t>
            </w:r>
            <w:r w:rsidR="00AB0350" w:rsidRPr="00AB0350">
              <w:rPr>
                <w:i/>
                <w:iCs/>
                <w:u w:val="single"/>
              </w:rPr>
              <w:t>Compilation</w:t>
            </w:r>
            <w:r w:rsidRPr="00955EA8">
              <w:rPr>
                <w:i/>
                <w:iCs/>
              </w:rPr>
              <w:t>ManagerFactory</w:t>
            </w:r>
            <w:proofErr w:type="spellEnd"/>
            <w:r w:rsidR="00243C6E" w:rsidRPr="00243C6E">
              <w:rPr>
                <w:i/>
                <w:iCs/>
              </w:rPr>
              <w:t>::</w:t>
            </w:r>
            <w:r>
              <w:rPr>
                <w:i/>
                <w:iCs/>
              </w:rPr>
              <w:br/>
            </w:r>
            <w:proofErr w:type="spellStart"/>
            <w:r w:rsidRPr="00955EA8">
              <w:rPr>
                <w:i/>
                <w:iCs/>
              </w:rPr>
              <w:t>CreateCompilationManager</w:t>
            </w:r>
            <w:proofErr w:type="spellEnd"/>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proofErr w:type="spellStart"/>
            <w:r>
              <w:t>ICLDevBackendOptions</w:t>
            </w:r>
            <w:proofErr w:type="spellEnd"/>
            <w:r>
              <w:t>(blob, size),</w:t>
            </w:r>
            <w:r>
              <w:br/>
            </w:r>
            <w:proofErr w:type="spellStart"/>
            <w:r w:rsidR="00955EA8" w:rsidRPr="00955EA8">
              <w:t>ICLDevBackendCompilationManager</w:t>
            </w:r>
            <w:proofErr w:type="spellEnd"/>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proofErr w:type="spellStart"/>
            <w:r w:rsidRPr="00955EA8">
              <w:rPr>
                <w:i/>
                <w:iCs/>
              </w:rPr>
              <w:t>ICLDevBackend</w:t>
            </w:r>
            <w:r w:rsidR="00AB0350" w:rsidRPr="00AB0350">
              <w:rPr>
                <w:i/>
                <w:iCs/>
                <w:u w:val="single"/>
              </w:rPr>
              <w:t>Execution</w:t>
            </w:r>
            <w:r w:rsidRPr="00955EA8">
              <w:rPr>
                <w:i/>
                <w:iCs/>
              </w:rPr>
              <w:t>ManagerFactory</w:t>
            </w:r>
            <w:proofErr w:type="spellEnd"/>
            <w:r>
              <w:rPr>
                <w:i/>
                <w:iCs/>
              </w:rPr>
              <w:t>::</w:t>
            </w:r>
            <w:r>
              <w:t xml:space="preserve"> </w:t>
            </w:r>
            <w:proofErr w:type="spellStart"/>
            <w:r w:rsidRPr="00955EA8">
              <w:rPr>
                <w:i/>
                <w:iCs/>
              </w:rPr>
              <w:t>CreateExecutionManager</w:t>
            </w:r>
            <w:proofErr w:type="spellEnd"/>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proofErr w:type="spellStart"/>
            <w:r>
              <w:t>targetID</w:t>
            </w:r>
            <w:proofErr w:type="spellEnd"/>
            <w:r>
              <w:t>,</w:t>
            </w:r>
            <w:r>
              <w:br/>
            </w:r>
            <w:proofErr w:type="spellStart"/>
            <w:r w:rsidRPr="00955EA8">
              <w:t>ICLDevBackendCallBackHandler</w:t>
            </w:r>
            <w:proofErr w:type="spellEnd"/>
            <w:r>
              <w:t>*,</w:t>
            </w:r>
            <w:r>
              <w:br/>
            </w:r>
            <w:proofErr w:type="spellStart"/>
            <w:r w:rsidRPr="00955EA8">
              <w:t>ICLDevBackendExectionManager</w:t>
            </w:r>
            <w:proofErr w:type="spellEnd"/>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proofErr w:type="spellStart"/>
            <w:r w:rsidRPr="00955EA8">
              <w:rPr>
                <w:i/>
                <w:iCs/>
              </w:rPr>
              <w:t>ICLDevBackend</w:t>
            </w:r>
            <w:r w:rsidR="00AB0350" w:rsidRPr="00AB0350">
              <w:rPr>
                <w:i/>
                <w:iCs/>
                <w:u w:val="single"/>
              </w:rPr>
              <w:t>Execution</w:t>
            </w:r>
            <w:r w:rsidR="000656D4">
              <w:rPr>
                <w:i/>
                <w:iCs/>
              </w:rPr>
              <w:t>Manager</w:t>
            </w:r>
            <w:proofErr w:type="spellEnd"/>
            <w:r>
              <w:rPr>
                <w:i/>
                <w:iCs/>
              </w:rPr>
              <w:t>::</w:t>
            </w:r>
            <w:r w:rsidR="000656D4">
              <w:rPr>
                <w:i/>
                <w:iCs/>
              </w:rPr>
              <w:br/>
            </w:r>
            <w:r>
              <w:t xml:space="preserve"> </w:t>
            </w:r>
            <w:proofErr w:type="spellStart"/>
            <w:r>
              <w:rPr>
                <w:i/>
                <w:iCs/>
              </w:rPr>
              <w:t>Get</w:t>
            </w:r>
            <w:r w:rsidR="004668D0">
              <w:rPr>
                <w:i/>
                <w:iCs/>
              </w:rPr>
              <w:t>Target</w:t>
            </w:r>
            <w:r>
              <w:rPr>
                <w:i/>
                <w:iCs/>
              </w:rPr>
              <w:t>MachineDescription</w:t>
            </w:r>
            <w:proofErr w:type="spellEnd"/>
            <w:r>
              <w:rPr>
                <w:i/>
                <w:iCs/>
              </w:rPr>
              <w:t>()</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7" type="#_x0000_t75" style="width:422.6pt;height:353.75pt" o:ole="">
            <v:imagedata r:id="rId57" o:title="" croptop="14441f" cropbottom="5484f"/>
          </v:shape>
          <o:OLEObject Type="Embed" ProgID="Visio.Drawing.11" ShapeID="_x0000_i1047" DrawAspect="Content" ObjectID="_1378028180" r:id="rId58"/>
        </w:object>
      </w:r>
    </w:p>
    <w:p w:rsidR="000A4841" w:rsidRDefault="004E584A" w:rsidP="004E584A">
      <w:pPr>
        <w:pStyle w:val="Caption"/>
        <w:rPr>
          <w:noProof/>
        </w:rPr>
      </w:pPr>
      <w:r>
        <w:t xml:space="preserve">Figure </w:t>
      </w:r>
      <w:ins w:id="974"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975"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976" w:author="Dmitry Kaptsenel" w:date="2011-09-20T12:35:00Z">
        <w:r w:rsidR="00AD488C">
          <w:rPr>
            <w:noProof/>
          </w:rPr>
          <w:t>22</w:t>
        </w:r>
      </w:ins>
      <w:ins w:id="977" w:author="Dmitry Kaptsenel" w:date="2011-09-20T12:30:00Z">
        <w:r w:rsidR="00EC279E">
          <w:fldChar w:fldCharType="end"/>
        </w:r>
      </w:ins>
      <w:del w:id="978"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20</w:delText>
        </w:r>
        <w:r w:rsidR="001707ED" w:rsidDel="00385CA0">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979" w:name="_Toc304285282"/>
      <w:r>
        <w:t>Passing Kernel Binar</w:t>
      </w:r>
      <w:r w:rsidR="002D22A8">
        <w:t>ies</w:t>
      </w:r>
      <w:r>
        <w:t xml:space="preserve"> from the Host to the Device</w:t>
      </w:r>
      <w:bookmarkEnd w:id="979"/>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980"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980"/>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proofErr w:type="gramStart"/>
      <w:r>
        <w:t>serialization/</w:t>
      </w:r>
      <w:proofErr w:type="gramEnd"/>
      <w:r>
        <w:t>restoring (marshaling/</w:t>
      </w:r>
      <w:proofErr w:type="spellStart"/>
      <w:r>
        <w:t>unmarshaling</w:t>
      </w:r>
      <w:proofErr w:type="spellEnd"/>
      <w:r>
        <w:t xml:space="preserve">) methods for compiled </w:t>
      </w:r>
      <w:r w:rsidR="00850223">
        <w:t>program</w:t>
      </w:r>
      <w:r>
        <w:t xml:space="preserve"> objects.</w:t>
      </w:r>
    </w:p>
    <w:p w:rsidR="00450835" w:rsidRDefault="00450835" w:rsidP="00450835">
      <w:pPr>
        <w:pStyle w:val="Heading4"/>
      </w:pPr>
      <w:bookmarkStart w:id="981" w:name="_Toc304285283"/>
      <w:r>
        <w:t>Executable permissions issue</w:t>
      </w:r>
      <w:bookmarkEnd w:id="981"/>
    </w:p>
    <w:p w:rsidR="000742E5" w:rsidRDefault="002745BA">
      <w:r w:rsidRPr="002745BA">
        <w:t xml:space="preserve">MIC </w:t>
      </w:r>
      <w:r>
        <w:t xml:space="preserve">Device Agent Device part will try to minimize global system events to avoid serialization.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w:t>
      </w:r>
      <w:proofErr w:type="spellStart"/>
      <w:proofErr w:type="gramStart"/>
      <w:r>
        <w:t>mprotect</w:t>
      </w:r>
      <w:proofErr w:type="spellEnd"/>
      <w:r>
        <w:t>(</w:t>
      </w:r>
      <w:proofErr w:type="gramEnd"/>
      <w:r>
        <w:t xml:space="preserve">) system call. </w:t>
      </w:r>
      <w:r w:rsidR="00450835">
        <w:t xml:space="preserve">MIC Device agent should cache already allocated executable regions (by </w:t>
      </w:r>
      <w:proofErr w:type="spellStart"/>
      <w:proofErr w:type="gramStart"/>
      <w:r w:rsidR="00450835">
        <w:t>mmap</w:t>
      </w:r>
      <w:proofErr w:type="spellEnd"/>
      <w:r w:rsidR="00450835">
        <w:t>(</w:t>
      </w:r>
      <w:proofErr w:type="gramEnd"/>
      <w:r w:rsidR="00450835">
        <w:t xml:space="preserve">)) and reuse as required. </w:t>
      </w:r>
    </w:p>
    <w:p w:rsidR="00DE0191" w:rsidRDefault="009C7DB3">
      <w:pPr>
        <w:pStyle w:val="Heading4"/>
      </w:pPr>
      <w:bookmarkStart w:id="982" w:name="_Toc303853065"/>
      <w:bookmarkStart w:id="983" w:name="_Toc292282794"/>
      <w:bookmarkStart w:id="984" w:name="_Toc292282884"/>
      <w:bookmarkStart w:id="985" w:name="_Toc292287731"/>
      <w:bookmarkStart w:id="986" w:name="_Toc304285284"/>
      <w:bookmarkEnd w:id="982"/>
      <w:bookmarkEnd w:id="983"/>
      <w:bookmarkEnd w:id="984"/>
      <w:bookmarkEnd w:id="985"/>
      <w:r>
        <w:t xml:space="preserve">Executable memory </w:t>
      </w:r>
      <w:r w:rsidR="00A6614B">
        <w:t xml:space="preserve">management </w:t>
      </w:r>
      <w:r>
        <w:t>on Device</w:t>
      </w:r>
      <w:bookmarkEnd w:id="986"/>
    </w:p>
    <w:p w:rsidR="00A6614B" w:rsidRDefault="00A6614B" w:rsidP="00A6614B">
      <w:pPr>
        <w:jc w:val="left"/>
      </w:pPr>
      <w:r>
        <w:t xml:space="preserve">MIC Device Agent Device Part will allocate contiguous chunks of executable memory per compiled OpenCL program object using </w:t>
      </w:r>
      <w:proofErr w:type="spellStart"/>
      <w:proofErr w:type="gramStart"/>
      <w:r>
        <w:t>mmap</w:t>
      </w:r>
      <w:proofErr w:type="spellEnd"/>
      <w:r>
        <w:t>(</w:t>
      </w:r>
      <w:proofErr w:type="gramEnd"/>
      <w:r>
        <w:t xml:space="preserve">) system call with executable permissions bit set. At program unload event MIC Device Agent Device Part will free this executable memory using </w:t>
      </w:r>
      <w:proofErr w:type="spellStart"/>
      <w:proofErr w:type="gramStart"/>
      <w:r>
        <w:t>unmap</w:t>
      </w:r>
      <w:proofErr w:type="spellEnd"/>
      <w:r>
        <w:t>(</w:t>
      </w:r>
      <w:proofErr w:type="gramEnd"/>
      <w:r>
        <w:t xml:space="preserve">) system call thus ensuring that </w:t>
      </w:r>
      <w:r>
        <w:rPr>
          <w:rFonts w:cstheme="minorHAnsi"/>
        </w:rPr>
        <w:t>µ</w:t>
      </w:r>
      <w:r>
        <w:t xml:space="preserve">OS will flash all TLB mappings and HW </w:t>
      </w:r>
      <w:r>
        <w:lastRenderedPageBreak/>
        <w:t xml:space="preserve">instruction caches that may contain old code. The </w:t>
      </w:r>
      <w:proofErr w:type="spellStart"/>
      <w:proofErr w:type="gramStart"/>
      <w:r>
        <w:t>unmap</w:t>
      </w:r>
      <w:proofErr w:type="spellEnd"/>
      <w:r>
        <w:t>(</w:t>
      </w:r>
      <w:proofErr w:type="gramEnd"/>
      <w:r>
        <w:t xml:space="preserve">) operation will cause TLB shoot down event but </w:t>
      </w:r>
      <w:r w:rsidR="00AB0350" w:rsidRPr="00AB0350">
        <w:t xml:space="preserve">we assume that </w:t>
      </w:r>
      <w:bookmarkStart w:id="987" w:name="ASSUMPTION9"/>
      <w:r w:rsidR="00AB0350" w:rsidRPr="00AB0350">
        <w:rPr>
          <w:i/>
          <w:iCs/>
        </w:rPr>
        <w:t>OpenCL program unload event will be very rare</w:t>
      </w:r>
      <w:bookmarkEnd w:id="987"/>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proofErr w:type="spellStart"/>
            <w:r w:rsidRPr="00887191">
              <w:rPr>
                <w:i/>
                <w:iCs/>
              </w:rPr>
              <w:t>executable_alloc</w:t>
            </w:r>
            <w:proofErr w:type="spellEnd"/>
            <w:r w:rsidRPr="00887191">
              <w:rPr>
                <w:i/>
                <w:iCs/>
              </w:rPr>
              <w:t>()</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proofErr w:type="spellStart"/>
            <w:r w:rsidRPr="002A2F66">
              <w:rPr>
                <w:i/>
                <w:iCs/>
              </w:rPr>
              <w:t>executable_free</w:t>
            </w:r>
            <w:proofErr w:type="spellEnd"/>
            <w:r w:rsidRPr="002A2F66">
              <w:rPr>
                <w:i/>
                <w:iCs/>
              </w:rPr>
              <w:t>()</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988" w:name="_Toc292282796"/>
      <w:bookmarkStart w:id="989" w:name="_Toc292282886"/>
      <w:bookmarkStart w:id="990" w:name="_Toc292287733"/>
      <w:bookmarkStart w:id="991" w:name="_Toc304285285"/>
      <w:bookmarkEnd w:id="988"/>
      <w:bookmarkEnd w:id="989"/>
      <w:bookmarkEnd w:id="990"/>
      <w:r>
        <w:lastRenderedPageBreak/>
        <w:t>Kernel</w:t>
      </w:r>
      <w:r w:rsidR="00893D21">
        <w:t>s</w:t>
      </w:r>
      <w:r>
        <w:t xml:space="preserve"> cache on Device</w:t>
      </w:r>
      <w:bookmarkEnd w:id="991"/>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w:t>
      </w:r>
      <w:proofErr w:type="gramStart"/>
      <w:r w:rsidR="003E199E">
        <w:t xml:space="preserve">maintain </w:t>
      </w:r>
      <w:r w:rsidR="00C0058C" w:rsidRPr="00C0058C">
        <w:t xml:space="preserve"> </w:t>
      </w:r>
      <w:r w:rsidR="00C0058C">
        <w:t>ICLDevBackend</w:t>
      </w:r>
      <w:proofErr w:type="gramEnd"/>
      <w:r w:rsidR="00C0058C">
        <w:t xml:space="preserve">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992" w:author="Dmitry Kaptsenel" w:date="2011-09-20T12:35:00Z">
        <w:r w:rsidR="00AD488C">
          <w:rPr>
            <w:rFonts w:hint="eastAsia"/>
            <w:cs/>
          </w:rPr>
          <w:t>‎</w:t>
        </w:r>
        <w:r w:rsidR="00AD488C">
          <w:t>4.8.5</w:t>
        </w:r>
      </w:ins>
      <w:del w:id="993" w:author="Dmitry Kaptsenel" w:date="2011-09-20T12:13:00Z">
        <w:r w:rsidR="00421E08" w:rsidDel="00AE73BE">
          <w:rPr>
            <w:rFonts w:hint="eastAsia"/>
            <w:cs/>
          </w:rPr>
          <w:delText>‎</w:delText>
        </w:r>
        <w:r w:rsidR="00421E08" w:rsidDel="00AE73BE">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8" type="#_x0000_t75" style="width:236.05pt;height:208.5pt" o:ole="">
            <v:imagedata r:id="rId59" o:title="" cropbottom="61f"/>
          </v:shape>
          <o:OLEObject Type="Embed" ProgID="Visio.Drawing.11" ShapeID="_x0000_i1048" DrawAspect="Content" ObjectID="_1378028181" r:id="rId60"/>
        </w:object>
      </w:r>
    </w:p>
    <w:p w:rsidR="00A94019" w:rsidRDefault="00460BFF">
      <w:pPr>
        <w:pStyle w:val="Caption"/>
      </w:pPr>
      <w:r>
        <w:t xml:space="preserve">Figure </w:t>
      </w:r>
      <w:ins w:id="994"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995"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996" w:author="Dmitry Kaptsenel" w:date="2011-09-20T12:35:00Z">
        <w:r w:rsidR="00AD488C">
          <w:rPr>
            <w:noProof/>
          </w:rPr>
          <w:t>23</w:t>
        </w:r>
      </w:ins>
      <w:ins w:id="997" w:author="Dmitry Kaptsenel" w:date="2011-09-20T12:30:00Z">
        <w:r w:rsidR="00EC279E">
          <w:fldChar w:fldCharType="end"/>
        </w:r>
      </w:ins>
      <w:del w:id="998"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21</w:delText>
        </w:r>
        <w:r w:rsidR="001707ED" w:rsidDel="00385CA0">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proofErr w:type="spellStart"/>
      <w:r>
        <w:t>Printf</w:t>
      </w:r>
      <w:proofErr w:type="spellEnd"/>
      <w:r>
        <w:t>() buffer required flag</w:t>
      </w:r>
      <w:r w:rsidR="00B746AD">
        <w:t xml:space="preserve"> – look at paragraph </w:t>
      </w:r>
      <w:r w:rsidR="00B746AD">
        <w:fldChar w:fldCharType="begin"/>
      </w:r>
      <w:r w:rsidR="00B746AD">
        <w:instrText xml:space="preserve"> REF _Ref303848931 \w \h </w:instrText>
      </w:r>
      <w:r w:rsidR="00B746AD">
        <w:fldChar w:fldCharType="separate"/>
      </w:r>
      <w:ins w:id="999" w:author="Dmitry Kaptsenel" w:date="2011-09-20T12:35:00Z">
        <w:r w:rsidR="00AD488C">
          <w:rPr>
            <w:rFonts w:hint="eastAsia"/>
            <w:cs/>
          </w:rPr>
          <w:t>‎</w:t>
        </w:r>
        <w:r w:rsidR="00AD488C">
          <w:t>4.8.3</w:t>
        </w:r>
      </w:ins>
      <w:del w:id="1000" w:author="Dmitry Kaptsenel" w:date="2011-09-20T12:13:00Z">
        <w:r w:rsidR="00421E08" w:rsidDel="00AE73BE">
          <w:rPr>
            <w:rFonts w:hint="eastAsia"/>
            <w:cs/>
          </w:rPr>
          <w:delText>‎</w:delText>
        </w:r>
        <w:r w:rsidR="00421E08" w:rsidDel="00AE73BE">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AD488C">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 xml:space="preserve">Usage reference counter – how may outstanding </w:t>
      </w:r>
      <w:proofErr w:type="spellStart"/>
      <w:r>
        <w:t>NDRange</w:t>
      </w:r>
      <w:proofErr w:type="spellEnd"/>
      <w:r>
        <w:t xml:space="preserv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001"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001"/>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002"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002"/>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 xml:space="preserve">Program Unload notification will be done only when all </w:t>
            </w:r>
            <w:proofErr w:type="spellStart"/>
            <w:r>
              <w:rPr>
                <w:i/>
                <w:iCs/>
              </w:rPr>
              <w:t>NDRange</w:t>
            </w:r>
            <w:proofErr w:type="spellEnd"/>
            <w:r>
              <w:rPr>
                <w:i/>
                <w:iCs/>
              </w:rPr>
              <w:t xml:space="preserv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 xml:space="preserve">If Program Unload notification will be issued during execution of </w:t>
            </w:r>
            <w:proofErr w:type="spellStart"/>
            <w:r>
              <w:t>NDRange</w:t>
            </w:r>
            <w:proofErr w:type="spellEnd"/>
            <w:r>
              <w:t xml:space="preserve"> commands that use that Program or if new </w:t>
            </w:r>
            <w:proofErr w:type="spellStart"/>
            <w:r>
              <w:t>NDRange</w:t>
            </w:r>
            <w:proofErr w:type="spellEnd"/>
            <w:r>
              <w:t xml:space="preserve"> commands that use removed Program will be </w:t>
            </w:r>
            <w:proofErr w:type="spellStart"/>
            <w:r>
              <w:t>enqueued</w:t>
            </w:r>
            <w:proofErr w:type="spellEnd"/>
            <w:r>
              <w:t xml:space="preserve"> after the Program deletion, Device may expose undefined behavior.</w:t>
            </w:r>
          </w:p>
        </w:tc>
      </w:tr>
    </w:tbl>
    <w:p w:rsidR="00A94019" w:rsidRDefault="00302998" w:rsidP="00302998">
      <w:pPr>
        <w:keepNext/>
        <w:spacing w:before="100" w:beforeAutospacing="1"/>
        <w:jc w:val="center"/>
      </w:pPr>
      <w:r>
        <w:object w:dxaOrig="7567" w:dyaOrig="6613">
          <v:shape id="_x0000_i1049" type="#_x0000_t75" style="width:478.95pt;height:375.05pt" o:ole="">
            <v:imagedata r:id="rId61" o:title="" croptop="2503f" cropbottom="4311f"/>
          </v:shape>
          <o:OLEObject Type="Embed" ProgID="Visio.Drawing.11" ShapeID="_x0000_i1049" DrawAspect="Content" ObjectID="_1378028182" r:id="rId62"/>
        </w:object>
      </w:r>
    </w:p>
    <w:p w:rsidR="00A94019" w:rsidRDefault="00A80BE3" w:rsidP="00C0058C">
      <w:pPr>
        <w:pStyle w:val="Caption"/>
      </w:pPr>
      <w:r>
        <w:t xml:space="preserve">Figure </w:t>
      </w:r>
      <w:ins w:id="1003"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04"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05" w:author="Dmitry Kaptsenel" w:date="2011-09-20T12:35:00Z">
        <w:r w:rsidR="00AD488C">
          <w:rPr>
            <w:noProof/>
          </w:rPr>
          <w:t>24</w:t>
        </w:r>
      </w:ins>
      <w:ins w:id="1006" w:author="Dmitry Kaptsenel" w:date="2011-09-20T12:30:00Z">
        <w:r w:rsidR="00EC279E">
          <w:fldChar w:fldCharType="end"/>
        </w:r>
      </w:ins>
      <w:del w:id="1007"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22</w:delText>
        </w:r>
        <w:r w:rsidR="001707ED" w:rsidDel="00385CA0">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008" w:name="_Toc292282798"/>
      <w:bookmarkStart w:id="1009" w:name="_Toc292282888"/>
      <w:bookmarkStart w:id="1010" w:name="_Toc292287735"/>
      <w:bookmarkStart w:id="1011" w:name="_Ref303760989"/>
      <w:bookmarkStart w:id="1012" w:name="_Toc304285286"/>
      <w:bookmarkEnd w:id="1008"/>
      <w:bookmarkEnd w:id="1009"/>
      <w:bookmarkEnd w:id="1010"/>
      <w:r>
        <w:lastRenderedPageBreak/>
        <w:t xml:space="preserve">Transporting kernel </w:t>
      </w:r>
      <w:r w:rsidR="00E116CC">
        <w:t>connection</w:t>
      </w:r>
      <w:r>
        <w:t xml:space="preserve"> </w:t>
      </w:r>
      <w:r w:rsidR="00C10598">
        <w:t xml:space="preserve">and other directives </w:t>
      </w:r>
      <w:r>
        <w:t>from host to device</w:t>
      </w:r>
      <w:bookmarkEnd w:id="1011"/>
      <w:bookmarkEnd w:id="1012"/>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0" type="#_x0000_t75" style="width:253.55pt;height:295.5pt" o:ole="">
            <v:imagedata r:id="rId63" o:title="" cropbottom="159f" cropleft="13223f" cropright="10229f"/>
          </v:shape>
          <o:OLEObject Type="Embed" ProgID="PowerPoint.Slide.12" ShapeID="_x0000_i1050" DrawAspect="Content" ObjectID="_1378028183" r:id="rId64"/>
        </w:object>
      </w:r>
    </w:p>
    <w:p w:rsidR="00D701AF" w:rsidRDefault="00FF4551" w:rsidP="00FF4551">
      <w:pPr>
        <w:pStyle w:val="Caption"/>
      </w:pPr>
      <w:r>
        <w:t xml:space="preserve">Figure </w:t>
      </w:r>
      <w:ins w:id="1013"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14"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15" w:author="Dmitry Kaptsenel" w:date="2011-09-20T12:35:00Z">
        <w:r w:rsidR="00AD488C">
          <w:rPr>
            <w:noProof/>
          </w:rPr>
          <w:t>25</w:t>
        </w:r>
      </w:ins>
      <w:ins w:id="1016" w:author="Dmitry Kaptsenel" w:date="2011-09-20T12:30:00Z">
        <w:r w:rsidR="00EC279E">
          <w:fldChar w:fldCharType="end"/>
        </w:r>
      </w:ins>
      <w:del w:id="1017"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23</w:delText>
        </w:r>
        <w:r w:rsidR="001707ED" w:rsidDel="00385CA0">
          <w:fldChar w:fldCharType="end"/>
        </w:r>
      </w:del>
      <w:r>
        <w:t xml:space="preserve"> Binary buffer COI Run Function parameter layout for </w:t>
      </w:r>
      <w:proofErr w:type="spellStart"/>
      <w:r>
        <w:t>NDRange</w:t>
      </w:r>
      <w:proofErr w:type="spellEnd"/>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proofErr w:type="spellStart"/>
            <w:r>
              <w:rPr>
                <w:i/>
                <w:iCs/>
              </w:rPr>
              <w:t>U</w:t>
            </w:r>
            <w:r w:rsidR="006D2462">
              <w:rPr>
                <w:i/>
                <w:iCs/>
              </w:rPr>
              <w:t>se_kernel</w:t>
            </w:r>
            <w:proofErr w:type="spellEnd"/>
            <w:r w:rsidR="006D2462">
              <w:rPr>
                <w:i/>
                <w:iCs/>
              </w:rPr>
              <w:t xml:space="preserve">(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proofErr w:type="spellStart"/>
            <w:r>
              <w:rPr>
                <w:i/>
                <w:iCs/>
              </w:rPr>
              <w:t>Printf_buffer</w:t>
            </w:r>
            <w:proofErr w:type="spellEnd"/>
            <w:r>
              <w:rPr>
                <w:i/>
                <w:iCs/>
              </w:rPr>
              <w:t xml:space="preserve">( </w:t>
            </w:r>
            <w:proofErr w:type="spellStart"/>
            <w:r>
              <w:rPr>
                <w:i/>
                <w:iCs/>
              </w:rPr>
              <w:t>buffer#N</w:t>
            </w:r>
            <w:proofErr w:type="spellEnd"/>
            <w:r>
              <w:rPr>
                <w:i/>
                <w:iCs/>
              </w:rPr>
              <w:t xml:space="preserve">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 xml:space="preserve">Use buffer #N as </w:t>
            </w:r>
            <w:proofErr w:type="spellStart"/>
            <w:r>
              <w:t>printf</w:t>
            </w:r>
            <w:proofErr w:type="spellEnd"/>
            <w:r>
              <w:t xml:space="preserve">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proofErr w:type="spellStart"/>
            <w:r>
              <w:rPr>
                <w:i/>
                <w:iCs/>
              </w:rPr>
              <w:t>End_</w:t>
            </w:r>
            <w:r w:rsidR="00933535">
              <w:rPr>
                <w:i/>
                <w:iCs/>
              </w:rPr>
              <w:t>event</w:t>
            </w:r>
            <w:proofErr w:type="spellEnd"/>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proofErr w:type="gramStart"/>
      <w:r>
        <w:t xml:space="preserve">Table </w:t>
      </w:r>
      <w:fldSimple w:instr=" STYLEREF 1 \s ">
        <w:r w:rsidR="00AD488C">
          <w:rPr>
            <w:rFonts w:hint="eastAsia"/>
            <w:noProof/>
            <w:cs/>
          </w:rPr>
          <w:t>‎</w:t>
        </w:r>
        <w:r w:rsidR="00AD488C">
          <w:rPr>
            <w:noProof/>
          </w:rPr>
          <w:t>4</w:t>
        </w:r>
      </w:fldSimple>
      <w:r w:rsidR="00B9771C">
        <w:t>.</w:t>
      </w:r>
      <w:proofErr w:type="gramEnd"/>
      <w:r w:rsidR="00AE73BE">
        <w:fldChar w:fldCharType="begin"/>
      </w:r>
      <w:r w:rsidR="00AE73BE">
        <w:instrText xml:space="preserve"> SEQ Table \* ARABIC \s 1 </w:instrText>
      </w:r>
      <w:r w:rsidR="00AE73BE">
        <w:fldChar w:fldCharType="separate"/>
      </w:r>
      <w:r w:rsidR="00AD488C">
        <w:rPr>
          <w:noProof/>
        </w:rPr>
        <w:t>12</w:t>
      </w:r>
      <w:r w:rsidR="00AE73BE">
        <w:rPr>
          <w:noProof/>
        </w:rPr>
        <w:fldChar w:fldCharType="end"/>
      </w:r>
      <w:r>
        <w:rPr>
          <w:noProof/>
        </w:rPr>
        <w:t xml:space="preserve"> NDRange Run Function Directives</w:t>
      </w:r>
    </w:p>
    <w:p w:rsidR="00A60C7B" w:rsidRDefault="0036278A" w:rsidP="00A60C7B">
      <w:pPr>
        <w:keepNext/>
        <w:jc w:val="center"/>
      </w:pPr>
      <w:r>
        <w:object w:dxaOrig="7383" w:dyaOrig="7860">
          <v:shape id="_x0000_i1051" type="#_x0000_t75" style="width:363.75pt;height:386.3pt" o:ole="">
            <v:imagedata r:id="rId65" o:title=""/>
          </v:shape>
          <o:OLEObject Type="Embed" ProgID="Visio.Drawing.11" ShapeID="_x0000_i1051" DrawAspect="Content" ObjectID="_1378028184" r:id="rId66"/>
        </w:object>
      </w:r>
    </w:p>
    <w:p w:rsidR="00A94019" w:rsidRDefault="00A60C7B">
      <w:pPr>
        <w:pStyle w:val="Caption"/>
        <w:rPr>
          <w:noProof/>
        </w:rPr>
      </w:pPr>
      <w:r>
        <w:t xml:space="preserve">Figure </w:t>
      </w:r>
      <w:ins w:id="1018"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19"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20" w:author="Dmitry Kaptsenel" w:date="2011-09-20T12:35:00Z">
        <w:r w:rsidR="00AD488C">
          <w:rPr>
            <w:noProof/>
          </w:rPr>
          <w:t>26</w:t>
        </w:r>
      </w:ins>
      <w:ins w:id="1021" w:author="Dmitry Kaptsenel" w:date="2011-09-20T12:30:00Z">
        <w:r w:rsidR="00EC279E">
          <w:fldChar w:fldCharType="end"/>
        </w:r>
      </w:ins>
      <w:del w:id="1022"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24</w:delText>
        </w:r>
        <w:r w:rsidR="001707ED" w:rsidDel="00385CA0">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2" type="#_x0000_t75" style="width:304.9pt;height:254.2pt" o:ole="">
            <v:imagedata r:id="rId67" o:title="" cropbottom="329f" cropright="1504f"/>
          </v:shape>
          <o:OLEObject Type="Embed" ProgID="Visio.Drawing.11" ShapeID="_x0000_i1052" DrawAspect="Content" ObjectID="_1378028185" r:id="rId68"/>
        </w:object>
      </w:r>
    </w:p>
    <w:p w:rsidR="00CB454B" w:rsidRPr="00180133" w:rsidRDefault="00CB454B" w:rsidP="00CB454B">
      <w:pPr>
        <w:pStyle w:val="Caption"/>
      </w:pPr>
      <w:r>
        <w:t xml:space="preserve">Figure </w:t>
      </w:r>
      <w:ins w:id="1023"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24"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25" w:author="Dmitry Kaptsenel" w:date="2011-09-20T12:35:00Z">
        <w:r w:rsidR="00AD488C">
          <w:rPr>
            <w:noProof/>
          </w:rPr>
          <w:t>27</w:t>
        </w:r>
      </w:ins>
      <w:ins w:id="1026" w:author="Dmitry Kaptsenel" w:date="2011-09-20T12:30:00Z">
        <w:r w:rsidR="00EC279E">
          <w:fldChar w:fldCharType="end"/>
        </w:r>
      </w:ins>
      <w:del w:id="1027"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25</w:delText>
        </w:r>
        <w:r w:rsidR="001707ED" w:rsidDel="00385CA0">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028" w:name="_Toc292282800"/>
      <w:bookmarkStart w:id="1029" w:name="_Toc292282890"/>
      <w:bookmarkStart w:id="1030" w:name="_Toc292287737"/>
      <w:bookmarkStart w:id="1031" w:name="_Toc304285287"/>
      <w:bookmarkEnd w:id="1028"/>
      <w:bookmarkEnd w:id="1029"/>
      <w:bookmarkEnd w:id="1030"/>
      <w:r>
        <w:lastRenderedPageBreak/>
        <w:t xml:space="preserve">Managing MIC </w:t>
      </w:r>
      <w:r w:rsidR="00B946B0">
        <w:t xml:space="preserve">Device </w:t>
      </w:r>
      <w:r>
        <w:t>Backend objects on the Device Side.</w:t>
      </w:r>
      <w:bookmarkEnd w:id="1031"/>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w:t>
      </w:r>
      <w:proofErr w:type="spellStart"/>
      <w:r>
        <w:t>NDRange</w:t>
      </w:r>
      <w:proofErr w:type="spellEnd"/>
      <w:r>
        <w:t xml:space="preserv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3" type="#_x0000_t75" style="width:357.5pt;height:267.95pt" o:ole="">
            <v:imagedata r:id="rId69" o:title=""/>
          </v:shape>
          <o:OLEObject Type="Embed" ProgID="PowerPoint.Slide.12" ShapeID="_x0000_i1053" DrawAspect="Content" ObjectID="_1378028186" r:id="rId70"/>
        </w:object>
      </w:r>
    </w:p>
    <w:p w:rsidR="00873B00" w:rsidRDefault="003B4DA6" w:rsidP="003B4DA6">
      <w:pPr>
        <w:pStyle w:val="Caption"/>
        <w:rPr>
          <w:noProof/>
        </w:rPr>
      </w:pPr>
      <w:r>
        <w:t xml:space="preserve">Figure </w:t>
      </w:r>
      <w:ins w:id="103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3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34" w:author="Dmitry Kaptsenel" w:date="2011-09-20T12:35:00Z">
        <w:r w:rsidR="00AD488C">
          <w:rPr>
            <w:noProof/>
          </w:rPr>
          <w:t>28</w:t>
        </w:r>
      </w:ins>
      <w:ins w:id="1035" w:author="Dmitry Kaptsenel" w:date="2011-09-20T12:30:00Z">
        <w:r w:rsidR="00EC279E">
          <w:fldChar w:fldCharType="end"/>
        </w:r>
      </w:ins>
      <w:del w:id="103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26</w:delText>
        </w:r>
        <w:r w:rsidR="001707ED" w:rsidDel="00385CA0">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CD4DC1">
      <w:pPr>
        <w:pStyle w:val="Heading2"/>
        <w:pageBreakBefore/>
      </w:pPr>
      <w:bookmarkStart w:id="1037" w:name="_Toc292282802"/>
      <w:bookmarkStart w:id="1038" w:name="_Toc292282892"/>
      <w:bookmarkStart w:id="1039" w:name="_Toc292287739"/>
      <w:bookmarkStart w:id="1040" w:name="_Toc292282803"/>
      <w:bookmarkStart w:id="1041" w:name="_Toc292282893"/>
      <w:bookmarkStart w:id="1042" w:name="_Toc292287740"/>
      <w:bookmarkStart w:id="1043" w:name="_Toc304285288"/>
      <w:bookmarkEnd w:id="1037"/>
      <w:bookmarkEnd w:id="1038"/>
      <w:bookmarkEnd w:id="1039"/>
      <w:bookmarkEnd w:id="1040"/>
      <w:bookmarkEnd w:id="1041"/>
      <w:bookmarkEnd w:id="1042"/>
      <w:r>
        <w:lastRenderedPageBreak/>
        <w:t>TBB Usage on device</w:t>
      </w:r>
      <w:bookmarkEnd w:id="1043"/>
    </w:p>
    <w:p w:rsidR="001E3ADE" w:rsidRDefault="001E3ADE" w:rsidP="007B253A">
      <w:r>
        <w:t xml:space="preserve">Intel C/C++ Compiler for MIC provides set of threading capabilities that may be used by MIC Device Agent to execute </w:t>
      </w:r>
      <w:proofErr w:type="spellStart"/>
      <w:r>
        <w:t>NDRange</w:t>
      </w:r>
      <w:proofErr w:type="spellEnd"/>
      <w:r>
        <w:t xml:space="preserv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proofErr w:type="spellStart"/>
            <w:r w:rsidRPr="001C5F27">
              <w:rPr>
                <w:b/>
                <w:bCs/>
                <w:i/>
                <w:iCs/>
              </w:rPr>
              <w:t>Cilk</w:t>
            </w:r>
            <w:proofErr w:type="spellEnd"/>
            <w:r w:rsidRPr="001C5F27">
              <w:rPr>
                <w:b/>
                <w:bCs/>
                <w:i/>
                <w:iCs/>
              </w:rPr>
              <w:t xml:space="preserve">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317A9F" w:rsidP="001C5F27">
            <w:pPr>
              <w:pStyle w:val="TableNormal0"/>
            </w:pPr>
            <w:r>
              <w:t>General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 xml:space="preserve">this may be some solution based on Linux </w:t>
            </w:r>
            <w:proofErr w:type="spellStart"/>
            <w:r>
              <w:t>pthreads</w:t>
            </w:r>
            <w:proofErr w:type="spellEnd"/>
            <w:r>
              <w:t>.</w:t>
            </w:r>
          </w:p>
        </w:tc>
      </w:tr>
    </w:tbl>
    <w:p w:rsidR="001C5F27" w:rsidRDefault="001C5F27" w:rsidP="001C5F27">
      <w:pPr>
        <w:pStyle w:val="Heading3"/>
      </w:pPr>
      <w:bookmarkStart w:id="1044" w:name="_Toc304285289"/>
      <w:r>
        <w:t>Comparing parallel solutions on MIC</w:t>
      </w:r>
      <w:bookmarkEnd w:id="1044"/>
    </w:p>
    <w:p w:rsidR="001C5F27" w:rsidRDefault="001C5F27" w:rsidP="001C5F27">
      <w:r>
        <w:t xml:space="preserve">At the time of this document writing the only available MIC Device is a KNF device with FreeBSD as a </w:t>
      </w:r>
      <w:r w:rsidRPr="001C5F27">
        <w:t>µOS</w:t>
      </w:r>
      <w:r>
        <w:t>. In order to choose the best direction to go, we performed a set of experiments.</w:t>
      </w:r>
    </w:p>
    <w:p w:rsidR="001C5F27" w:rsidRDefault="00E940FC" w:rsidP="00E940FC">
      <w:pPr>
        <w:pStyle w:val="Heading4"/>
      </w:pPr>
      <w:bookmarkStart w:id="1045" w:name="_Toc304285290"/>
      <w:r>
        <w:t>Experiment description</w:t>
      </w:r>
      <w:bookmarkEnd w:id="1045"/>
    </w:p>
    <w:p w:rsidR="00E940FC" w:rsidRDefault="00E940FC" w:rsidP="00E222F8">
      <w:r>
        <w:t>Experiment was performed by running single copy-only like kernel on MIC</w:t>
      </w:r>
      <w:r w:rsidR="00E222F8">
        <w:t xml:space="preserve"> to understand what threading solution is better taking into account hyper-threading and L1 cache implementation on MIC</w:t>
      </w:r>
      <w:r>
        <w:t xml:space="preserve">. Copy-only kernel was emulated by C function that copied some C structure from input parameter to output. The size of structure was tuned to occupy a whole set of available SSE registers on KNF, so that optimizing compiler will use </w:t>
      </w:r>
      <w:r w:rsidR="00E222F8">
        <w:t>MOV</w:t>
      </w:r>
      <w:r>
        <w:t xml:space="preserve"> memory to SSE registers and SSE registers to memory instructions for structure copy implementation. </w:t>
      </w:r>
      <w:r w:rsidR="00B83222">
        <w:t xml:space="preserve">Execution time was measured by </w:t>
      </w:r>
      <w:proofErr w:type="spellStart"/>
      <w:r w:rsidR="00B83222">
        <w:t>rdtsc</w:t>
      </w:r>
      <w:proofErr w:type="spellEnd"/>
      <w:r w:rsidR="00B83222">
        <w:t xml:space="preserve"> instruction assuming that MIC device does not change it frequency under load.</w:t>
      </w:r>
      <w:r w:rsidR="003D16F6">
        <w:t xml:space="preserve"> Experiments do not measure data transfer time between CPU and MIC.</w:t>
      </w:r>
    </w:p>
    <w:p w:rsidR="00E940FC" w:rsidRDefault="00E940FC" w:rsidP="00E940FC">
      <w:r>
        <w:t xml:space="preserve">Assumptions: </w:t>
      </w:r>
    </w:p>
    <w:p w:rsidR="00E940FC" w:rsidRDefault="00E940FC" w:rsidP="009A2F45">
      <w:pPr>
        <w:pStyle w:val="ListParagraph"/>
        <w:numPr>
          <w:ilvl w:val="1"/>
          <w:numId w:val="32"/>
        </w:numPr>
        <w:spacing w:before="0" w:beforeAutospacing="0"/>
      </w:pPr>
      <w:r>
        <w:t>32 SSE registers</w:t>
      </w:r>
    </w:p>
    <w:p w:rsidR="00E940FC" w:rsidRDefault="00972598" w:rsidP="009A2F45">
      <w:pPr>
        <w:pStyle w:val="ListParagraph"/>
        <w:numPr>
          <w:ilvl w:val="1"/>
          <w:numId w:val="32"/>
        </w:numPr>
        <w:spacing w:before="0" w:beforeAutospacing="0"/>
      </w:pPr>
      <w:r>
        <w:t>Each SSE register contains 16 floats</w:t>
      </w:r>
    </w:p>
    <w:p w:rsidR="00972598" w:rsidRPr="00E940FC" w:rsidRDefault="00972598" w:rsidP="009A2F45">
      <w:pPr>
        <w:pStyle w:val="ListParagraph"/>
        <w:numPr>
          <w:ilvl w:val="1"/>
          <w:numId w:val="32"/>
        </w:numPr>
        <w:spacing w:before="0" w:beforeAutospacing="0"/>
      </w:pPr>
      <w:r>
        <w:t>Each float is 4 bytes long</w:t>
      </w:r>
    </w:p>
    <w:p w:rsidR="001C5F27" w:rsidRDefault="00972598" w:rsidP="001C5F27">
      <w:r>
        <w:t xml:space="preserve">Experiments were run on both CPU and MIC and included variation </w:t>
      </w:r>
      <w:r w:rsidR="00794C50">
        <w:t>of number of work items to copy:</w:t>
      </w:r>
    </w:p>
    <w:p w:rsidR="00794C50" w:rsidRDefault="00794C50" w:rsidP="009A2F45">
      <w:pPr>
        <w:pStyle w:val="ListParagraph"/>
        <w:numPr>
          <w:ilvl w:val="0"/>
          <w:numId w:val="34"/>
        </w:numPr>
      </w:pPr>
      <w:r>
        <w:t>200,000 items</w:t>
      </w:r>
    </w:p>
    <w:p w:rsidR="00794C50" w:rsidRDefault="00794C50" w:rsidP="009A2F45">
      <w:pPr>
        <w:pStyle w:val="ListParagraph"/>
        <w:numPr>
          <w:ilvl w:val="0"/>
          <w:numId w:val="34"/>
        </w:numPr>
      </w:pPr>
      <w:r>
        <w:t>150,000 items</w:t>
      </w:r>
    </w:p>
    <w:p w:rsidR="00794C50" w:rsidRDefault="00794C50" w:rsidP="009A2F45">
      <w:pPr>
        <w:pStyle w:val="ListParagraph"/>
        <w:numPr>
          <w:ilvl w:val="0"/>
          <w:numId w:val="34"/>
        </w:numPr>
      </w:pPr>
      <w:r>
        <w:t>100,000 items</w:t>
      </w:r>
    </w:p>
    <w:p w:rsidR="00794C50" w:rsidRDefault="00794C50" w:rsidP="009A2F45">
      <w:pPr>
        <w:pStyle w:val="ListParagraph"/>
        <w:numPr>
          <w:ilvl w:val="0"/>
          <w:numId w:val="34"/>
        </w:numPr>
      </w:pPr>
      <w:r>
        <w:t>50,000 items</w:t>
      </w:r>
    </w:p>
    <w:p w:rsidR="00794C50" w:rsidRDefault="00794C50" w:rsidP="009A2F45">
      <w:pPr>
        <w:pStyle w:val="ListParagraph"/>
        <w:numPr>
          <w:ilvl w:val="0"/>
          <w:numId w:val="34"/>
        </w:numPr>
      </w:pPr>
      <w:r>
        <w:t>10,000 items</w:t>
      </w:r>
    </w:p>
    <w:p w:rsidR="00972598" w:rsidRDefault="00972598" w:rsidP="001C5F27">
      <w:r>
        <w:t>Experiments:</w:t>
      </w:r>
    </w:p>
    <w:p w:rsidR="00972598" w:rsidRDefault="00972598" w:rsidP="009A2F45">
      <w:pPr>
        <w:pStyle w:val="ListParagraph"/>
        <w:numPr>
          <w:ilvl w:val="0"/>
          <w:numId w:val="33"/>
        </w:numPr>
      </w:pPr>
      <w:r>
        <w:t xml:space="preserve">Use TBB </w:t>
      </w:r>
      <w:r w:rsidRPr="00972598">
        <w:rPr>
          <w:i/>
          <w:iCs/>
        </w:rPr>
        <w:t xml:space="preserve">parallel for </w:t>
      </w:r>
      <w:r>
        <w:t>construct</w:t>
      </w:r>
    </w:p>
    <w:p w:rsidR="00972598" w:rsidRDefault="00972598" w:rsidP="009A2F45">
      <w:pPr>
        <w:pStyle w:val="ListParagraph"/>
        <w:numPr>
          <w:ilvl w:val="0"/>
          <w:numId w:val="33"/>
        </w:numPr>
      </w:pPr>
      <w:r>
        <w:t xml:space="preserve">Use </w:t>
      </w:r>
      <w:proofErr w:type="spellStart"/>
      <w:r>
        <w:t>pthreads</w:t>
      </w:r>
      <w:proofErr w:type="spellEnd"/>
      <w:r>
        <w:t xml:space="preserve"> – create </w:t>
      </w:r>
      <w:r w:rsidR="00794C50">
        <w:t>separate thread per work item</w:t>
      </w:r>
    </w:p>
    <w:p w:rsidR="00794C50" w:rsidRDefault="00794C50" w:rsidP="009A2F45">
      <w:pPr>
        <w:pStyle w:val="ListParagraph"/>
        <w:numPr>
          <w:ilvl w:val="0"/>
          <w:numId w:val="33"/>
        </w:numPr>
      </w:pPr>
      <w:r>
        <w:t xml:space="preserve">Use super </w:t>
      </w:r>
      <w:proofErr w:type="spellStart"/>
      <w:r>
        <w:t>pthreads</w:t>
      </w:r>
      <w:proofErr w:type="spellEnd"/>
      <w:r>
        <w:t xml:space="preserve"> – create set of threads and reuse them for running work items.</w:t>
      </w:r>
    </w:p>
    <w:p w:rsidR="0095740F" w:rsidRDefault="0095740F" w:rsidP="0095740F">
      <w:pPr>
        <w:pStyle w:val="IndentedNote"/>
      </w:pPr>
      <w:r w:rsidRPr="0095740F">
        <w:rPr>
          <w:i/>
          <w:iCs/>
        </w:rPr>
        <w:t>Note</w:t>
      </w:r>
      <w:r w:rsidR="00B83222">
        <w:rPr>
          <w:i/>
          <w:iCs/>
        </w:rPr>
        <w:t>1</w:t>
      </w:r>
      <w:r w:rsidR="00972598" w:rsidRPr="0095740F">
        <w:rPr>
          <w:i/>
          <w:iCs/>
        </w:rPr>
        <w:t>:</w:t>
      </w:r>
      <w:r>
        <w:tab/>
      </w:r>
      <w:proofErr w:type="spellStart"/>
      <w:r>
        <w:t>Cilk</w:t>
      </w:r>
      <w:proofErr w:type="spellEnd"/>
      <w:r>
        <w:t xml:space="preserve"> Plus was too slow on both CPU and MIC and such we decided to drop experimenting with it.</w:t>
      </w:r>
    </w:p>
    <w:p w:rsidR="00763BB4" w:rsidRDefault="00763BB4" w:rsidP="00763BB4">
      <w:pPr>
        <w:pStyle w:val="Heading4"/>
      </w:pPr>
      <w:bookmarkStart w:id="1046" w:name="_Toc304285291"/>
      <w:r>
        <w:lastRenderedPageBreak/>
        <w:t>Experiments results</w:t>
      </w:r>
      <w:bookmarkEnd w:id="1046"/>
    </w:p>
    <w:p w:rsidR="00E976B2" w:rsidRDefault="00A50680" w:rsidP="00E976B2">
      <w:pPr>
        <w:pStyle w:val="IndentedNote"/>
        <w:keepNext/>
        <w:jc w:val="center"/>
      </w:pPr>
      <w:r>
        <w:object w:dxaOrig="7137" w:dyaOrig="5359">
          <v:shape id="_x0000_i1054" type="#_x0000_t75" style="width:398.2pt;height:283pt" o:ole="">
            <v:imagedata r:id="rId71" o:title="" croptop="4891f" cropleft="604f" cropright="805f"/>
          </v:shape>
          <o:OLEObject Type="Embed" ProgID="PowerPoint.Slide.12" ShapeID="_x0000_i1054" DrawAspect="Content" ObjectID="_1378028187" r:id="rId72"/>
        </w:object>
      </w:r>
    </w:p>
    <w:p w:rsidR="0095740F" w:rsidRDefault="00E976B2" w:rsidP="006638CE">
      <w:pPr>
        <w:pStyle w:val="Caption"/>
      </w:pPr>
      <w:proofErr w:type="gramStart"/>
      <w:r>
        <w:t xml:space="preserve">Figure </w:t>
      </w:r>
      <w:ins w:id="104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4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49" w:author="Dmitry Kaptsenel" w:date="2011-09-20T12:35:00Z">
        <w:r w:rsidR="00AD488C">
          <w:rPr>
            <w:noProof/>
          </w:rPr>
          <w:t>29</w:t>
        </w:r>
      </w:ins>
      <w:ins w:id="1050" w:author="Dmitry Kaptsenel" w:date="2011-09-20T12:30:00Z">
        <w:r w:rsidR="00EC279E">
          <w:fldChar w:fldCharType="end"/>
        </w:r>
      </w:ins>
      <w:del w:id="105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27</w:delText>
        </w:r>
        <w:r w:rsidR="001707ED" w:rsidDel="00385CA0">
          <w:fldChar w:fldCharType="end"/>
        </w:r>
      </w:del>
      <w:r>
        <w:rPr>
          <w:noProof/>
        </w:rPr>
        <w:t xml:space="preserve"> Relative Execution Time pthread/TBB.</w:t>
      </w:r>
      <w:proofErr w:type="gramEnd"/>
      <w:r>
        <w:rPr>
          <w:noProof/>
        </w:rPr>
        <w:t xml:space="preserve"> The higher means longer</w:t>
      </w:r>
      <w:r w:rsidR="006638CE">
        <w:rPr>
          <w:noProof/>
        </w:rPr>
        <w:t xml:space="preserve">. </w:t>
      </w:r>
      <w:r w:rsidR="006638CE">
        <w:rPr>
          <w:noProof/>
        </w:rPr>
        <w:br/>
        <w:t>Value 1 means ptheads takes the same time as TBB.</w:t>
      </w:r>
    </w:p>
    <w:p w:rsidR="0095740F" w:rsidRDefault="0095740F" w:rsidP="007B253A"/>
    <w:p w:rsidR="006638CE" w:rsidRDefault="00A50680" w:rsidP="006638CE">
      <w:pPr>
        <w:keepNext/>
        <w:jc w:val="center"/>
      </w:pPr>
      <w:r>
        <w:object w:dxaOrig="7137" w:dyaOrig="5359">
          <v:shape id="_x0000_i1055" type="#_x0000_t75" style="width:402.55pt;height:283pt" o:ole="">
            <v:imagedata r:id="rId73" o:title="" croptop="4891f" cropleft="709f"/>
          </v:shape>
          <o:OLEObject Type="Embed" ProgID="PowerPoint.Slide.12" ShapeID="_x0000_i1055" DrawAspect="Content" ObjectID="_1378028188" r:id="rId74"/>
        </w:object>
      </w:r>
    </w:p>
    <w:p w:rsidR="00E976B2" w:rsidRDefault="006638CE" w:rsidP="00AC30E8">
      <w:pPr>
        <w:pStyle w:val="Caption"/>
      </w:pPr>
      <w:proofErr w:type="gramStart"/>
      <w:r>
        <w:t xml:space="preserve">Figure </w:t>
      </w:r>
      <w:ins w:id="1052"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53"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54" w:author="Dmitry Kaptsenel" w:date="2011-09-20T12:35:00Z">
        <w:r w:rsidR="00AD488C">
          <w:rPr>
            <w:noProof/>
          </w:rPr>
          <w:t>30</w:t>
        </w:r>
      </w:ins>
      <w:ins w:id="1055" w:author="Dmitry Kaptsenel" w:date="2011-09-20T12:30:00Z">
        <w:r w:rsidR="00EC279E">
          <w:fldChar w:fldCharType="end"/>
        </w:r>
      </w:ins>
      <w:del w:id="1056"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28</w:delText>
        </w:r>
        <w:r w:rsidR="001707ED" w:rsidDel="00385CA0">
          <w:fldChar w:fldCharType="end"/>
        </w:r>
      </w:del>
      <w:r>
        <w:t xml:space="preserve"> </w:t>
      </w:r>
      <w:r w:rsidRPr="007A4177">
        <w:t xml:space="preserve">Relative Execution Time </w:t>
      </w:r>
      <w:proofErr w:type="spellStart"/>
      <w:r w:rsidRPr="007A4177">
        <w:t>pthread</w:t>
      </w:r>
      <w:proofErr w:type="spellEnd"/>
      <w:r w:rsidRPr="007A4177">
        <w:t>/TBB</w:t>
      </w:r>
      <w:r>
        <w:t xml:space="preserve"> excluding simple </w:t>
      </w:r>
      <w:proofErr w:type="spellStart"/>
      <w:r>
        <w:t>pthreads</w:t>
      </w:r>
      <w:proofErr w:type="spellEnd"/>
      <w:r>
        <w:t xml:space="preserve"> on MIC</w:t>
      </w:r>
      <w:r w:rsidRPr="007A4177">
        <w:t>.</w:t>
      </w:r>
      <w:proofErr w:type="gramEnd"/>
      <w:r w:rsidRPr="007A4177">
        <w:t xml:space="preserve"> </w:t>
      </w:r>
      <w:r>
        <w:br/>
      </w:r>
      <w:r>
        <w:rPr>
          <w:noProof/>
        </w:rPr>
        <w:t>The higher means longer. Value 1 means ptheads takes the same time as TBB.</w:t>
      </w:r>
    </w:p>
    <w:p w:rsidR="006638CE" w:rsidRDefault="006638CE" w:rsidP="006638CE"/>
    <w:p w:rsidR="00AC30E8" w:rsidRDefault="00A50680" w:rsidP="00AC30E8">
      <w:pPr>
        <w:keepNext/>
        <w:jc w:val="center"/>
      </w:pPr>
      <w:r>
        <w:object w:dxaOrig="7137" w:dyaOrig="5359">
          <v:shape id="_x0000_i1056" type="#_x0000_t75" style="width:402.55pt;height:283pt" o:ole="">
            <v:imagedata r:id="rId75" o:title="" croptop="4891f" cropleft="709f"/>
          </v:shape>
          <o:OLEObject Type="Embed" ProgID="PowerPoint.Slide.12" ShapeID="_x0000_i1056" DrawAspect="Content" ObjectID="_1378028189" r:id="rId76"/>
        </w:object>
      </w:r>
    </w:p>
    <w:p w:rsidR="006638CE" w:rsidRPr="006638CE" w:rsidRDefault="00AC30E8" w:rsidP="00AC30E8">
      <w:pPr>
        <w:pStyle w:val="Caption"/>
      </w:pPr>
      <w:proofErr w:type="gramStart"/>
      <w:r>
        <w:t xml:space="preserve">Figure </w:t>
      </w:r>
      <w:ins w:id="1057"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58"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59" w:author="Dmitry Kaptsenel" w:date="2011-09-20T12:35:00Z">
        <w:r w:rsidR="00AD488C">
          <w:rPr>
            <w:noProof/>
          </w:rPr>
          <w:t>31</w:t>
        </w:r>
      </w:ins>
      <w:ins w:id="1060" w:author="Dmitry Kaptsenel" w:date="2011-09-20T12:30:00Z">
        <w:r w:rsidR="00EC279E">
          <w:fldChar w:fldCharType="end"/>
        </w:r>
      </w:ins>
      <w:del w:id="1061"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29</w:delText>
        </w:r>
        <w:r w:rsidR="001707ED" w:rsidDel="00385CA0">
          <w:fldChar w:fldCharType="end"/>
        </w:r>
      </w:del>
      <w:r>
        <w:t xml:space="preserve"> Relevant execution time between CPU and MIC for the same method.</w:t>
      </w:r>
      <w:proofErr w:type="gramEnd"/>
      <w:r>
        <w:br/>
        <w:t>The higher means longer. Value 1 means CPU takes the same time as MIC.</w:t>
      </w:r>
    </w:p>
    <w:p w:rsidR="00C00A46" w:rsidRPr="00C00A46" w:rsidRDefault="00763BB4" w:rsidP="00763BB4">
      <w:pPr>
        <w:pStyle w:val="Heading4"/>
      </w:pPr>
      <w:bookmarkStart w:id="1062" w:name="_Toc304285292"/>
      <w:r>
        <w:t xml:space="preserve">Experiments </w:t>
      </w:r>
      <w:r w:rsidR="00C00A46" w:rsidRPr="00C00A46">
        <w:t>Conclusion</w:t>
      </w:r>
      <w:r w:rsidR="00C00A46">
        <w:t>s</w:t>
      </w:r>
      <w:bookmarkEnd w:id="1062"/>
    </w:p>
    <w:p w:rsidR="00C00A46" w:rsidRDefault="00C00A46" w:rsidP="009A2F45">
      <w:pPr>
        <w:pStyle w:val="ListParagraph"/>
        <w:numPr>
          <w:ilvl w:val="0"/>
          <w:numId w:val="35"/>
        </w:numPr>
      </w:pPr>
      <w:r>
        <w:t>MIC behaves better than CPU with larger amounts of work items</w:t>
      </w:r>
    </w:p>
    <w:p w:rsidR="00C00A46" w:rsidRDefault="00C00A46" w:rsidP="009A2F45">
      <w:pPr>
        <w:pStyle w:val="ListParagraph"/>
        <w:numPr>
          <w:ilvl w:val="0"/>
          <w:numId w:val="35"/>
        </w:numPr>
      </w:pPr>
      <w:r>
        <w:t xml:space="preserve">TBB always behaves better than custom </w:t>
      </w:r>
      <w:proofErr w:type="spellStart"/>
      <w:r>
        <w:t>pthreads</w:t>
      </w:r>
      <w:proofErr w:type="spellEnd"/>
    </w:p>
    <w:p w:rsidR="00C00A46" w:rsidRDefault="00C00A46" w:rsidP="009A2F45">
      <w:pPr>
        <w:pStyle w:val="ListParagraph"/>
        <w:numPr>
          <w:ilvl w:val="0"/>
          <w:numId w:val="35"/>
        </w:numPr>
      </w:pPr>
      <w:r>
        <w:t xml:space="preserve">Creation/deletion of </w:t>
      </w:r>
      <w:proofErr w:type="spellStart"/>
      <w:r>
        <w:t>pthreads</w:t>
      </w:r>
      <w:proofErr w:type="spellEnd"/>
      <w:r>
        <w:t xml:space="preserve"> on MIC has a huge performance penalty.</w:t>
      </w:r>
    </w:p>
    <w:p w:rsidR="00C00A46" w:rsidRDefault="00763BB4" w:rsidP="00763BB4">
      <w:pPr>
        <w:pStyle w:val="Heading3"/>
      </w:pPr>
      <w:bookmarkStart w:id="1063" w:name="_Toc304285293"/>
      <w:r>
        <w:lastRenderedPageBreak/>
        <w:t>Understanding the TBB approach</w:t>
      </w:r>
      <w:bookmarkEnd w:id="1063"/>
      <w:r>
        <w:t xml:space="preserve"> </w:t>
      </w:r>
    </w:p>
    <w:p w:rsidR="008578D5" w:rsidRDefault="008578D5" w:rsidP="00905ED9">
      <w:pPr>
        <w:keepNext/>
      </w:pPr>
      <w:r>
        <w:t xml:space="preserve">Description is done according to the </w:t>
      </w:r>
      <w:r w:rsidR="00AE73BE">
        <w:fldChar w:fldCharType="begin"/>
      </w:r>
      <w:r w:rsidR="00AE73BE">
        <w:instrText xml:space="preserve"> HYPERLINK \l "TBB_docs" </w:instrText>
      </w:r>
      <w:ins w:id="1064" w:author="Dmitry Kaptsenel" w:date="2011-09-20T12:31:00Z"/>
      <w:r w:rsidR="00AE73BE">
        <w:fldChar w:fldCharType="separate"/>
      </w:r>
      <w:r w:rsidRPr="008578D5">
        <w:rPr>
          <w:rStyle w:val="Hyperlink"/>
          <w:rFonts w:asciiTheme="minorHAnsi" w:hAnsiTheme="minorHAnsi" w:cs="Arial"/>
        </w:rPr>
        <w:t>[TBB documentation]</w:t>
      </w:r>
      <w:r w:rsidR="00AE73BE">
        <w:rPr>
          <w:rStyle w:val="Hyperlink"/>
          <w:rFonts w:asciiTheme="minorHAnsi" w:hAnsiTheme="minorHAnsi" w:cs="Arial"/>
        </w:rPr>
        <w:fldChar w:fldCharType="end"/>
      </w:r>
      <w:r>
        <w:t xml:space="preserve"> site.</w:t>
      </w:r>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7" type="#_x0000_t75" style="width:468.3pt;height:334.35pt" o:ole="">
            <v:imagedata r:id="rId77" o:title="" croptop="1826f" cropbottom="2739f" cropleft="576f" cropright="1025f"/>
          </v:shape>
          <o:OLEObject Type="Embed" ProgID="PowerPoint.Slide.12" ShapeID="_x0000_i1057" DrawAspect="Content" ObjectID="_1378028190" r:id="rId78"/>
        </w:object>
      </w:r>
    </w:p>
    <w:p w:rsidR="00905ED9" w:rsidRDefault="00905ED9" w:rsidP="00905ED9">
      <w:pPr>
        <w:pStyle w:val="Caption"/>
      </w:pPr>
      <w:r>
        <w:t xml:space="preserve">Figure </w:t>
      </w:r>
      <w:ins w:id="1065"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66"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67" w:author="Dmitry Kaptsenel" w:date="2011-09-20T12:35:00Z">
        <w:r w:rsidR="00AD488C">
          <w:rPr>
            <w:noProof/>
          </w:rPr>
          <w:t>32</w:t>
        </w:r>
      </w:ins>
      <w:ins w:id="1068" w:author="Dmitry Kaptsenel" w:date="2011-09-20T12:30:00Z">
        <w:r w:rsidR="00EC279E">
          <w:fldChar w:fldCharType="end"/>
        </w:r>
      </w:ins>
      <w:del w:id="1069"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30</w:delText>
        </w:r>
        <w:r w:rsidR="001707ED" w:rsidDel="00385CA0">
          <w:fldChar w:fldCharType="end"/>
        </w:r>
      </w:del>
      <w:r>
        <w:t xml:space="preserve"> TBB view for one MIC Core assuming one TBB thread per one Hyper Thread</w:t>
      </w:r>
    </w:p>
    <w:p w:rsidR="00905ED9" w:rsidRDefault="00905ED9" w:rsidP="00905ED9">
      <w:r>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w:t>
      </w:r>
      <w:proofErr w:type="spellStart"/>
      <w:r>
        <w:t>execute_on_</w:t>
      </w:r>
      <w:proofErr w:type="gramStart"/>
      <w:r>
        <w:t>range</w:t>
      </w:r>
      <w:proofErr w:type="spellEnd"/>
      <w:r>
        <w:t>(</w:t>
      </w:r>
      <w:proofErr w:type="gramEnd"/>
      <w:r>
        <w:t xml:space="preserve"> 1….N, kernel, </w:t>
      </w:r>
      <w:proofErr w:type="spellStart"/>
      <w:r>
        <w:t>params</w:t>
      </w:r>
      <w:proofErr w:type="spellEnd"/>
      <w:r>
        <w:t xml:space="preserve"> ). Ranges may be 1D, 2D or 3D. </w:t>
      </w:r>
    </w:p>
    <w:p w:rsidR="00905ED9" w:rsidRDefault="00905ED9" w:rsidP="00905ED9"/>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p>
    <w:p w:rsidR="00905ED9" w:rsidRDefault="00905ED9" w:rsidP="00905ED9">
      <w:pPr>
        <w:keepNext/>
        <w:jc w:val="center"/>
      </w:pPr>
      <w:r w:rsidRPr="00F23FD3">
        <w:rPr>
          <w:color w:val="1F497D"/>
        </w:rPr>
        <w:object w:dxaOrig="7167" w:dyaOrig="5384">
          <v:shape id="_x0000_i1058" type="#_x0000_t75" style="width:416.35pt;height:281.75pt" o:ole="">
            <v:imagedata r:id="rId79" o:title="" cropbottom="6707f"/>
          </v:shape>
          <o:OLEObject Type="Embed" ProgID="PowerPoint.Slide.12" ShapeID="_x0000_i1058" DrawAspect="Content" ObjectID="_1378028191" r:id="rId80"/>
        </w:object>
      </w:r>
    </w:p>
    <w:p w:rsidR="00905ED9" w:rsidRDefault="00905ED9" w:rsidP="00905ED9">
      <w:pPr>
        <w:pStyle w:val="Caption"/>
        <w:rPr>
          <w:color w:val="1F497D"/>
        </w:rPr>
      </w:pPr>
      <w:r>
        <w:t xml:space="preserve">Figure </w:t>
      </w:r>
      <w:ins w:id="1070" w:author="Dmitry Kaptsenel" w:date="2011-09-20T12:30:00Z">
        <w:r w:rsidR="00EC279E">
          <w:fldChar w:fldCharType="begin"/>
        </w:r>
        <w:r w:rsidR="00EC279E">
          <w:instrText xml:space="preserve"> STYLEREF 1 \s </w:instrText>
        </w:r>
      </w:ins>
      <w:r w:rsidR="00EC279E">
        <w:fldChar w:fldCharType="separate"/>
      </w:r>
      <w:r w:rsidR="00AD488C">
        <w:rPr>
          <w:rFonts w:hint="eastAsia"/>
          <w:noProof/>
          <w:cs/>
        </w:rPr>
        <w:t>‎</w:t>
      </w:r>
      <w:r w:rsidR="00AD488C">
        <w:rPr>
          <w:noProof/>
        </w:rPr>
        <w:t>4</w:t>
      </w:r>
      <w:ins w:id="1071" w:author="Dmitry Kaptsenel" w:date="2011-09-20T12:30:00Z">
        <w:r w:rsidR="00EC279E">
          <w:fldChar w:fldCharType="end"/>
        </w:r>
        <w:r w:rsidR="00EC279E">
          <w:noBreakHyphen/>
        </w:r>
        <w:r w:rsidR="00EC279E">
          <w:fldChar w:fldCharType="begin"/>
        </w:r>
        <w:r w:rsidR="00EC279E">
          <w:instrText xml:space="preserve"> SEQ Figure \* ARABIC \s 1 </w:instrText>
        </w:r>
      </w:ins>
      <w:r w:rsidR="00EC279E">
        <w:fldChar w:fldCharType="separate"/>
      </w:r>
      <w:ins w:id="1072" w:author="Dmitry Kaptsenel" w:date="2011-09-20T12:35:00Z">
        <w:r w:rsidR="00AD488C">
          <w:rPr>
            <w:noProof/>
          </w:rPr>
          <w:t>33</w:t>
        </w:r>
      </w:ins>
      <w:ins w:id="1073" w:author="Dmitry Kaptsenel" w:date="2011-09-20T12:30:00Z">
        <w:r w:rsidR="00EC279E">
          <w:fldChar w:fldCharType="end"/>
        </w:r>
      </w:ins>
      <w:del w:id="1074" w:author="Dmitry Kaptsenel" w:date="2011-09-20T11:31:00Z">
        <w:r w:rsidR="001707ED" w:rsidDel="00385CA0">
          <w:fldChar w:fldCharType="begin"/>
        </w:r>
        <w:r w:rsidR="001707ED" w:rsidDel="00385CA0">
          <w:delInstrText xml:space="preserve"> STYLEREF 1 \s </w:delInstrText>
        </w:r>
        <w:r w:rsidR="001707ED" w:rsidDel="00385CA0">
          <w:fldChar w:fldCharType="separate"/>
        </w:r>
        <w:r w:rsidR="00421E08" w:rsidDel="00385CA0">
          <w:rPr>
            <w:rFonts w:hint="eastAsia"/>
            <w:noProof/>
            <w:cs/>
          </w:rPr>
          <w:delText>‎</w:delText>
        </w:r>
        <w:r w:rsidR="00421E08" w:rsidDel="00385CA0">
          <w:rPr>
            <w:noProof/>
          </w:rPr>
          <w:delText>4</w:delText>
        </w:r>
        <w:r w:rsidR="001707ED" w:rsidDel="00385CA0">
          <w:fldChar w:fldCharType="end"/>
        </w:r>
        <w:r w:rsidR="001707ED" w:rsidDel="00385CA0">
          <w:noBreakHyphen/>
        </w:r>
        <w:r w:rsidR="001707ED" w:rsidDel="00385CA0">
          <w:fldChar w:fldCharType="begin"/>
        </w:r>
        <w:r w:rsidR="001707ED" w:rsidDel="00385CA0">
          <w:delInstrText xml:space="preserve"> SEQ Figure \* ARABIC \s 1 </w:delInstrText>
        </w:r>
        <w:r w:rsidR="001707ED" w:rsidDel="00385CA0">
          <w:fldChar w:fldCharType="separate"/>
        </w:r>
        <w:r w:rsidR="00421E08" w:rsidDel="00385CA0">
          <w:rPr>
            <w:noProof/>
          </w:rPr>
          <w:delText>31</w:delText>
        </w:r>
        <w:r w:rsidR="001707ED" w:rsidDel="00385CA0">
          <w:fldChar w:fldCharType="end"/>
        </w:r>
      </w:del>
      <w:r>
        <w:t xml:space="preserve"> </w:t>
      </w:r>
      <w:proofErr w:type="gramStart"/>
      <w:r>
        <w:t>The</w:t>
      </w:r>
      <w:proofErr w:type="gramEnd"/>
      <w:r>
        <w:t xml:space="preserve"> best possible Task scheduling on MIC optimized for cache usage</w:t>
      </w:r>
    </w:p>
    <w:p w:rsidR="00905ED9" w:rsidRDefault="00905ED9" w:rsidP="00905ED9">
      <w:pPr>
        <w:rPr>
          <w:color w:val="1F497D"/>
        </w:rPr>
      </w:pPr>
    </w:p>
    <w:p w:rsidR="00085304" w:rsidRDefault="00970BA2" w:rsidP="00C514D3">
      <w:pPr>
        <w:keepNext/>
      </w:pPr>
      <w:r>
        <w:t>T</w:t>
      </w:r>
      <w:r w:rsidR="00905ED9">
        <w:t>he most appropriate TBB AP</w:t>
      </w:r>
      <w:r w:rsidR="00085304">
        <w:t xml:space="preserve">I to be used is </w:t>
      </w:r>
      <w:proofErr w:type="spellStart"/>
      <w:r w:rsidR="00085304">
        <w:t>parallel_</w:t>
      </w:r>
      <w:proofErr w:type="gramStart"/>
      <w:r w:rsidR="00085304">
        <w:t>for</w:t>
      </w:r>
      <w:proofErr w:type="spellEnd"/>
      <w:r w:rsidR="00085304">
        <w:t>(</w:t>
      </w:r>
      <w:proofErr w:type="gramEnd"/>
      <w:r w:rsidR="00085304">
        <w:t>)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075"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075"/>
    </w:p>
    <w:p w:rsidR="00A94019" w:rsidRDefault="00F1638C">
      <w:pPr>
        <w:pStyle w:val="Heading3"/>
        <w:pageBreakBefore/>
      </w:pPr>
      <w:bookmarkStart w:id="1076" w:name="_Toc304285294"/>
      <w:proofErr w:type="gramStart"/>
      <w:r>
        <w:lastRenderedPageBreak/>
        <w:t xml:space="preserve">TBB usage </w:t>
      </w:r>
      <w:r w:rsidR="004819CA">
        <w:t>by</w:t>
      </w:r>
      <w:r>
        <w:t xml:space="preserve"> </w:t>
      </w:r>
      <w:r w:rsidR="005D0637">
        <w:t xml:space="preserve">the </w:t>
      </w:r>
      <w:r>
        <w:t>OpenCL MIC Device Agent.</w:t>
      </w:r>
      <w:bookmarkEnd w:id="1076"/>
      <w:proofErr w:type="gramEnd"/>
    </w:p>
    <w:p w:rsidR="00F1638C" w:rsidRDefault="00F1638C" w:rsidP="004819CA">
      <w:pPr>
        <w:pStyle w:val="Heading4"/>
      </w:pPr>
      <w:bookmarkStart w:id="1077" w:name="_Toc304285295"/>
      <w:r>
        <w:t xml:space="preserve">TBB usage </w:t>
      </w:r>
      <w:r w:rsidR="004819CA">
        <w:t>by</w:t>
      </w:r>
      <w:r>
        <w:t xml:space="preserve"> the host side</w:t>
      </w:r>
      <w:bookmarkEnd w:id="1077"/>
      <w:r>
        <w:t xml:space="preserve"> </w:t>
      </w:r>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F1638C" w:rsidP="004819CA">
      <w:pPr>
        <w:pStyle w:val="Heading4"/>
      </w:pPr>
      <w:bookmarkStart w:id="1078" w:name="_Toc303853078"/>
      <w:bookmarkStart w:id="1079" w:name="_Toc304285296"/>
      <w:bookmarkEnd w:id="1078"/>
      <w:r>
        <w:t xml:space="preserve">TBB usage </w:t>
      </w:r>
      <w:r w:rsidR="004819CA">
        <w:t>by</w:t>
      </w:r>
      <w:r>
        <w:t xml:space="preserve"> the device side</w:t>
      </w:r>
      <w:bookmarkEnd w:id="1079"/>
    </w:p>
    <w:p w:rsidR="00F1638C" w:rsidRDefault="00846D3E" w:rsidP="004A072C">
      <w:r>
        <w:t xml:space="preserve">As stated in the paragraph </w:t>
      </w:r>
      <w:r w:rsidR="008D1136">
        <w:fldChar w:fldCharType="begin"/>
      </w:r>
      <w:r w:rsidR="00927ED4">
        <w:instrText xml:space="preserve"> REF _Ref289333664 \r \h </w:instrText>
      </w:r>
      <w:r w:rsidR="008D1136">
        <w:fldChar w:fldCharType="separate"/>
      </w:r>
      <w:ins w:id="1080" w:author="Dmitry Kaptsenel" w:date="2011-09-20T12:35:00Z">
        <w:r w:rsidR="00AD488C">
          <w:rPr>
            <w:rFonts w:hint="eastAsia"/>
            <w:cs/>
          </w:rPr>
          <w:t>‎</w:t>
        </w:r>
        <w:r w:rsidR="00AD488C">
          <w:t>4.8.2</w:t>
        </w:r>
      </w:ins>
      <w:del w:id="1081" w:author="Dmitry Kaptsenel" w:date="2011-09-20T12:13:00Z">
        <w:r w:rsidR="00421E08" w:rsidDel="00AE73BE">
          <w:rPr>
            <w:rFonts w:hint="eastAsia"/>
            <w:cs/>
          </w:rPr>
          <w:delText>‎</w:delText>
        </w:r>
        <w:r w:rsidR="00421E08" w:rsidDel="00AE73BE">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ins w:id="1082" w:author="Dmitry Kaptsenel" w:date="2011-09-20T12:35:00Z">
        <w:r w:rsidR="00AD488C" w:rsidRPr="00AD488C">
          <w:rPr>
            <w:i/>
            <w:iCs/>
            <w:rPrChange w:id="1083" w:author="Dmitry Kaptsenel" w:date="2011-09-20T12:35:00Z">
              <w:rPr/>
            </w:rPrChange>
          </w:rPr>
          <w:t>Command Types</w:t>
        </w:r>
      </w:ins>
      <w:del w:id="1084" w:author="Dmitry Kaptsenel" w:date="2011-09-20T12:13:00Z">
        <w:r w:rsidR="00421E08" w:rsidRPr="00873B5C" w:rsidDel="00AE73BE">
          <w:rPr>
            <w:i/>
            <w:iCs/>
          </w:rPr>
          <w:delText>Command Types</w:delText>
        </w:r>
      </w:del>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AD488C">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w:t>
      </w:r>
      <w:proofErr w:type="spellStart"/>
      <w:r w:rsidR="000D04E9">
        <w:rPr>
          <w:i/>
          <w:iCs/>
        </w:rPr>
        <w:t>NDRange</w:t>
      </w:r>
      <w:proofErr w:type="spellEnd"/>
      <w:r w:rsidR="000D04E9">
        <w:rPr>
          <w:i/>
          <w:iCs/>
        </w:rPr>
        <w:t>) and Execute Task.</w:t>
      </w:r>
      <w:r w:rsidR="000D04E9">
        <w:t xml:space="preserve"> </w:t>
      </w:r>
      <w:r w:rsidR="00DE5EDA">
        <w:t xml:space="preserve"> </w:t>
      </w:r>
      <w:r w:rsidR="00C37839">
        <w:t xml:space="preserve">MIC Device Agent device side </w:t>
      </w:r>
      <w:r w:rsidR="00DE5EDA">
        <w:t xml:space="preserve">will try to reuse the similar </w:t>
      </w:r>
      <w:r w:rsidR="00C37839">
        <w:t xml:space="preserve">TBB-wrapping </w:t>
      </w:r>
      <w:r w:rsidR="00DE5EDA">
        <w:t xml:space="preserve">code base </w:t>
      </w:r>
      <w:r w:rsidR="004A072C">
        <w:t>from</w:t>
      </w:r>
      <w:r w:rsidR="00DE5EDA">
        <w:t xml:space="preserve"> OpenCL CPU Device Agent (</w:t>
      </w:r>
      <w:r w:rsidR="00DE5EDA" w:rsidRPr="00E176B5">
        <w:rPr>
          <w:i/>
          <w:iCs/>
        </w:rPr>
        <w:t xml:space="preserve">TBB </w:t>
      </w:r>
      <w:r w:rsidR="00DD3178">
        <w:rPr>
          <w:i/>
          <w:iCs/>
        </w:rPr>
        <w:t>Executer</w:t>
      </w:r>
      <w:r w:rsidR="00DE5EDA">
        <w:t>).</w:t>
      </w:r>
    </w:p>
    <w:p w:rsidR="009C7A94" w:rsidRPr="00C75973" w:rsidRDefault="009C7A94" w:rsidP="00B31F1F"/>
    <w:p w:rsidR="0080017A" w:rsidRDefault="0080017A" w:rsidP="0080017A">
      <w:pPr>
        <w:pStyle w:val="AppendixHeading1"/>
      </w:pPr>
      <w:bookmarkStart w:id="1085" w:name="_Toc220316042"/>
      <w:bookmarkStart w:id="1086" w:name="_Toc304285297"/>
      <w:bookmarkEnd w:id="398"/>
      <w:r>
        <w:lastRenderedPageBreak/>
        <w:t>Terminology</w:t>
      </w:r>
      <w:bookmarkEnd w:id="1085"/>
      <w:bookmarkEnd w:id="108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087" w:name="_Toc298165640"/>
      <w:bookmarkStart w:id="1088" w:name="_Toc298167650"/>
      <w:bookmarkStart w:id="1089" w:name="_Toc304285298"/>
      <w:bookmarkEnd w:id="1087"/>
      <w:bookmarkEnd w:id="1088"/>
      <w:r>
        <w:lastRenderedPageBreak/>
        <w:t>References</w:t>
      </w:r>
      <w:bookmarkEnd w:id="1089"/>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3C7240" w:rsidRDefault="000C61AC" w:rsidP="000C61AC">
            <w:pPr>
              <w:pStyle w:val="TableNormal0"/>
              <w:jc w:val="center"/>
              <w:rPr>
                <w:b/>
                <w:bCs/>
              </w:rPr>
            </w:pPr>
            <w:r>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3963E1" w:rsidRDefault="004B1FEA" w:rsidP="000C61AC">
            <w:pPr>
              <w:pStyle w:val="TableNormal0"/>
              <w:rPr>
                <w:sz w:val="18"/>
                <w:szCs w:val="18"/>
              </w:rPr>
            </w:pPr>
            <w:bookmarkStart w:id="1090" w:name="Runtime_SAS"/>
            <w:bookmarkEnd w:id="1090"/>
            <w:r w:rsidRPr="004B1FEA">
              <w:t>Intel Open CL Framework</w:t>
            </w:r>
            <w:r>
              <w:t xml:space="preserve"> </w:t>
            </w:r>
            <w:r w:rsidRPr="004B1FEA">
              <w:t>Architec</w:t>
            </w:r>
            <w:r>
              <w:t>ture Specification</w:t>
            </w:r>
          </w:p>
        </w:tc>
        <w:tc>
          <w:tcPr>
            <w:tcW w:w="2145" w:type="dxa"/>
          </w:tcPr>
          <w:p w:rsidR="000C61AC" w:rsidRPr="003963E1" w:rsidRDefault="00267090" w:rsidP="000C61AC">
            <w:pPr>
              <w:pStyle w:val="TableNormal0"/>
              <w:rPr>
                <w:sz w:val="18"/>
                <w:szCs w:val="18"/>
              </w:rPr>
            </w:pPr>
            <w:r>
              <w:rPr>
                <w:sz w:val="18"/>
                <w:szCs w:val="18"/>
              </w:rPr>
              <w:t xml:space="preserve">Software Architecture Specification of the OpenCL standard by Intel </w:t>
            </w:r>
            <w:proofErr w:type="spellStart"/>
            <w:r>
              <w:rPr>
                <w:sz w:val="18"/>
                <w:szCs w:val="18"/>
              </w:rPr>
              <w:t>SSGi</w:t>
            </w:r>
            <w:proofErr w:type="spellEnd"/>
            <w:r>
              <w:rPr>
                <w:sz w:val="18"/>
                <w:szCs w:val="18"/>
              </w:rPr>
              <w:t xml:space="preserve">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AE73BE" w:rsidP="000C61AC">
            <w:pPr>
              <w:pStyle w:val="TableNormal0"/>
              <w:rPr>
                <w:sz w:val="18"/>
                <w:szCs w:val="18"/>
              </w:rPr>
            </w:pPr>
            <w:r>
              <w:fldChar w:fldCharType="begin"/>
            </w:r>
            <w:r>
              <w:instrText xml:space="preserve"> HYPERLINK "https://subversion.iil.intel.com/ssg-repos/MMS/OpenCL/docs/design/SoftwareArchitectureSpecifications(SAS)_0%208.docx" </w:instrText>
            </w:r>
            <w:ins w:id="1091" w:author="Dmitry Kaptsenel" w:date="2011-09-20T12:31:00Z"/>
            <w:r>
              <w:fldChar w:fldCharType="separate"/>
            </w:r>
            <w:r w:rsidR="00267090" w:rsidRPr="00267090">
              <w:rPr>
                <w:rStyle w:val="Hyperlink"/>
                <w:rFonts w:asciiTheme="minorHAnsi" w:hAnsiTheme="minorHAnsi" w:cs="Arial"/>
                <w:sz w:val="18"/>
                <w:szCs w:val="18"/>
              </w:rPr>
              <w:t>https://subversion.iil.intel.com/ssg-repos/MMS/OpenCL/docs/design/SoftwareArchitectureSpecifications(SAS)_0%208.docx</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202747">
            <w:pPr>
              <w:jc w:val="left"/>
              <w:rPr>
                <w:rFonts w:ascii="Calibri" w:hAnsi="Calibri"/>
                <w:sz w:val="18"/>
                <w:szCs w:val="18"/>
              </w:rPr>
            </w:pPr>
            <w:bookmarkStart w:id="1092" w:name="OpenCL_spec1_1"/>
            <w:r>
              <w:rPr>
                <w:rFonts w:ascii="Calibri" w:hAnsi="Calibri"/>
                <w:sz w:val="18"/>
                <w:szCs w:val="18"/>
              </w:rPr>
              <w:t xml:space="preserve">OpenCL specification </w:t>
            </w:r>
            <w:proofErr w:type="spellStart"/>
            <w:r>
              <w:rPr>
                <w:rFonts w:ascii="Calibri" w:hAnsi="Calibri"/>
                <w:sz w:val="18"/>
                <w:szCs w:val="18"/>
              </w:rPr>
              <w:t>ver</w:t>
            </w:r>
            <w:proofErr w:type="spellEnd"/>
            <w:r>
              <w:rPr>
                <w:rFonts w:ascii="Calibri" w:hAnsi="Calibri"/>
                <w:sz w:val="18"/>
                <w:szCs w:val="18"/>
              </w:rPr>
              <w:t xml:space="preserve"> </w:t>
            </w:r>
            <w:r w:rsidR="00446FE1">
              <w:rPr>
                <w:rFonts w:ascii="Calibri" w:hAnsi="Calibri"/>
                <w:sz w:val="18"/>
                <w:szCs w:val="18"/>
              </w:rPr>
              <w:t>1.2</w:t>
            </w:r>
            <w:bookmarkEnd w:id="1092"/>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proofErr w:type="spellStart"/>
            <w:r w:rsidRPr="00202747">
              <w:rPr>
                <w:rFonts w:ascii="Calibri" w:hAnsi="Calibri"/>
                <w:sz w:val="18"/>
                <w:szCs w:val="18"/>
              </w:rPr>
              <w:t>Khronos</w:t>
            </w:r>
            <w:proofErr w:type="spellEnd"/>
            <w:r w:rsidRPr="00202747">
              <w:rPr>
                <w:rFonts w:ascii="Calibri" w:hAnsi="Calibri"/>
                <w:sz w:val="18"/>
                <w:szCs w:val="18"/>
              </w:rPr>
              <w:t xml:space="preserve">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AE73BE" w:rsidP="000C61AC">
            <w:pPr>
              <w:rPr>
                <w:rFonts w:ascii="Calibri" w:hAnsi="Calibri"/>
                <w:sz w:val="18"/>
                <w:szCs w:val="18"/>
              </w:rPr>
            </w:pPr>
            <w:r>
              <w:fldChar w:fldCharType="begin"/>
            </w:r>
            <w:r>
              <w:instrText xml:space="preserve"> HYPERLINK "https://wiki.ith.intel.com/download/attachments/15892825/opencl12-rev05.pdf?version=1&amp;modificationDate=1309936564427" </w:instrText>
            </w:r>
            <w:ins w:id="1093" w:author="Dmitry Kaptsenel" w:date="2011-09-20T12:31:00Z"/>
            <w:r>
              <w:fldChar w:fldCharType="separate"/>
            </w:r>
            <w:r w:rsidR="00D56995" w:rsidRPr="00446FE1">
              <w:rPr>
                <w:rStyle w:val="Hyperlink"/>
                <w:rFonts w:asciiTheme="minorHAnsi" w:hAnsiTheme="minorHAnsi" w:cs="Arial"/>
              </w:rPr>
              <w:t>https://wiki.ith.intel.com/download/attachments/15892825/opencl12-rev05.pdf?version=1&amp;modificationDate=1309936564427</w:t>
            </w:r>
            <w:r>
              <w:rPr>
                <w:rStyle w:val="Hyperlink"/>
                <w:rFonts w:asciiTheme="minorHAnsi" w:hAnsiTheme="minorHAnsi" w:cs="Arial"/>
              </w:rPr>
              <w:fldChar w:fldCharType="end"/>
            </w:r>
          </w:p>
        </w:tc>
      </w:tr>
      <w:tr w:rsidR="000C61AC" w:rsidRPr="003963E1" w:rsidTr="00A94F50">
        <w:tc>
          <w:tcPr>
            <w:tcW w:w="2358" w:type="dxa"/>
          </w:tcPr>
          <w:p w:rsidR="000C61AC" w:rsidRPr="003963E1" w:rsidRDefault="003F68D1" w:rsidP="000C61AC">
            <w:pPr>
              <w:jc w:val="left"/>
              <w:rPr>
                <w:rFonts w:ascii="Calibri" w:hAnsi="Calibri"/>
                <w:sz w:val="18"/>
                <w:szCs w:val="18"/>
              </w:rPr>
            </w:pPr>
            <w:bookmarkStart w:id="1094" w:name="COI"/>
            <w:r>
              <w:rPr>
                <w:rFonts w:ascii="Calibri" w:hAnsi="Calibri"/>
                <w:sz w:val="18"/>
                <w:szCs w:val="18"/>
              </w:rPr>
              <w:t>COI</w:t>
            </w:r>
            <w:bookmarkEnd w:id="1094"/>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AE73BE" w:rsidP="000C61AC">
            <w:pPr>
              <w:rPr>
                <w:rFonts w:ascii="Calibri" w:hAnsi="Calibri"/>
                <w:sz w:val="18"/>
                <w:szCs w:val="18"/>
              </w:rPr>
            </w:pPr>
            <w:r>
              <w:fldChar w:fldCharType="begin"/>
            </w:r>
            <w:r>
              <w:instrText xml:space="preserve"> HYPERLINK "http://moss.amr.ith.intel.com/sites/SSG-DPD-PLL/manycore/TPT%20SW%20Arch%20Core/default.aspx" </w:instrText>
            </w:r>
            <w:ins w:id="1095" w:author="Dmitry Kaptsenel" w:date="2011-09-20T12:31:00Z"/>
            <w:r>
              <w:fldChar w:fldCharType="separate"/>
            </w:r>
            <w:r w:rsidR="003F68D1" w:rsidRPr="003F68D1">
              <w:rPr>
                <w:rStyle w:val="Hyperlink"/>
                <w:rFonts w:ascii="Calibri" w:hAnsi="Calibri" w:cs="Arial"/>
                <w:sz w:val="18"/>
                <w:szCs w:val="18"/>
              </w:rPr>
              <w:t>http://moss.amr.ith.intel.com/sites/SSG-DPD-PLL/manycore/TPT%20SW%20Arch%20Core/default.aspx</w:t>
            </w:r>
            <w:r>
              <w:rPr>
                <w:rStyle w:val="Hyperlink"/>
                <w:rFonts w:ascii="Calibri" w:hAnsi="Calibri" w:cs="Arial"/>
                <w:sz w:val="18"/>
                <w:szCs w:val="18"/>
              </w:rPr>
              <w:fldChar w:fldCharType="end"/>
            </w:r>
          </w:p>
        </w:tc>
      </w:tr>
      <w:tr w:rsidR="000C61AC" w:rsidRPr="003963E1" w:rsidTr="00A94F50">
        <w:tc>
          <w:tcPr>
            <w:tcW w:w="2358" w:type="dxa"/>
          </w:tcPr>
          <w:p w:rsidR="000C61AC" w:rsidRPr="003963E1" w:rsidRDefault="007F2A11">
            <w:pPr>
              <w:pStyle w:val="TableNormal0"/>
              <w:rPr>
                <w:sz w:val="18"/>
                <w:szCs w:val="18"/>
              </w:rPr>
            </w:pPr>
            <w:bookmarkStart w:id="1096" w:name="Compiler_SAS"/>
            <w:r w:rsidRPr="007F2A11">
              <w:rPr>
                <w:sz w:val="18"/>
                <w:szCs w:val="18"/>
              </w:rPr>
              <w:t xml:space="preserve">MIC </w:t>
            </w:r>
            <w:r w:rsidR="00B946B0">
              <w:t xml:space="preserve">Device </w:t>
            </w:r>
            <w:r w:rsidRPr="007F2A11">
              <w:rPr>
                <w:sz w:val="18"/>
                <w:szCs w:val="18"/>
              </w:rPr>
              <w:t>Backend</w:t>
            </w:r>
            <w:r w:rsidR="00F42220">
              <w:rPr>
                <w:sz w:val="18"/>
                <w:szCs w:val="18"/>
              </w:rPr>
              <w:t xml:space="preserve"> </w:t>
            </w:r>
            <w:r w:rsidRPr="007F2A11">
              <w:rPr>
                <w:sz w:val="18"/>
                <w:szCs w:val="18"/>
              </w:rPr>
              <w:t>Design</w:t>
            </w:r>
            <w:bookmarkEnd w:id="1096"/>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3963E1" w:rsidRDefault="008578D5" w:rsidP="000C61AC">
            <w:pPr>
              <w:pStyle w:val="TableNormal0"/>
              <w:rPr>
                <w:sz w:val="18"/>
                <w:szCs w:val="18"/>
              </w:rPr>
            </w:pPr>
            <w:bookmarkStart w:id="1097" w:name="TBB_docs"/>
            <w:r>
              <w:rPr>
                <w:sz w:val="18"/>
                <w:szCs w:val="18"/>
              </w:rPr>
              <w:t>TBB documentation</w:t>
            </w:r>
            <w:bookmarkEnd w:id="1097"/>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AE73BE" w:rsidP="000C61AC">
            <w:pPr>
              <w:pStyle w:val="TableNormal0"/>
              <w:rPr>
                <w:sz w:val="18"/>
                <w:szCs w:val="18"/>
              </w:rPr>
            </w:pPr>
            <w:r>
              <w:fldChar w:fldCharType="begin"/>
            </w:r>
            <w:r>
              <w:instrText xml:space="preserve"> HYPERLINK "http://software.intel.com/en-us/articles/intel-threading-building-blocks-documentation/" </w:instrText>
            </w:r>
            <w:ins w:id="1098" w:author="Dmitry Kaptsenel" w:date="2011-09-20T12:31:00Z"/>
            <w:r>
              <w:fldChar w:fldCharType="separate"/>
            </w:r>
            <w:r w:rsidR="008578D5" w:rsidRPr="008578D5">
              <w:rPr>
                <w:rStyle w:val="Hyperlink"/>
                <w:rFonts w:asciiTheme="minorHAnsi" w:hAnsiTheme="minorHAnsi" w:cs="Arial"/>
                <w:sz w:val="18"/>
                <w:szCs w:val="18"/>
              </w:rPr>
              <w:t>http://software.intel.com/en-us/articles/intel-threading-building-blocks-documentation/</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9D3E64" w:rsidP="000C61AC">
            <w:pPr>
              <w:pStyle w:val="TableNormal0"/>
              <w:rPr>
                <w:sz w:val="18"/>
                <w:szCs w:val="18"/>
              </w:rPr>
            </w:pPr>
            <w:bookmarkStart w:id="1099" w:name="SDK_Product"/>
            <w:r w:rsidRPr="009D3E64">
              <w:rPr>
                <w:sz w:val="18"/>
                <w:szCs w:val="18"/>
              </w:rPr>
              <w:t>Intel OpenCL SDK product</w:t>
            </w:r>
            <w:bookmarkEnd w:id="1099"/>
          </w:p>
        </w:tc>
        <w:tc>
          <w:tcPr>
            <w:tcW w:w="2145" w:type="dxa"/>
          </w:tcPr>
          <w:p w:rsidR="000C61AC" w:rsidRPr="003963E1" w:rsidRDefault="009D3E64" w:rsidP="000C61AC">
            <w:pPr>
              <w:pStyle w:val="TableNormal0"/>
              <w:rPr>
                <w:sz w:val="18"/>
                <w:szCs w:val="18"/>
              </w:rPr>
            </w:pPr>
            <w:r>
              <w:rPr>
                <w:sz w:val="18"/>
                <w:szCs w:val="18"/>
              </w:rPr>
              <w:t xml:space="preserve">Official Intel OpenCL </w:t>
            </w:r>
            <w:proofErr w:type="gramStart"/>
            <w:r>
              <w:rPr>
                <w:sz w:val="18"/>
                <w:szCs w:val="18"/>
              </w:rPr>
              <w:t>download</w:t>
            </w:r>
            <w:proofErr w:type="gramEnd"/>
            <w:r>
              <w:rPr>
                <w:sz w:val="18"/>
                <w:szCs w:val="18"/>
              </w:rPr>
              <w:t xml:space="preserve">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AE73BE" w:rsidP="000C61AC">
            <w:pPr>
              <w:pStyle w:val="TableNormal0"/>
              <w:rPr>
                <w:sz w:val="18"/>
                <w:szCs w:val="18"/>
              </w:rPr>
            </w:pPr>
            <w:r>
              <w:fldChar w:fldCharType="begin"/>
            </w:r>
            <w:r>
              <w:instrText xml:space="preserve"> HYPERLINK "http://software.intel.com/en-us/articles/opencl-sdk/" </w:instrText>
            </w:r>
            <w:ins w:id="1100" w:author="Dmitry Kaptsenel" w:date="2011-09-20T12:31:00Z"/>
            <w:r>
              <w:fldChar w:fldCharType="separate"/>
            </w:r>
            <w:r w:rsidR="009D3E64" w:rsidRPr="009D3E64">
              <w:rPr>
                <w:rStyle w:val="Hyperlink"/>
                <w:rFonts w:asciiTheme="minorHAnsi" w:hAnsiTheme="minorHAnsi" w:cs="Arial"/>
                <w:sz w:val="18"/>
                <w:szCs w:val="18"/>
              </w:rPr>
              <w:t>http://software.intel.com/en-us/articles/opencl-sdk/</w:t>
            </w:r>
            <w:r>
              <w:rPr>
                <w:rStyle w:val="Hyperlink"/>
                <w:rFonts w:asciiTheme="minorHAnsi" w:hAnsiTheme="minorHAnsi" w:cs="Arial"/>
                <w:sz w:val="18"/>
                <w:szCs w:val="18"/>
              </w:rPr>
              <w:fldChar w:fldCharType="end"/>
            </w: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3963E1" w:rsidRDefault="000C61AC" w:rsidP="000C61AC">
            <w:pPr>
              <w:jc w:val="left"/>
              <w:rPr>
                <w:rFonts w:ascii="Calibri" w:hAnsi="Calibri"/>
                <w:sz w:val="18"/>
                <w:szCs w:val="18"/>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101" w:name="_Ref298165354"/>
      <w:bookmarkStart w:id="1102" w:name="_Ref298165385"/>
      <w:bookmarkStart w:id="1103" w:name="_Toc304285299"/>
      <w:r>
        <w:lastRenderedPageBreak/>
        <w:t>Requirements</w:t>
      </w:r>
      <w:bookmarkEnd w:id="1101"/>
      <w:bookmarkEnd w:id="1102"/>
      <w:bookmarkEnd w:id="1103"/>
    </w:p>
    <w:tbl>
      <w:tblPr>
        <w:tblStyle w:val="TableGrid"/>
        <w:tblW w:w="5000" w:type="pct"/>
        <w:tblLayout w:type="fixed"/>
        <w:tblLook w:val="0620" w:firstRow="1" w:lastRow="0" w:firstColumn="0" w:lastColumn="0" w:noHBand="1" w:noVBand="1"/>
      </w:tblPr>
      <w:tblGrid>
        <w:gridCol w:w="467"/>
        <w:gridCol w:w="8010"/>
        <w:gridCol w:w="721"/>
        <w:gridCol w:w="1098"/>
        <w:tblGridChange w:id="1104">
          <w:tblGrid>
            <w:gridCol w:w="467"/>
            <w:gridCol w:w="8010"/>
            <w:gridCol w:w="721"/>
            <w:gridCol w:w="1098"/>
          </w:tblGrid>
        </w:tblGridChange>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105" w:author="Dmitry Kaptsenel" w:date="2011-09-20T12:35:00Z">
              <w:r w:rsidR="00AD488C" w:rsidRPr="001F1506">
                <w:rPr>
                  <w:i/>
                  <w:iCs/>
                </w:rPr>
                <w:t xml:space="preserve">To support sharing and transferring memory objects between different devices, MIC Device Agent </w:t>
              </w:r>
              <w:r w:rsidR="00AD488C">
                <w:rPr>
                  <w:i/>
                  <w:iCs/>
                </w:rPr>
                <w:t xml:space="preserve">and OpenCL Runtime </w:t>
              </w:r>
              <w:proofErr w:type="spellStart"/>
              <w:r w:rsidR="00AD488C">
                <w:rPr>
                  <w:i/>
                  <w:iCs/>
                </w:rPr>
                <w:t>IOCLDevice</w:t>
              </w:r>
              <w:proofErr w:type="spellEnd"/>
              <w:r w:rsidR="00AD488C">
                <w:rPr>
                  <w:i/>
                  <w:iCs/>
                </w:rPr>
                <w:t xml:space="preserve"> should</w:t>
              </w:r>
              <w:r w:rsidR="00AD488C" w:rsidRPr="001F1506">
                <w:rPr>
                  <w:i/>
                  <w:iCs/>
                </w:rPr>
                <w:t xml:space="preserve"> </w:t>
              </w:r>
              <w:r w:rsidR="00AD488C">
                <w:rPr>
                  <w:i/>
                  <w:iCs/>
                </w:rPr>
                <w:t xml:space="preserve">be extended with several new </w:t>
              </w:r>
              <w:r w:rsidR="00AD488C" w:rsidRPr="001F1506">
                <w:rPr>
                  <w:i/>
                  <w:iCs/>
                </w:rPr>
                <w:t>methods</w:t>
              </w:r>
            </w:ins>
            <w:del w:id="1106" w:author="Dmitry Kaptsenel" w:date="2011-09-20T12:13:00Z">
              <w:r w:rsidR="00421E08" w:rsidRPr="001F1506" w:rsidDel="00AE73BE">
                <w:rPr>
                  <w:i/>
                  <w:iCs/>
                </w:rPr>
                <w:delText xml:space="preserve">To support sharing and transferring memory objects between different devices, MIC Device Agent </w:delText>
              </w:r>
              <w:r w:rsidR="00421E08" w:rsidDel="00AE73BE">
                <w:rPr>
                  <w:i/>
                  <w:iCs/>
                </w:rPr>
                <w:delText>and OpenCL Runtime IOCLDevice should</w:delText>
              </w:r>
              <w:r w:rsidR="00421E08" w:rsidRPr="001F1506" w:rsidDel="00AE73BE">
                <w:rPr>
                  <w:i/>
                  <w:iCs/>
                </w:rPr>
                <w:delText xml:space="preserve"> </w:delText>
              </w:r>
              <w:r w:rsidR="00421E08" w:rsidDel="00AE73BE">
                <w:rPr>
                  <w:i/>
                  <w:iCs/>
                </w:rPr>
                <w:delText xml:space="preserve">be extended with several new </w:delText>
              </w:r>
              <w:r w:rsidR="00421E08" w:rsidRPr="001F1506" w:rsidDel="00AE73BE">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AD488C">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107" w:author="Dmitry Kaptsenel" w:date="2011-09-20T12:35:00Z">
              <w:r w:rsidR="00AD488C" w:rsidRPr="00A94F50">
                <w:rPr>
                  <w:i/>
                  <w:iCs/>
                </w:rPr>
                <w:t>Device</w:t>
              </w:r>
              <w:r w:rsidR="00AD488C" w:rsidRPr="00B946B0">
                <w:t xml:space="preserve"> </w:t>
              </w:r>
              <w:proofErr w:type="spellStart"/>
              <w:r w:rsidR="00AD488C" w:rsidRPr="00AB0350">
                <w:rPr>
                  <w:i/>
                  <w:iCs/>
                </w:rPr>
                <w:t>BackEnd</w:t>
              </w:r>
              <w:proofErr w:type="spellEnd"/>
              <w:r w:rsidR="00AD488C" w:rsidRPr="00AB0350">
                <w:rPr>
                  <w:i/>
                  <w:iCs/>
                </w:rPr>
                <w:t xml:space="preserve"> to provide buffer kernel argument R/W usage attribute</w:t>
              </w:r>
            </w:ins>
            <w:del w:id="1108" w:author="Dmitry Kaptsenel" w:date="2011-09-20T12:13:00Z">
              <w:r w:rsidR="00421E08" w:rsidRPr="00A94F50" w:rsidDel="00AE73BE">
                <w:rPr>
                  <w:i/>
                  <w:iCs/>
                </w:rPr>
                <w:delText>Device</w:delText>
              </w:r>
              <w:r w:rsidR="00421E08" w:rsidRPr="00B946B0" w:rsidDel="00AE73BE">
                <w:delText xml:space="preserve"> </w:delText>
              </w:r>
              <w:r w:rsidR="00421E08" w:rsidRPr="00AB0350" w:rsidDel="00AE73BE">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109" w:author="Dmitry Kaptsenel" w:date="2011-09-20T12:35:00Z">
              <w:r w:rsidR="00AD488C" w:rsidRPr="00E433E7">
                <w:rPr>
                  <w:i/>
                  <w:iCs/>
                </w:rPr>
                <w:t xml:space="preserve">requirements </w:t>
              </w:r>
              <w:r w:rsidR="00AD488C">
                <w:rPr>
                  <w:i/>
                  <w:iCs/>
                </w:rPr>
                <w:t xml:space="preserve">for Runtime and </w:t>
              </w:r>
              <w:r w:rsidR="00AD488C">
                <w:t xml:space="preserve">Device </w:t>
              </w:r>
              <w:r w:rsidR="00AD488C">
                <w:rPr>
                  <w:i/>
                  <w:iCs/>
                </w:rPr>
                <w:t>Backend</w:t>
              </w:r>
              <w:r w:rsidR="00AD488C" w:rsidRPr="00E433E7">
                <w:rPr>
                  <w:i/>
                  <w:iCs/>
                </w:rPr>
                <w:t xml:space="preserve"> for </w:t>
              </w:r>
              <w:proofErr w:type="spellStart"/>
              <w:r w:rsidR="00AD488C" w:rsidRPr="00E433E7">
                <w:rPr>
                  <w:i/>
                  <w:iCs/>
                </w:rPr>
                <w:t>printf</w:t>
              </w:r>
              <w:proofErr w:type="spellEnd"/>
              <w:r w:rsidR="00AD488C" w:rsidRPr="00E433E7">
                <w:rPr>
                  <w:i/>
                  <w:iCs/>
                </w:rPr>
                <w:t>() support on MIC</w:t>
              </w:r>
            </w:ins>
            <w:del w:id="1110" w:author="Dmitry Kaptsenel" w:date="2011-09-20T12:13:00Z">
              <w:r w:rsidR="00421E08" w:rsidRPr="00E433E7" w:rsidDel="00AE73BE">
                <w:rPr>
                  <w:i/>
                  <w:iCs/>
                </w:rPr>
                <w:delText xml:space="preserve">requirements </w:delText>
              </w:r>
              <w:r w:rsidR="00421E08" w:rsidDel="00AE73BE">
                <w:rPr>
                  <w:i/>
                  <w:iCs/>
                </w:rPr>
                <w:delText xml:space="preserve">for Runtime and </w:delText>
              </w:r>
              <w:r w:rsidR="00421E08" w:rsidDel="00AE73BE">
                <w:delText xml:space="preserve">Device </w:delText>
              </w:r>
              <w:r w:rsidR="00421E08" w:rsidDel="00AE73BE">
                <w:rPr>
                  <w:i/>
                  <w:iCs/>
                </w:rPr>
                <w:delText>Backend</w:delText>
              </w:r>
              <w:r w:rsidR="00421E08" w:rsidRPr="00E433E7" w:rsidDel="00AE73BE">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AD488C"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ins w:id="1111" w:author="Dmitry Kaptsenel" w:date="2011-09-20T12:35:00Z">
              <w:r w:rsidR="00AD488C">
                <w:rPr>
                  <w:noProof/>
                  <w:sz w:val="18"/>
                  <w:szCs w:val="18"/>
                </w:rPr>
                <w:t>51</w:t>
              </w:r>
            </w:ins>
            <w:del w:id="1112" w:author="Dmitry Kaptsenel" w:date="2011-09-20T12:13:00Z">
              <w:r w:rsidR="00421E08" w:rsidDel="00AE73BE">
                <w:rPr>
                  <w:noProof/>
                  <w:sz w:val="18"/>
                  <w:szCs w:val="18"/>
                </w:rPr>
                <w:delText>50</w:delText>
              </w:r>
            </w:del>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113" w:author="Dmitry Kaptsenel" w:date="2011-09-20T12:35:00Z">
              <w:r w:rsidR="00AD488C" w:rsidRPr="00A94F50">
                <w:rPr>
                  <w:i/>
                  <w:iCs/>
                </w:rPr>
                <w:t>Device</w:t>
              </w:r>
              <w:r w:rsidR="00AD488C" w:rsidRPr="00B946B0">
                <w:t xml:space="preserve"> </w:t>
              </w:r>
              <w:r w:rsidR="00AD488C" w:rsidRPr="00AB0350">
                <w:rPr>
                  <w:i/>
                  <w:iCs/>
                </w:rPr>
                <w:t xml:space="preserve">Backend to provide </w:t>
              </w:r>
              <w:r w:rsidR="00AD488C" w:rsidRPr="00C0058C">
                <w:rPr>
                  <w:i/>
                  <w:iCs/>
                </w:rPr>
                <w:t xml:space="preserve">ICLDevBackend </w:t>
              </w:r>
              <w:r w:rsidR="00AD488C" w:rsidRPr="00AB0350">
                <w:rPr>
                  <w:i/>
                  <w:iCs/>
                </w:rPr>
                <w:t xml:space="preserve">Program executable memory size and </w:t>
              </w:r>
              <w:r w:rsidR="00AD488C">
                <w:rPr>
                  <w:i/>
                  <w:iCs/>
                </w:rPr>
                <w:t xml:space="preserve">required </w:t>
              </w:r>
              <w:r w:rsidR="00AD488C" w:rsidRPr="00AB0350">
                <w:rPr>
                  <w:i/>
                  <w:iCs/>
                </w:rPr>
                <w:t>Unique ID</w:t>
              </w:r>
            </w:ins>
            <w:del w:id="1114" w:author="Dmitry Kaptsenel" w:date="2011-09-20T12:13:00Z">
              <w:r w:rsidR="00421E08" w:rsidRPr="00A94F50" w:rsidDel="00AE73BE">
                <w:rPr>
                  <w:i/>
                  <w:iCs/>
                </w:rPr>
                <w:delText>Device</w:delText>
              </w:r>
              <w:r w:rsidR="00421E08" w:rsidRPr="00B946B0" w:rsidDel="00AE73BE">
                <w:delText xml:space="preserve"> </w:delText>
              </w:r>
              <w:r w:rsidR="00421E08" w:rsidRPr="00AB0350" w:rsidDel="00AE73BE">
                <w:rPr>
                  <w:i/>
                  <w:iCs/>
                </w:rPr>
                <w:delText xml:space="preserve">Backend to provide </w:delText>
              </w:r>
              <w:r w:rsidR="00421E08" w:rsidRPr="00C0058C" w:rsidDel="00AE73BE">
                <w:rPr>
                  <w:i/>
                  <w:iCs/>
                </w:rPr>
                <w:delText xml:space="preserve">ICLDevBackend </w:delText>
              </w:r>
              <w:r w:rsidR="00421E08" w:rsidRPr="00AB0350" w:rsidDel="00AE73BE">
                <w:rPr>
                  <w:i/>
                  <w:iCs/>
                </w:rPr>
                <w:delText xml:space="preserve">Program executable memory size and </w:delText>
              </w:r>
              <w:r w:rsidR="00421E08" w:rsidDel="00AE73BE">
                <w:rPr>
                  <w:i/>
                  <w:iCs/>
                </w:rPr>
                <w:delText xml:space="preserve">required </w:delText>
              </w:r>
              <w:r w:rsidR="00421E08" w:rsidRPr="00AB0350" w:rsidDel="00AE73BE">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ins w:id="1115" w:author="Dmitry Kaptsenel" w:date="2011-09-20T12:35:00Z">
              <w:r w:rsidR="00AD488C">
                <w:rPr>
                  <w:noProof/>
                  <w:sz w:val="18"/>
                  <w:szCs w:val="18"/>
                </w:rPr>
                <w:t>56</w:t>
              </w:r>
            </w:ins>
            <w:del w:id="1116" w:author="Dmitry Kaptsenel" w:date="2011-09-20T12:13:00Z">
              <w:r w:rsidR="00421E08" w:rsidDel="00AE73BE">
                <w:rPr>
                  <w:noProof/>
                  <w:sz w:val="18"/>
                  <w:szCs w:val="18"/>
                </w:rPr>
                <w:delText>54</w:delText>
              </w:r>
            </w:del>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117" w:author="Dmitry Kaptsenel" w:date="2011-09-20T12:35:00Z">
              <w:r w:rsidR="00AD488C" w:rsidRPr="00AB0350">
                <w:rPr>
                  <w:i/>
                  <w:iCs/>
                </w:rPr>
                <w:t xml:space="preserve">Runtime to provide </w:t>
              </w:r>
              <w:r w:rsidR="00AD488C" w:rsidRPr="00C0058C">
                <w:rPr>
                  <w:i/>
                  <w:iCs/>
                </w:rPr>
                <w:t xml:space="preserve">ICLDevBackend </w:t>
              </w:r>
              <w:r w:rsidR="00AD488C" w:rsidRPr="00AB0350">
                <w:rPr>
                  <w:i/>
                  <w:iCs/>
                </w:rPr>
                <w:t>Program unload notification to Device Agent</w:t>
              </w:r>
            </w:ins>
            <w:del w:id="1118" w:author="Dmitry Kaptsenel" w:date="2011-09-20T12:13:00Z">
              <w:r w:rsidR="00421E08" w:rsidRPr="00AB0350" w:rsidDel="00AE73BE">
                <w:rPr>
                  <w:i/>
                  <w:iCs/>
                </w:rPr>
                <w:delText xml:space="preserve">Runtime to provide </w:delText>
              </w:r>
              <w:r w:rsidR="00421E08" w:rsidRPr="00C0058C" w:rsidDel="00AE73BE">
                <w:rPr>
                  <w:i/>
                  <w:iCs/>
                </w:rPr>
                <w:delText xml:space="preserve">ICLDevBackend </w:delText>
              </w:r>
              <w:r w:rsidR="00421E08" w:rsidRPr="00AB0350" w:rsidDel="00AE73BE">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ins w:id="1119" w:author="Dmitry Kaptsenel" w:date="2011-09-20T12:35:00Z">
              <w:r w:rsidR="00AD488C">
                <w:rPr>
                  <w:noProof/>
                  <w:sz w:val="18"/>
                  <w:szCs w:val="18"/>
                </w:rPr>
                <w:t>57</w:t>
              </w:r>
            </w:ins>
            <w:del w:id="1120" w:author="Dmitry Kaptsenel" w:date="2011-09-20T12:13:00Z">
              <w:r w:rsidR="00421E08" w:rsidDel="00AE73BE">
                <w:rPr>
                  <w:noProof/>
                  <w:sz w:val="18"/>
                  <w:szCs w:val="18"/>
                </w:rPr>
                <w:delText>55</w:delText>
              </w:r>
            </w:del>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121" w:author="Dmitry Kaptsenel" w:date="2011-09-20T12:35:00Z">
              <w:r w:rsidR="00AD488C" w:rsidRPr="00835AFE">
                <w:rPr>
                  <w:i/>
                  <w:iCs/>
                </w:rPr>
                <w:t xml:space="preserve">MIC </w:t>
              </w:r>
              <w:r w:rsidR="00AD488C">
                <w:t xml:space="preserve">Device </w:t>
              </w:r>
              <w:r w:rsidR="00AD488C" w:rsidRPr="00835AFE">
                <w:rPr>
                  <w:i/>
                  <w:iCs/>
                </w:rPr>
                <w:t>Backend initialization protocol</w:t>
              </w:r>
            </w:ins>
            <w:del w:id="1122" w:author="Dmitry Kaptsenel" w:date="2011-09-20T12:13:00Z">
              <w:r w:rsidR="00421E08" w:rsidRPr="00835AFE" w:rsidDel="00AE73BE">
                <w:rPr>
                  <w:i/>
                  <w:iCs/>
                </w:rPr>
                <w:delText xml:space="preserve">MIC </w:delText>
              </w:r>
              <w:r w:rsidR="00421E08" w:rsidDel="00AE73BE">
                <w:delText xml:space="preserve">Device </w:delText>
              </w:r>
              <w:r w:rsidR="00421E08" w:rsidRPr="00835AFE" w:rsidDel="00AE73BE">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ins w:id="1123" w:author="Dmitry Kaptsenel" w:date="2011-09-20T12:35:00Z">
              <w:r w:rsidR="00AD488C">
                <w:rPr>
                  <w:rFonts w:ascii="Calibri" w:hAnsi="Calibri"/>
                  <w:noProof/>
                  <w:sz w:val="18"/>
                  <w:szCs w:val="18"/>
                </w:rPr>
                <w:t>53</w:t>
              </w:r>
            </w:ins>
            <w:del w:id="1124" w:author="Dmitry Kaptsenel" w:date="2011-09-20T12:13:00Z">
              <w:r w:rsidR="00421E08" w:rsidDel="00AE73BE">
                <w:rPr>
                  <w:rFonts w:ascii="Calibri" w:hAnsi="Calibri"/>
                  <w:noProof/>
                  <w:sz w:val="18"/>
                  <w:szCs w:val="18"/>
                </w:rPr>
                <w:delText>51</w:delText>
              </w:r>
            </w:del>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125" w:author="Dmitry Kaptsenel" w:date="2011-09-20T12:35:00Z">
              <w:r w:rsidR="00AD488C" w:rsidRPr="00A94F50">
                <w:rPr>
                  <w:i/>
                  <w:iCs/>
                </w:rPr>
                <w:t>requirements from</w:t>
              </w:r>
              <w:r w:rsidR="00AD488C">
                <w:t xml:space="preserve"> </w:t>
              </w:r>
              <w:r w:rsidR="00AD488C" w:rsidRPr="00AF4C9C">
                <w:rPr>
                  <w:i/>
                  <w:iCs/>
                </w:rPr>
                <w:t xml:space="preserve">OpenCL </w:t>
              </w:r>
              <w:r w:rsidR="00AD488C">
                <w:rPr>
                  <w:i/>
                  <w:iCs/>
                </w:rPr>
                <w:t>to support MIC Device Fission</w:t>
              </w:r>
            </w:ins>
            <w:del w:id="1126" w:author="Dmitry Kaptsenel" w:date="2011-09-20T12:13:00Z">
              <w:r w:rsidR="00421E08" w:rsidRPr="00A94F50" w:rsidDel="00AE73BE">
                <w:rPr>
                  <w:i/>
                  <w:iCs/>
                </w:rPr>
                <w:delText>requirements from</w:delText>
              </w:r>
              <w:r w:rsidR="00421E08" w:rsidDel="00AE73BE">
                <w:delText xml:space="preserve"> </w:delText>
              </w:r>
              <w:r w:rsidR="00421E08" w:rsidRPr="00AF4C9C" w:rsidDel="00AE73BE">
                <w:rPr>
                  <w:i/>
                  <w:iCs/>
                </w:rPr>
                <w:delText xml:space="preserve">OpenCL </w:delText>
              </w:r>
              <w:r w:rsidR="00421E08" w:rsidDel="00AE73BE">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proofErr w:type="spellStart"/>
            <w:proofErr w:type="gramStart"/>
            <w:ins w:id="1127" w:author="Dmitry Kaptsenel" w:date="2011-09-20T12:35:00Z">
              <w:r w:rsidR="00AD488C" w:rsidRPr="00565173">
                <w:rPr>
                  <w:i/>
                  <w:iCs/>
                </w:rPr>
                <w:t>CreateMappedRegion</w:t>
              </w:r>
              <w:proofErr w:type="spellEnd"/>
              <w:r w:rsidR="00AD488C" w:rsidRPr="00565173">
                <w:rPr>
                  <w:i/>
                  <w:iCs/>
                </w:rPr>
                <w:t>(</w:t>
              </w:r>
              <w:proofErr w:type="gramEnd"/>
              <w:r w:rsidR="00AD488C" w:rsidRPr="00565173">
                <w:rPr>
                  <w:i/>
                  <w:iCs/>
                </w:rPr>
                <w:t>) should return device-specific data per mapping</w:t>
              </w:r>
              <w:r w:rsidR="00AD488C">
                <w:rPr>
                  <w:i/>
                  <w:iCs/>
                </w:rPr>
                <w:t xml:space="preserve"> to the Runtime</w:t>
              </w:r>
              <w:r w:rsidR="00AD488C" w:rsidRPr="00565173">
                <w:rPr>
                  <w:i/>
                  <w:iCs/>
                </w:rPr>
                <w:t>.</w:t>
              </w:r>
            </w:ins>
            <w:del w:id="1128" w:author="Dmitry Kaptsenel" w:date="2011-09-20T12:13:00Z">
              <w:r w:rsidR="00421E08" w:rsidRPr="00565173" w:rsidDel="00AE73BE">
                <w:rPr>
                  <w:i/>
                  <w:iCs/>
                </w:rPr>
                <w:delText>CreateMappedRegion() should return device-specific data per mapping</w:delText>
              </w:r>
              <w:r w:rsidR="00421E08" w:rsidDel="00AE73BE">
                <w:rPr>
                  <w:i/>
                  <w:iCs/>
                </w:rPr>
                <w:delText xml:space="preserve"> to the Runtime</w:delText>
              </w:r>
              <w:r w:rsidR="00421E08" w:rsidRPr="00565173" w:rsidDel="00AE73BE">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AD488C" w:rsidRPr="003F6B57">
              <w:rPr>
                <w:i/>
                <w:iCs/>
              </w:rPr>
              <w:t xml:space="preserve">Runtime should ensure that </w:t>
            </w:r>
            <w:proofErr w:type="spellStart"/>
            <w:proofErr w:type="gramStart"/>
            <w:r w:rsidR="00AD488C" w:rsidRPr="003F6B57">
              <w:rPr>
                <w:i/>
                <w:iCs/>
              </w:rPr>
              <w:t>ReleaseMappedRegion</w:t>
            </w:r>
            <w:proofErr w:type="spellEnd"/>
            <w:r w:rsidR="00AD488C" w:rsidRPr="003F6B57">
              <w:rPr>
                <w:i/>
                <w:iCs/>
              </w:rPr>
              <w:t>(</w:t>
            </w:r>
            <w:proofErr w:type="gramEnd"/>
            <w:r w:rsidR="00AD488C" w:rsidRPr="003F6B57">
              <w:rPr>
                <w:i/>
                <w:iCs/>
              </w:rPr>
              <w:t xml:space="preserve">) is called for the same </w:t>
            </w:r>
            <w:proofErr w:type="spellStart"/>
            <w:r w:rsidR="00AD488C" w:rsidRPr="003F6B57">
              <w:rPr>
                <w:i/>
                <w:iCs/>
              </w:rPr>
              <w:t>IDevMemObject</w:t>
            </w:r>
            <w:proofErr w:type="spellEnd"/>
            <w:r w:rsidR="00AD488C" w:rsidRPr="003F6B57">
              <w:rPr>
                <w:i/>
                <w:iCs/>
              </w:rPr>
              <w:t xml:space="preserve"> that was used for </w:t>
            </w:r>
            <w:proofErr w:type="spellStart"/>
            <w:r w:rsidR="00AD488C" w:rsidRPr="003F6B57">
              <w:rPr>
                <w:i/>
                <w:iCs/>
              </w:rPr>
              <w:t>CreateMappedRegion</w:t>
            </w:r>
            <w:proofErr w:type="spellEnd"/>
            <w:r w:rsidR="00AD488C" w:rsidRPr="003F6B57">
              <w:rPr>
                <w:i/>
                <w:iCs/>
              </w:rPr>
              <w:t>().</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129" w:author="Dmitry Kaptsenel" w:date="2011-09-20T12:35:00Z">
              <w:r w:rsidR="00AD488C" w:rsidRPr="00A94F50">
                <w:rPr>
                  <w:i/>
                  <w:iCs/>
                </w:rPr>
                <w:t xml:space="preserve">Runtime should modify Device Querying and Creation APIs of Device Agents to support multiple </w:t>
              </w:r>
              <w:r w:rsidR="00AD488C">
                <w:rPr>
                  <w:i/>
                  <w:iCs/>
                </w:rPr>
                <w:t xml:space="preserve">top level </w:t>
              </w:r>
              <w:r w:rsidR="00AD488C" w:rsidRPr="00A94F50">
                <w:rPr>
                  <w:i/>
                  <w:iCs/>
                </w:rPr>
                <w:t>device</w:t>
              </w:r>
              <w:r w:rsidR="00AD488C">
                <w:rPr>
                  <w:i/>
                  <w:iCs/>
                </w:rPr>
                <w:t xml:space="preserve"> instances</w:t>
              </w:r>
              <w:r w:rsidR="00AD488C" w:rsidRPr="00A94F50">
                <w:rPr>
                  <w:i/>
                  <w:iCs/>
                </w:rPr>
                <w:t xml:space="preserve"> of the same type</w:t>
              </w:r>
            </w:ins>
            <w:del w:id="1130" w:author="Dmitry Kaptsenel" w:date="2011-09-20T12:13:00Z">
              <w:r w:rsidR="00421E08" w:rsidRPr="00A94F50" w:rsidDel="00AE73BE">
                <w:rPr>
                  <w:i/>
                  <w:iCs/>
                </w:rPr>
                <w:delText xml:space="preserve">Runtime should modify Device Querying and Creation APIs of Device Agents to support multiple </w:delText>
              </w:r>
              <w:r w:rsidR="00421E08" w:rsidDel="00AE73BE">
                <w:rPr>
                  <w:i/>
                  <w:iCs/>
                </w:rPr>
                <w:delText xml:space="preserve">top level </w:delText>
              </w:r>
              <w:r w:rsidR="00421E08" w:rsidRPr="00A94F50" w:rsidDel="00AE73BE">
                <w:rPr>
                  <w:i/>
                  <w:iCs/>
                </w:rPr>
                <w:delText>device</w:delText>
              </w:r>
              <w:r w:rsidR="00421E08" w:rsidDel="00AE73BE">
                <w:rPr>
                  <w:i/>
                  <w:iCs/>
                </w:rPr>
                <w:delText xml:space="preserve"> instances</w:delText>
              </w:r>
              <w:r w:rsidR="00421E08" w:rsidRPr="00A94F50" w:rsidDel="00AE73BE">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AD488C">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r w:rsidR="00AD488C" w:rsidRPr="00873B5C">
              <w:rPr>
                <w:i/>
                <w:iCs/>
              </w:rPr>
              <w:t>Runtime should take required actions according to OpenCL spec to synchronize data when user performs any action that may modify buffer or its sub-buffers</w:t>
            </w:r>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131" w:author="Dmitry Kaptsenel" w:date="2011-09-20T12:35:00Z">
              <w:r w:rsidR="00AD488C" w:rsidRPr="005825D8">
                <w:rPr>
                  <w:i/>
                  <w:iCs/>
                </w:rPr>
                <w:t xml:space="preserve">COI </w:t>
              </w:r>
              <w:r w:rsidR="00AD488C">
                <w:rPr>
                  <w:i/>
                  <w:iCs/>
                </w:rPr>
                <w:t>should support</w:t>
              </w:r>
              <w:r w:rsidR="00AD488C" w:rsidRPr="005825D8">
                <w:rPr>
                  <w:i/>
                  <w:iCs/>
                </w:rPr>
                <w:t xml:space="preserve"> non-4K aligned buffers </w:t>
              </w:r>
              <w:r w:rsidR="00AD488C">
                <w:rPr>
                  <w:i/>
                  <w:iCs/>
                </w:rPr>
                <w:t xml:space="preserve">on the source (host) side </w:t>
              </w:r>
              <w:r w:rsidR="00AD488C" w:rsidRPr="005825D8">
                <w:rPr>
                  <w:i/>
                  <w:iCs/>
                </w:rPr>
                <w:t>also, possibly with some performance degradation</w:t>
              </w:r>
              <w:r w:rsidR="00AD488C">
                <w:t>.</w:t>
              </w:r>
            </w:ins>
            <w:del w:id="1132" w:author="Dmitry Kaptsenel" w:date="2011-09-20T12:13:00Z">
              <w:r w:rsidR="00421E08" w:rsidRPr="005825D8" w:rsidDel="00AE73BE">
                <w:rPr>
                  <w:i/>
                  <w:iCs/>
                </w:rPr>
                <w:delText xml:space="preserve">COI </w:delText>
              </w:r>
              <w:r w:rsidR="00421E08" w:rsidDel="00AE73BE">
                <w:rPr>
                  <w:i/>
                  <w:iCs/>
                </w:rPr>
                <w:delText>should support</w:delText>
              </w:r>
              <w:r w:rsidR="00421E08" w:rsidRPr="005825D8" w:rsidDel="00AE73BE">
                <w:rPr>
                  <w:i/>
                  <w:iCs/>
                </w:rPr>
                <w:delText xml:space="preserve"> non-4K aligned buffers </w:delText>
              </w:r>
              <w:r w:rsidR="00421E08" w:rsidDel="00AE73BE">
                <w:rPr>
                  <w:i/>
                  <w:iCs/>
                </w:rPr>
                <w:delText xml:space="preserve">on the source (host) side </w:delText>
              </w:r>
              <w:r w:rsidR="00421E08" w:rsidRPr="005825D8" w:rsidDel="00AE73BE">
                <w:rPr>
                  <w:i/>
                  <w:iCs/>
                </w:rPr>
                <w:delText>also, possibly with some performance degradation</w:delText>
              </w:r>
              <w:r w:rsidR="00421E08" w:rsidDel="00AE73BE">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F54C94">
        <w:tblPrEx>
          <w:tblW w:w="5000" w:type="pct"/>
          <w:tblLayout w:type="fixed"/>
          <w:tblLook w:val="0620" w:firstRow="1" w:lastRow="0" w:firstColumn="0" w:lastColumn="0" w:noHBand="1" w:noVBand="1"/>
          <w:tblPrExChange w:id="1133" w:author="Dmitry Kaptsenel" w:date="2011-09-20T11:47:00Z">
            <w:tblPrEx>
              <w:tblW w:w="5000" w:type="pct"/>
              <w:tblLayout w:type="fixed"/>
              <w:tblLook w:val="0620" w:firstRow="1" w:lastRow="0" w:firstColumn="0" w:lastColumn="0" w:noHBand="1" w:noVBand="1"/>
            </w:tblPrEx>
          </w:tblPrExChange>
        </w:tblPrEx>
        <w:trPr>
          <w:trHeight w:val="464"/>
        </w:trPr>
        <w:tc>
          <w:tcPr>
            <w:tcW w:w="227" w:type="pct"/>
            <w:vAlign w:val="center"/>
            <w:tcPrChange w:id="1134" w:author="Dmitry Kaptsenel" w:date="2011-09-20T11:47:00Z">
              <w:tcPr>
                <w:tcW w:w="227" w:type="pct"/>
                <w:vAlign w:val="center"/>
              </w:tcPr>
            </w:tcPrChange>
          </w:tcPr>
          <w:p w:rsidR="00F211B0" w:rsidRPr="003963E1" w:rsidRDefault="00F211B0" w:rsidP="00F54C94">
            <w:pPr>
              <w:jc w:val="center"/>
              <w:rPr>
                <w:rFonts w:ascii="Calibri" w:hAnsi="Calibri"/>
                <w:sz w:val="18"/>
                <w:szCs w:val="18"/>
              </w:rPr>
              <w:pPrChange w:id="1135" w:author="Dmitry Kaptsenel" w:date="2011-09-20T11:46:00Z">
                <w:pPr>
                  <w:jc w:val="center"/>
                </w:pPr>
              </w:pPrChange>
            </w:pPr>
            <w:r>
              <w:rPr>
                <w:rFonts w:ascii="Calibri" w:hAnsi="Calibri"/>
                <w:sz w:val="18"/>
                <w:szCs w:val="18"/>
              </w:rPr>
              <w:t>16</w:t>
            </w:r>
          </w:p>
        </w:tc>
        <w:tc>
          <w:tcPr>
            <w:tcW w:w="3890" w:type="pct"/>
            <w:vAlign w:val="center"/>
            <w:tcPrChange w:id="1136" w:author="Dmitry Kaptsenel" w:date="2011-09-20T11:47:00Z">
              <w:tcPr>
                <w:tcW w:w="3890" w:type="pct"/>
              </w:tcPr>
            </w:tcPrChange>
          </w:tcPr>
          <w:p w:rsidR="00F211B0" w:rsidRPr="003963E1" w:rsidRDefault="00F54C94" w:rsidP="00F54C94">
            <w:pPr>
              <w:jc w:val="left"/>
              <w:rPr>
                <w:rFonts w:ascii="Calibri" w:hAnsi="Calibri"/>
                <w:sz w:val="18"/>
                <w:szCs w:val="18"/>
              </w:rPr>
              <w:pPrChange w:id="1137" w:author="Dmitry Kaptsenel" w:date="2011-09-20T11:47:00Z">
                <w:pPr>
                  <w:jc w:val="left"/>
                </w:pPr>
              </w:pPrChange>
            </w:pPr>
            <w:ins w:id="1138" w:author="Dmitry Kaptsenel" w:date="2011-09-20T11:45:00Z">
              <w:r>
                <w:rPr>
                  <w:rFonts w:ascii="Calibri" w:hAnsi="Calibri"/>
                  <w:sz w:val="18"/>
                  <w:szCs w:val="18"/>
                </w:rPr>
                <w:fldChar w:fldCharType="begin"/>
              </w:r>
              <w:r>
                <w:rPr>
                  <w:rFonts w:ascii="Calibri" w:hAnsi="Calibri"/>
                  <w:sz w:val="18"/>
                  <w:szCs w:val="18"/>
                </w:rPr>
                <w:instrText xml:space="preserve"> REF REQUIREMENT16 \h </w:instrText>
              </w:r>
              <w:r>
                <w:rPr>
                  <w:rFonts w:ascii="Calibri" w:hAnsi="Calibri"/>
                  <w:sz w:val="18"/>
                  <w:szCs w:val="18"/>
                </w:rPr>
              </w:r>
            </w:ins>
            <w:r>
              <w:rPr>
                <w:rFonts w:ascii="Calibri" w:hAnsi="Calibri"/>
                <w:sz w:val="18"/>
                <w:szCs w:val="18"/>
              </w:rPr>
              <w:instrText xml:space="preserve"> \* MERGEFORMAT </w:instrText>
            </w:r>
            <w:r>
              <w:rPr>
                <w:rFonts w:ascii="Calibri" w:hAnsi="Calibri"/>
                <w:sz w:val="18"/>
                <w:szCs w:val="18"/>
              </w:rPr>
              <w:fldChar w:fldCharType="separate"/>
            </w:r>
            <w:ins w:id="1139" w:author="Dmitry Kaptsenel" w:date="2011-09-20T12:35:00Z">
              <w:r w:rsidR="00AD488C" w:rsidRPr="00F54C94">
                <w:rPr>
                  <w:i/>
                  <w:iCs/>
                  <w:rPrChange w:id="1140" w:author="Dmitry Kaptsenel" w:date="2011-09-20T11:45:00Z">
                    <w:rPr/>
                  </w:rPrChange>
                </w:rPr>
                <w:t>COI need to provide ability to measure buffer operations start time (</w:t>
              </w:r>
              <w:proofErr w:type="spellStart"/>
              <w:r w:rsidR="00AD488C" w:rsidRPr="00F54C94">
                <w:rPr>
                  <w:i/>
                  <w:iCs/>
                  <w:rPrChange w:id="1141" w:author="Dmitry Kaptsenel" w:date="2011-09-20T11:45:00Z">
                    <w:rPr/>
                  </w:rPrChange>
                </w:rPr>
                <w:t>Tstart</w:t>
              </w:r>
              <w:proofErr w:type="spellEnd"/>
              <w:r w:rsidR="00AD488C" w:rsidRPr="00F54C94">
                <w:rPr>
                  <w:i/>
                  <w:iCs/>
                  <w:rPrChange w:id="1142" w:author="Dmitry Kaptsenel" w:date="2011-09-20T11:45:00Z">
                    <w:rPr/>
                  </w:rPrChange>
                </w:rPr>
                <w:t>)</w:t>
              </w:r>
            </w:ins>
            <w:ins w:id="1143" w:author="Dmitry Kaptsenel" w:date="2011-09-20T11:45:00Z">
              <w:r>
                <w:rPr>
                  <w:rFonts w:ascii="Calibri" w:hAnsi="Calibri"/>
                  <w:sz w:val="18"/>
                  <w:szCs w:val="18"/>
                </w:rPr>
                <w:fldChar w:fldCharType="end"/>
              </w:r>
            </w:ins>
            <w:ins w:id="1144" w:author="Dmitry Kaptsenel" w:date="2011-09-20T11:47:00Z">
              <w:r w:rsidRPr="003963E1">
                <w:rPr>
                  <w:rFonts w:ascii="Calibri" w:hAnsi="Calibri"/>
                  <w:sz w:val="18"/>
                  <w:szCs w:val="18"/>
                </w:rPr>
                <w:t xml:space="preserve"> </w:t>
              </w:r>
            </w:ins>
          </w:p>
        </w:tc>
        <w:tc>
          <w:tcPr>
            <w:tcW w:w="350" w:type="pct"/>
            <w:vAlign w:val="center"/>
            <w:tcPrChange w:id="1145" w:author="Dmitry Kaptsenel" w:date="2011-09-20T11:47:00Z">
              <w:tcPr>
                <w:tcW w:w="350" w:type="pct"/>
                <w:vAlign w:val="center"/>
              </w:tcPr>
            </w:tcPrChange>
          </w:tcPr>
          <w:p w:rsidR="00F211B0" w:rsidRPr="003963E1" w:rsidRDefault="00F54C94" w:rsidP="00C0058C">
            <w:pPr>
              <w:jc w:val="center"/>
              <w:rPr>
                <w:rFonts w:ascii="Calibri" w:hAnsi="Calibri"/>
                <w:sz w:val="18"/>
                <w:szCs w:val="18"/>
              </w:rPr>
            </w:pPr>
            <w:ins w:id="1146" w:author="Dmitry Kaptsenel" w:date="2011-09-20T11:46:00Z">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ins>
            <w:r>
              <w:rPr>
                <w:rFonts w:ascii="Calibri" w:hAnsi="Calibri"/>
                <w:sz w:val="18"/>
                <w:szCs w:val="18"/>
              </w:rPr>
              <w:fldChar w:fldCharType="separate"/>
            </w:r>
            <w:ins w:id="1147" w:author="Dmitry Kaptsenel" w:date="2011-09-20T12:35:00Z">
              <w:r w:rsidR="00AD488C">
                <w:rPr>
                  <w:rFonts w:ascii="Calibri" w:hAnsi="Calibri"/>
                  <w:noProof/>
                  <w:sz w:val="18"/>
                  <w:szCs w:val="18"/>
                </w:rPr>
                <w:t>51</w:t>
              </w:r>
            </w:ins>
            <w:ins w:id="1148" w:author="Dmitry Kaptsenel" w:date="2011-09-20T11:46:00Z">
              <w:r>
                <w:rPr>
                  <w:rFonts w:ascii="Calibri" w:hAnsi="Calibri"/>
                  <w:sz w:val="18"/>
                  <w:szCs w:val="18"/>
                </w:rPr>
                <w:fldChar w:fldCharType="end"/>
              </w:r>
            </w:ins>
          </w:p>
        </w:tc>
        <w:tc>
          <w:tcPr>
            <w:tcW w:w="533" w:type="pct"/>
            <w:vAlign w:val="center"/>
            <w:tcPrChange w:id="1149" w:author="Dmitry Kaptsenel" w:date="2011-09-20T11:47:00Z">
              <w:tcPr>
                <w:tcW w:w="533" w:type="pct"/>
                <w:vAlign w:val="center"/>
              </w:tcPr>
            </w:tcPrChange>
          </w:tcPr>
          <w:p w:rsidR="00F211B0" w:rsidRPr="003963E1" w:rsidRDefault="00F54C94" w:rsidP="00C0058C">
            <w:pPr>
              <w:jc w:val="center"/>
              <w:rPr>
                <w:rFonts w:ascii="Calibri" w:hAnsi="Calibri"/>
                <w:sz w:val="18"/>
                <w:szCs w:val="18"/>
              </w:rPr>
            </w:pPr>
            <w:ins w:id="1150" w:author="Dmitry Kaptsenel" w:date="2011-09-20T11:47:00Z">
              <w:r w:rsidRPr="00A4646D">
                <w:rPr>
                  <w:rFonts w:ascii="Calibri" w:hAnsi="Calibri"/>
                  <w:sz w:val="18"/>
                  <w:szCs w:val="18"/>
                  <w:highlight w:val="yellow"/>
                </w:rPr>
                <w:t>Open</w:t>
              </w:r>
            </w:ins>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ins w:id="1151" w:author="Dmitry Kaptsenel" w:date="2011-09-20T12:03:00Z">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ins>
            <w:r>
              <w:rPr>
                <w:rFonts w:ascii="Calibri" w:hAnsi="Calibri"/>
                <w:sz w:val="18"/>
                <w:szCs w:val="18"/>
              </w:rPr>
              <w:fldChar w:fldCharType="separate"/>
            </w:r>
            <w:ins w:id="1152" w:author="Dmitry Kaptsenel" w:date="2011-09-20T12:35:00Z">
              <w:r w:rsidR="00AD488C" w:rsidRPr="00C02E48">
                <w:rPr>
                  <w:i/>
                  <w:iCs/>
                  <w:rPrChange w:id="1153" w:author="Dmitry Kaptsenel" w:date="2011-09-20T12:02:00Z">
                    <w:rPr/>
                  </w:rPrChange>
                </w:rPr>
                <w:t xml:space="preserve">Runtime should allow differentiation between CL_RUNNING command status change notification and </w:t>
              </w:r>
              <w:proofErr w:type="spellStart"/>
              <w:r w:rsidR="00AD488C" w:rsidRPr="00C02E48">
                <w:rPr>
                  <w:i/>
                  <w:iCs/>
                  <w:rPrChange w:id="1154" w:author="Dmitry Kaptsenel" w:date="2011-09-20T12:02:00Z">
                    <w:rPr/>
                  </w:rPrChange>
                </w:rPr>
                <w:t>Tstart</w:t>
              </w:r>
              <w:proofErr w:type="spellEnd"/>
              <w:r w:rsidR="00AD488C" w:rsidRPr="00C02E48">
                <w:rPr>
                  <w:i/>
                  <w:iCs/>
                  <w:rPrChange w:id="1155" w:author="Dmitry Kaptsenel" w:date="2011-09-20T12:02:00Z">
                    <w:rPr/>
                  </w:rPrChange>
                </w:rPr>
                <w:t xml:space="preserve"> measurement notification.</w:t>
              </w:r>
            </w:ins>
            <w:ins w:id="1156" w:author="Dmitry Kaptsenel" w:date="2011-09-20T12:03:00Z">
              <w:r>
                <w:rPr>
                  <w:rFonts w:ascii="Calibri" w:hAnsi="Calibri"/>
                  <w:sz w:val="18"/>
                  <w:szCs w:val="18"/>
                </w:rPr>
                <w:fldChar w:fldCharType="end"/>
              </w:r>
            </w:ins>
          </w:p>
        </w:tc>
        <w:tc>
          <w:tcPr>
            <w:tcW w:w="350" w:type="pct"/>
            <w:vAlign w:val="center"/>
          </w:tcPr>
          <w:p w:rsidR="00F211B0" w:rsidRPr="003963E1" w:rsidRDefault="008577BD" w:rsidP="00C0058C">
            <w:pPr>
              <w:jc w:val="center"/>
              <w:rPr>
                <w:rFonts w:ascii="Calibri" w:hAnsi="Calibri"/>
                <w:sz w:val="18"/>
                <w:szCs w:val="18"/>
              </w:rPr>
            </w:pPr>
            <w:ins w:id="1157" w:author="Dmitry Kaptsenel" w:date="2011-09-20T12:03:00Z">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ins>
            <w:r>
              <w:rPr>
                <w:rFonts w:ascii="Calibri" w:hAnsi="Calibri"/>
                <w:sz w:val="18"/>
                <w:szCs w:val="18"/>
              </w:rPr>
              <w:fldChar w:fldCharType="separate"/>
            </w:r>
            <w:ins w:id="1158" w:author="Dmitry Kaptsenel" w:date="2011-09-20T12:35:00Z">
              <w:r w:rsidR="00AD488C">
                <w:rPr>
                  <w:rFonts w:ascii="Calibri" w:hAnsi="Calibri"/>
                  <w:noProof/>
                  <w:sz w:val="18"/>
                  <w:szCs w:val="18"/>
                </w:rPr>
                <w:t>52</w:t>
              </w:r>
            </w:ins>
            <w:ins w:id="1159" w:author="Dmitry Kaptsenel" w:date="2011-09-20T12:03:00Z">
              <w:r>
                <w:rPr>
                  <w:rFonts w:ascii="Calibri" w:hAnsi="Calibri"/>
                  <w:sz w:val="18"/>
                  <w:szCs w:val="18"/>
                </w:rPr>
                <w:fldChar w:fldCharType="end"/>
              </w:r>
            </w:ins>
          </w:p>
        </w:tc>
        <w:tc>
          <w:tcPr>
            <w:tcW w:w="533" w:type="pct"/>
            <w:vAlign w:val="center"/>
          </w:tcPr>
          <w:p w:rsidR="00F211B0" w:rsidRPr="003963E1" w:rsidRDefault="008577BD" w:rsidP="00C0058C">
            <w:pPr>
              <w:jc w:val="center"/>
              <w:rPr>
                <w:rFonts w:ascii="Calibri" w:hAnsi="Calibri"/>
                <w:sz w:val="18"/>
                <w:szCs w:val="18"/>
              </w:rPr>
            </w:pPr>
            <w:ins w:id="1160" w:author="Dmitry Kaptsenel" w:date="2011-09-20T12:03: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0B64EE" w:rsidTr="00873B5C">
        <w:trPr>
          <w:cantSplit/>
          <w:del w:id="1161" w:author="Dmitry Kaptsenel" w:date="2011-09-20T12:05:00Z"/>
        </w:trPr>
        <w:tc>
          <w:tcPr>
            <w:tcW w:w="227" w:type="pct"/>
            <w:vAlign w:val="center"/>
          </w:tcPr>
          <w:p w:rsidR="00F211B0" w:rsidDel="000B64EE" w:rsidRDefault="00F211B0" w:rsidP="00C0058C">
            <w:pPr>
              <w:jc w:val="center"/>
              <w:rPr>
                <w:del w:id="1162" w:author="Dmitry Kaptsenel" w:date="2011-09-20T12:05:00Z"/>
                <w:rFonts w:ascii="Calibri" w:hAnsi="Calibri"/>
                <w:sz w:val="18"/>
                <w:szCs w:val="18"/>
              </w:rPr>
            </w:pPr>
            <w:bookmarkStart w:id="1163" w:name="_Toc304285300"/>
            <w:bookmarkEnd w:id="1163"/>
          </w:p>
        </w:tc>
        <w:tc>
          <w:tcPr>
            <w:tcW w:w="3890" w:type="pct"/>
          </w:tcPr>
          <w:p w:rsidR="00F211B0" w:rsidDel="000B64EE" w:rsidRDefault="00F211B0" w:rsidP="00C0058C">
            <w:pPr>
              <w:jc w:val="left"/>
              <w:rPr>
                <w:del w:id="1164" w:author="Dmitry Kaptsenel" w:date="2011-09-20T12:05:00Z"/>
                <w:rFonts w:ascii="Calibri" w:hAnsi="Calibri"/>
                <w:sz w:val="18"/>
                <w:szCs w:val="18"/>
              </w:rPr>
            </w:pPr>
            <w:bookmarkStart w:id="1165" w:name="_Toc304285301"/>
            <w:bookmarkEnd w:id="1165"/>
          </w:p>
        </w:tc>
        <w:tc>
          <w:tcPr>
            <w:tcW w:w="350" w:type="pct"/>
            <w:vAlign w:val="center"/>
          </w:tcPr>
          <w:p w:rsidR="00F211B0" w:rsidDel="000B64EE" w:rsidRDefault="00F211B0" w:rsidP="00C0058C">
            <w:pPr>
              <w:jc w:val="center"/>
              <w:rPr>
                <w:del w:id="1166" w:author="Dmitry Kaptsenel" w:date="2011-09-20T12:05:00Z"/>
                <w:rFonts w:ascii="Calibri" w:hAnsi="Calibri"/>
                <w:sz w:val="18"/>
                <w:szCs w:val="18"/>
              </w:rPr>
            </w:pPr>
            <w:bookmarkStart w:id="1167" w:name="_Toc304285302"/>
            <w:bookmarkEnd w:id="1167"/>
          </w:p>
        </w:tc>
        <w:tc>
          <w:tcPr>
            <w:tcW w:w="533" w:type="pct"/>
            <w:vAlign w:val="center"/>
          </w:tcPr>
          <w:p w:rsidR="00F211B0" w:rsidRPr="003963E1" w:rsidDel="000B64EE" w:rsidRDefault="00F211B0" w:rsidP="00C0058C">
            <w:pPr>
              <w:jc w:val="center"/>
              <w:rPr>
                <w:del w:id="1168" w:author="Dmitry Kaptsenel" w:date="2011-09-20T12:05:00Z"/>
                <w:rFonts w:ascii="Calibri" w:hAnsi="Calibri"/>
                <w:sz w:val="18"/>
                <w:szCs w:val="18"/>
              </w:rPr>
            </w:pPr>
            <w:bookmarkStart w:id="1169" w:name="_Toc304285303"/>
            <w:bookmarkEnd w:id="1169"/>
          </w:p>
        </w:tc>
        <w:bookmarkStart w:id="1170" w:name="_Toc304285304"/>
        <w:bookmarkEnd w:id="1170"/>
      </w:tr>
    </w:tbl>
    <w:p w:rsidR="007F6C4C" w:rsidRDefault="007F6C4C" w:rsidP="001A3927">
      <w:pPr>
        <w:pStyle w:val="AppendixHeading1"/>
      </w:pPr>
      <w:bookmarkStart w:id="1171" w:name="_Toc303853083"/>
      <w:bookmarkStart w:id="1172" w:name="_Ref298165407"/>
      <w:bookmarkStart w:id="1173" w:name="_Ref298165422"/>
      <w:bookmarkStart w:id="1174" w:name="_Toc304285305"/>
      <w:bookmarkEnd w:id="1171"/>
      <w:r>
        <w:lastRenderedPageBreak/>
        <w:t>Assumptions</w:t>
      </w:r>
      <w:bookmarkEnd w:id="1172"/>
      <w:bookmarkEnd w:id="1173"/>
      <w:bookmarkEnd w:id="1174"/>
    </w:p>
    <w:tbl>
      <w:tblPr>
        <w:tblStyle w:val="TableGrid"/>
        <w:tblW w:w="0" w:type="auto"/>
        <w:tblLayout w:type="fixed"/>
        <w:tblLook w:val="0620" w:firstRow="1" w:lastRow="0" w:firstColumn="0" w:lastColumn="0" w:noHBand="1" w:noVBand="1"/>
      </w:tblPr>
      <w:tblGrid>
        <w:gridCol w:w="467"/>
        <w:gridCol w:w="8731"/>
        <w:gridCol w:w="990"/>
        <w:tblGridChange w:id="1175">
          <w:tblGrid>
            <w:gridCol w:w="467"/>
            <w:gridCol w:w="8731"/>
            <w:gridCol w:w="990"/>
          </w:tblGrid>
        </w:tblGridChange>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176" w:author="Dmitry Kaptsenel" w:date="2011-09-20T12:35:00Z">
              <w:r w:rsidR="00AD488C" w:rsidRPr="00AB0350">
                <w:rPr>
                  <w:i/>
                  <w:iCs/>
                </w:rPr>
                <w:t xml:space="preserve">This document assumes MIC device will be integrated with CPU Intel OpenCL Runtime, described in the </w:t>
              </w:r>
              <w:r w:rsidR="00AD488C" w:rsidRPr="00B846A4">
                <w:rPr>
                  <w:i/>
                  <w:iCs/>
                </w:rPr>
                <w:t>[Intel Open CL Framework Architecture Specification]</w:t>
              </w:r>
              <w:r w:rsidR="00AD488C" w:rsidRPr="00AB0350">
                <w:rPr>
                  <w:i/>
                  <w:iCs/>
                </w:rPr>
                <w:t xml:space="preserve"> document</w:t>
              </w:r>
              <w:r w:rsidR="00AD488C" w:rsidRPr="00AB0350">
                <w:t>.</w:t>
              </w:r>
            </w:ins>
            <w:del w:id="1177" w:author="Dmitry Kaptsenel" w:date="2011-09-20T12:13:00Z">
              <w:r w:rsidR="00421E08" w:rsidRPr="00AB0350" w:rsidDel="00AE73BE">
                <w:rPr>
                  <w:i/>
                  <w:iCs/>
                </w:rPr>
                <w:delText xml:space="preserve">This document assumes MIC device will be integrated with CPU Intel OpenCL Runtime, described in the </w:delText>
              </w:r>
              <w:r w:rsidR="00421E08" w:rsidRPr="00CF7639" w:rsidDel="00AE73BE">
                <w:rPr>
                  <w:i/>
                  <w:iCs/>
                </w:rPr>
                <w:delText>[Intel Open CL Framework Architecture Specification]</w:delText>
              </w:r>
              <w:r w:rsidR="00421E08" w:rsidRPr="00AB0350" w:rsidDel="00AE73BE">
                <w:rPr>
                  <w:i/>
                  <w:iCs/>
                </w:rPr>
                <w:delText xml:space="preserve"> document</w:delText>
              </w:r>
              <w:r w:rsidR="00421E08" w:rsidRPr="00AB0350" w:rsidDel="00AE73BE">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AD488C">
              <w:rPr>
                <w:noProof/>
                <w:sz w:val="18"/>
                <w:szCs w:val="18"/>
              </w:rPr>
              <w:t>7</w:t>
            </w:r>
            <w:r>
              <w:rPr>
                <w:sz w:val="18"/>
                <w:szCs w:val="18"/>
              </w:rPr>
              <w:fldChar w:fldCharType="end"/>
            </w:r>
          </w:p>
        </w:tc>
      </w:tr>
      <w:tr w:rsidR="00B409A6" w:rsidRPr="003963E1" w:rsidTr="00A2391A">
        <w:tblPrEx>
          <w:tblW w:w="0" w:type="auto"/>
          <w:tblLayout w:type="fixed"/>
          <w:tblLook w:val="0620" w:firstRow="1" w:lastRow="0" w:firstColumn="0" w:lastColumn="0" w:noHBand="1" w:noVBand="1"/>
          <w:tblPrExChange w:id="1178" w:author="Dmitry Kaptsenel" w:date="2011-09-20T11:47:00Z">
            <w:tblPrEx>
              <w:tblW w:w="0" w:type="auto"/>
              <w:tblLayout w:type="fixed"/>
              <w:tblLook w:val="0620" w:firstRow="1" w:lastRow="0" w:firstColumn="0" w:lastColumn="0" w:noHBand="1" w:noVBand="1"/>
            </w:tblPrEx>
          </w:tblPrExChange>
        </w:tblPrEx>
        <w:tc>
          <w:tcPr>
            <w:tcW w:w="467" w:type="dxa"/>
            <w:vAlign w:val="center"/>
            <w:tcPrChange w:id="1179" w:author="Dmitry Kaptsenel" w:date="2011-09-20T11:47:00Z">
              <w:tcPr>
                <w:tcW w:w="467" w:type="dxa"/>
                <w:vAlign w:val="center"/>
              </w:tcPr>
            </w:tcPrChange>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Change w:id="1180" w:author="Dmitry Kaptsenel" w:date="2011-09-20T11:47:00Z">
              <w:tcPr>
                <w:tcW w:w="8731" w:type="dxa"/>
                <w:vAlign w:val="center"/>
              </w:tcPr>
            </w:tcPrChange>
          </w:tcPr>
          <w:p w:rsidR="00B409A6" w:rsidRPr="00873B5C" w:rsidRDefault="00BC40E6" w:rsidP="00A2391A">
            <w:pPr>
              <w:pBdr>
                <w:bottom w:val="single" w:sz="4" w:space="1" w:color="auto"/>
              </w:pBdr>
              <w:spacing w:before="120"/>
              <w:ind w:right="720"/>
              <w:jc w:val="left"/>
              <w:rPr>
                <w:rFonts w:ascii="Calibri" w:hAnsi="Calibri"/>
                <w:strike/>
                <w:sz w:val="18"/>
                <w:szCs w:val="18"/>
              </w:rPr>
              <w:pPrChange w:id="1181" w:author="Dmitry Kaptsenel" w:date="2011-09-20T11:47:00Z">
                <w:pPr>
                  <w:pBdr>
                    <w:bottom w:val="single" w:sz="4" w:space="1" w:color="auto"/>
                  </w:pBdr>
                  <w:spacing w:before="120"/>
                  <w:ind w:left="2880" w:right="720"/>
                  <w:jc w:val="left"/>
                </w:pPr>
              </w:pPrChange>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Change w:id="1182" w:author="Dmitry Kaptsenel" w:date="2011-09-20T11:47:00Z">
              <w:tcPr>
                <w:tcW w:w="990" w:type="dxa"/>
                <w:vAlign w:val="center"/>
              </w:tcPr>
            </w:tcPrChange>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183" w:author="Dmitry Kaptsenel" w:date="2011-09-20T12:35:00Z">
              <w:r w:rsidR="00AD488C" w:rsidRPr="00AB0350">
                <w:rPr>
                  <w:i/>
                  <w:iCs/>
                </w:rPr>
                <w:t>COI transfers the data back to the host only as a part of the next kernel start if given device is short on re</w:t>
              </w:r>
              <w:r w:rsidR="00AD488C">
                <w:rPr>
                  <w:i/>
                  <w:iCs/>
                </w:rPr>
                <w:t>s</w:t>
              </w:r>
              <w:r w:rsidR="00AD488C" w:rsidRPr="00AB0350">
                <w:rPr>
                  <w:i/>
                  <w:iCs/>
                </w:rPr>
                <w:t>ources or this data is required on another device.</w:t>
              </w:r>
            </w:ins>
            <w:del w:id="1184" w:author="Dmitry Kaptsenel" w:date="2011-09-20T12:13:00Z">
              <w:r w:rsidR="00421E08" w:rsidRPr="00AB0350" w:rsidDel="00AE73BE">
                <w:rPr>
                  <w:i/>
                  <w:iCs/>
                </w:rPr>
                <w:delText>COI transfers the data back to the host only as a part of the next kernel start if given device is short on re</w:delText>
              </w:r>
              <w:r w:rsidR="00421E08" w:rsidDel="00AE73BE">
                <w:rPr>
                  <w:i/>
                  <w:iCs/>
                </w:rPr>
                <w:delText>s</w:delText>
              </w:r>
              <w:r w:rsidR="00421E08" w:rsidRPr="00AB0350" w:rsidDel="00AE73BE">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AD488C">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AD488C"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AD488C">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AD488C"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185" w:author="Dmitry Kaptsenel" w:date="2011-09-20T12:35:00Z">
              <w:r w:rsidR="00AD488C" w:rsidRPr="00AB0350">
                <w:rPr>
                  <w:i/>
                  <w:iCs/>
                </w:rPr>
                <w:t xml:space="preserve">It was decided that current MIC </w:t>
              </w:r>
              <w:r w:rsidR="00AD488C" w:rsidRPr="00B946B0">
                <w:rPr>
                  <w:i/>
                  <w:iCs/>
                </w:rPr>
                <w:t xml:space="preserve">Device </w:t>
              </w:r>
              <w:r w:rsidR="00AD488C" w:rsidRPr="00AB0350">
                <w:rPr>
                  <w:i/>
                  <w:iCs/>
                </w:rPr>
                <w:t xml:space="preserve">Backend will not support kernels optimization </w:t>
              </w:r>
              <w:r w:rsidR="00AD488C">
                <w:rPr>
                  <w:i/>
                  <w:iCs/>
                </w:rPr>
                <w:t>after the program was copied to device</w:t>
              </w:r>
              <w:r w:rsidR="00AD488C" w:rsidRPr="00AB0350">
                <w:rPr>
                  <w:i/>
                  <w:iCs/>
                </w:rPr>
                <w:t xml:space="preserve">. </w:t>
              </w:r>
            </w:ins>
            <w:del w:id="1186" w:author="Dmitry Kaptsenel" w:date="2011-09-20T12:13:00Z">
              <w:r w:rsidR="00421E08" w:rsidRPr="00AB0350" w:rsidDel="00AE73BE">
                <w:rPr>
                  <w:i/>
                  <w:iCs/>
                </w:rPr>
                <w:delText xml:space="preserve">It was decided that current MIC </w:delText>
              </w:r>
              <w:r w:rsidR="00421E08" w:rsidRPr="00B946B0" w:rsidDel="00AE73BE">
                <w:rPr>
                  <w:i/>
                  <w:iCs/>
                </w:rPr>
                <w:delText xml:space="preserve">Device </w:delText>
              </w:r>
              <w:r w:rsidR="00421E08" w:rsidRPr="00AB0350" w:rsidDel="00AE73BE">
                <w:rPr>
                  <w:i/>
                  <w:iCs/>
                </w:rPr>
                <w:delText xml:space="preserve">Backend will not support kernels optimization </w:delText>
              </w:r>
              <w:r w:rsidR="00421E08" w:rsidDel="00AE73BE">
                <w:rPr>
                  <w:i/>
                  <w:iCs/>
                </w:rPr>
                <w:delText>after the program was copied to device</w:delText>
              </w:r>
              <w:r w:rsidR="00421E08" w:rsidRPr="00AB0350" w:rsidDel="00AE73BE">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ins w:id="1187" w:author="Dmitry Kaptsenel" w:date="2011-09-20T12:35:00Z">
              <w:r w:rsidR="00AD488C">
                <w:rPr>
                  <w:rFonts w:ascii="Calibri" w:hAnsi="Calibri"/>
                  <w:noProof/>
                  <w:sz w:val="18"/>
                  <w:szCs w:val="18"/>
                </w:rPr>
                <w:t>54</w:t>
              </w:r>
            </w:ins>
            <w:del w:id="1188" w:author="Dmitry Kaptsenel" w:date="2011-09-20T12:13:00Z">
              <w:r w:rsidR="00421E08" w:rsidDel="00AE73BE">
                <w:rPr>
                  <w:rFonts w:ascii="Calibri" w:hAnsi="Calibri"/>
                  <w:noProof/>
                  <w:sz w:val="18"/>
                  <w:szCs w:val="18"/>
                </w:rPr>
                <w:delText>52</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AD488C"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ins w:id="1189" w:author="Dmitry Kaptsenel" w:date="2011-09-20T12:35:00Z">
              <w:r w:rsidR="00AD488C">
                <w:rPr>
                  <w:rFonts w:ascii="Calibri" w:hAnsi="Calibri"/>
                  <w:noProof/>
                  <w:sz w:val="18"/>
                  <w:szCs w:val="18"/>
                </w:rPr>
                <w:t>55</w:t>
              </w:r>
            </w:ins>
            <w:del w:id="1190" w:author="Dmitry Kaptsenel" w:date="2011-09-20T12:13:00Z">
              <w:r w:rsidR="00421E08" w:rsidDel="00AE73BE">
                <w:rPr>
                  <w:rFonts w:ascii="Calibri" w:hAnsi="Calibri"/>
                  <w:noProof/>
                  <w:sz w:val="18"/>
                  <w:szCs w:val="18"/>
                </w:rPr>
                <w:delText>53</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AD488C"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191" w:author="Dmitry Kaptsenel" w:date="2011-09-20T12:35:00Z">
              <w:r w:rsidR="00AD488C">
                <w:rPr>
                  <w:rFonts w:ascii="Calibri" w:hAnsi="Calibri"/>
                  <w:noProof/>
                  <w:sz w:val="18"/>
                  <w:szCs w:val="18"/>
                </w:rPr>
                <w:t>65</w:t>
              </w:r>
            </w:ins>
            <w:del w:id="1192" w:author="Dmitry Kaptsenel" w:date="2011-09-20T12:13:00Z">
              <w:r w:rsidR="00421E08" w:rsidDel="00AE73BE">
                <w:rPr>
                  <w:rFonts w:ascii="Calibri" w:hAnsi="Calibri"/>
                  <w:noProof/>
                  <w:sz w:val="18"/>
                  <w:szCs w:val="18"/>
                </w:rPr>
                <w:delText>63</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proofErr w:type="spellStart"/>
            <w:r w:rsidRPr="009164CA">
              <w:rPr>
                <w:rFonts w:ascii="Calibri" w:hAnsi="Calibri"/>
                <w:sz w:val="18"/>
                <w:szCs w:val="18"/>
              </w:rPr>
              <w:t>COIBuffer</w:t>
            </w:r>
            <w:proofErr w:type="spellEnd"/>
            <w:r w:rsidRPr="009164CA">
              <w:rPr>
                <w:rFonts w:ascii="Calibri" w:hAnsi="Calibri"/>
                <w:sz w:val="18"/>
                <w:szCs w:val="18"/>
              </w:rPr>
              <w:t xml:space="preserve">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193" w:name="_Toc303853089"/>
      <w:bookmarkStart w:id="1194" w:name="_Toc298165646"/>
      <w:bookmarkStart w:id="1195" w:name="_Toc298167656"/>
      <w:bookmarkStart w:id="1196" w:name="_Toc298165650"/>
      <w:bookmarkStart w:id="1197" w:name="_Toc298167660"/>
      <w:bookmarkStart w:id="1198" w:name="_Toc298165654"/>
      <w:bookmarkStart w:id="1199" w:name="_Toc298167664"/>
      <w:bookmarkStart w:id="1200" w:name="_Ref298165443"/>
      <w:bookmarkStart w:id="1201" w:name="_Ref298165454"/>
      <w:bookmarkStart w:id="1202" w:name="_Toc304285306"/>
      <w:bookmarkEnd w:id="1193"/>
      <w:bookmarkEnd w:id="1194"/>
      <w:bookmarkEnd w:id="1195"/>
      <w:bookmarkEnd w:id="1196"/>
      <w:bookmarkEnd w:id="1197"/>
      <w:bookmarkEnd w:id="1198"/>
      <w:bookmarkEnd w:id="1199"/>
      <w:r>
        <w:lastRenderedPageBreak/>
        <w:t>Open Issues</w:t>
      </w:r>
      <w:bookmarkEnd w:id="1200"/>
      <w:bookmarkEnd w:id="1201"/>
      <w:bookmarkEnd w:id="1202"/>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w:t>
            </w:r>
            <w:proofErr w:type="spellStart"/>
            <w:r w:rsidRPr="004149DC">
              <w:t>COI_ENGINE_INFO.NumTXS</w:t>
            </w:r>
            <w:proofErr w:type="spellEnd"/>
            <w:r w:rsidRPr="004149DC">
              <w:t>)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 xml:space="preserve">Is CL_DEVICE_GLOBAL_MEM_CACHELINE_SIZE equal to </w:t>
            </w:r>
            <w:proofErr w:type="spellStart"/>
            <w:r w:rsidRPr="00DA6D6B">
              <w:t>COI_ENGINE_INFO.CacheLineSize</w:t>
            </w:r>
            <w:proofErr w:type="spellEnd"/>
            <w:r w:rsidRPr="00DA6D6B">
              <w:t>?</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 xml:space="preserve">Is CL_DEVICE_GLOBAL_MEM_CACHE_SIZE equal to </w:t>
            </w:r>
            <w:proofErr w:type="spellStart"/>
            <w:r w:rsidRPr="001A0A38">
              <w:t>COI_ENGINE_INFO.CacheSize</w:t>
            </w:r>
            <w:proofErr w:type="spellEnd"/>
            <w:r w:rsidRPr="001A0A38">
              <w:t>?</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proofErr w:type="spellStart"/>
            <w:proofErr w:type="gramStart"/>
            <w:r w:rsidRPr="00E37115">
              <w:rPr>
                <w:sz w:val="18"/>
                <w:szCs w:val="18"/>
              </w:rPr>
              <w:t>CreateMemoryObject</w:t>
            </w:r>
            <w:proofErr w:type="spellEnd"/>
            <w:r w:rsidRPr="00E37115">
              <w:rPr>
                <w:sz w:val="18"/>
                <w:szCs w:val="18"/>
              </w:rPr>
              <w:t>(</w:t>
            </w:r>
            <w:proofErr w:type="gramEnd"/>
            <w:r w:rsidRPr="00E37115">
              <w:rPr>
                <w:sz w:val="18"/>
                <w:szCs w:val="18"/>
              </w:rPr>
              <w: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proofErr w:type="spellStart"/>
            <w:proofErr w:type="gramStart"/>
            <w:r w:rsidRPr="00010AEC">
              <w:t>CreateMappedRegion</w:t>
            </w:r>
            <w:proofErr w:type="spellEnd"/>
            <w:r w:rsidRPr="00010AEC">
              <w:t>(</w:t>
            </w:r>
            <w:proofErr w:type="gramEnd"/>
            <w:r w:rsidRPr="00010AEC">
              <w:t>)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proofErr w:type="gramStart"/>
            <w:r w:rsidRPr="00467E81">
              <w:t>buffer</w:t>
            </w:r>
            <w:proofErr w:type="gramEnd"/>
            <w:r w:rsidRPr="00467E81">
              <w:t xml:space="preserve"> should know whether it contains raw data on not. Partial info source is </w:t>
            </w:r>
            <w:proofErr w:type="spellStart"/>
            <w:r w:rsidRPr="00467E81">
              <w:t>cl_dev_host_ptr_flags</w:t>
            </w:r>
            <w:proofErr w:type="spellEnd"/>
            <w:r w:rsidRPr="00467E81">
              <w:t>.</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 xml:space="preserve">To support sharing and transferring memory objects between different devices, MIC Device Agent and OpenCL Runtime </w:t>
            </w:r>
            <w:proofErr w:type="spellStart"/>
            <w:r w:rsidRPr="00B433FE">
              <w:t>IOCLDevice</w:t>
            </w:r>
            <w:proofErr w:type="spellEnd"/>
            <w:r w:rsidRPr="00B433FE">
              <w:t xml:space="preserv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 xml:space="preserve">requirements from other components for </w:t>
            </w:r>
            <w:proofErr w:type="spellStart"/>
            <w:r w:rsidRPr="002820AF">
              <w:t>printf</w:t>
            </w:r>
            <w:proofErr w:type="spellEnd"/>
            <w:r w:rsidRPr="002820AF">
              <w:t>()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203" w:author="Dmitry Kaptsenel" w:date="2011-09-20T12:35:00Z">
              <w:r w:rsidR="00AD488C" w:rsidRPr="009E7F44">
                <w:rPr>
                  <w:i/>
                  <w:iCs/>
                </w:rPr>
                <w:t xml:space="preserve">How </w:t>
              </w:r>
              <w:r w:rsidR="00AD488C">
                <w:rPr>
                  <w:i/>
                  <w:iCs/>
                </w:rPr>
                <w:t xml:space="preserve">does </w:t>
              </w:r>
              <w:r w:rsidR="00AD488C" w:rsidRPr="009E7F44">
                <w:rPr>
                  <w:i/>
                  <w:iCs/>
                </w:rPr>
                <w:t>COI maintain the case when one of its sink processes crashes while some of COI Buffers were owned by that process?</w:t>
              </w:r>
            </w:ins>
            <w:del w:id="1204" w:author="Dmitry Kaptsenel" w:date="2011-09-20T12:13:00Z">
              <w:r w:rsidR="00421E08" w:rsidRPr="009E7F44" w:rsidDel="00AE73BE">
                <w:rPr>
                  <w:i/>
                  <w:iCs/>
                </w:rPr>
                <w:delText xml:space="preserve">How </w:delText>
              </w:r>
              <w:r w:rsidR="00421E08" w:rsidDel="00AE73BE">
                <w:rPr>
                  <w:i/>
                  <w:iCs/>
                </w:rPr>
                <w:delText xml:space="preserve">does </w:delText>
              </w:r>
              <w:r w:rsidR="00421E08" w:rsidRPr="009E7F44" w:rsidDel="00AE73BE">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205" w:author="Dmitry Kaptsenel" w:date="2011-09-20T12:35:00Z">
              <w:r w:rsidR="00AD488C" w:rsidRPr="00AB0350">
                <w:rPr>
                  <w:rFonts w:cstheme="minorHAnsi"/>
                  <w:i/>
                  <w:iCs/>
                </w:rPr>
                <w:t>µ</w:t>
              </w:r>
              <w:r w:rsidR="00AD488C" w:rsidRPr="00AB0350">
                <w:rPr>
                  <w:i/>
                  <w:iCs/>
                </w:rPr>
                <w:t xml:space="preserve">OS can move threads between different device cores. </w:t>
              </w:r>
              <w:r w:rsidR="00AD488C" w:rsidRPr="00AB0350">
                <w:rPr>
                  <w:rFonts w:cstheme="minorHAnsi"/>
                  <w:i/>
                  <w:iCs/>
                </w:rPr>
                <w:t>µ</w:t>
              </w:r>
              <w:r w:rsidR="00AD488C" w:rsidRPr="00AB0350">
                <w:rPr>
                  <w:i/>
                  <w:iCs/>
                </w:rPr>
                <w:t>OS also tries to minimize power dissipation by switching off cores and lowering their frequencies as much as possible. This may result in highly inaccurate measurements.</w:t>
              </w:r>
            </w:ins>
            <w:del w:id="1206" w:author="Dmitry Kaptsenel" w:date="2011-09-20T12:13:00Z">
              <w:r w:rsidR="00421E08" w:rsidRPr="00AB0350" w:rsidDel="00AE73BE">
                <w:rPr>
                  <w:rFonts w:cstheme="minorHAnsi"/>
                  <w:i/>
                  <w:iCs/>
                </w:rPr>
                <w:delText>µ</w:delText>
              </w:r>
              <w:r w:rsidR="00421E08" w:rsidRPr="00AB0350" w:rsidDel="00AE73BE">
                <w:rPr>
                  <w:i/>
                  <w:iCs/>
                </w:rPr>
                <w:delText xml:space="preserve">OS can move threads between different device cores. </w:delText>
              </w:r>
              <w:r w:rsidR="00421E08" w:rsidRPr="00AB0350" w:rsidDel="00AE73BE">
                <w:rPr>
                  <w:rFonts w:cstheme="minorHAnsi"/>
                  <w:i/>
                  <w:iCs/>
                </w:rPr>
                <w:delText>µ</w:delText>
              </w:r>
              <w:r w:rsidR="00421E08" w:rsidRPr="00AB0350" w:rsidDel="00AE73BE">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 xml:space="preserve">In current Intel OpenCL implementation TBB is </w:t>
            </w:r>
            <w:proofErr w:type="spellStart"/>
            <w:r w:rsidRPr="00C27B85">
              <w:rPr>
                <w:rFonts w:ascii="Calibri" w:hAnsi="Calibri"/>
                <w:sz w:val="18"/>
                <w:szCs w:val="18"/>
              </w:rPr>
              <w:t>init</w:t>
            </w:r>
            <w:proofErr w:type="spellEnd"/>
            <w:r w:rsidRPr="00C27B85">
              <w:rPr>
                <w:rFonts w:ascii="Calibri" w:hAnsi="Calibri"/>
                <w:sz w:val="18"/>
                <w:szCs w:val="18"/>
              </w:rPr>
              <w: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 xml:space="preserve">Runtime should ensure that </w:t>
            </w:r>
            <w:proofErr w:type="spellStart"/>
            <w:proofErr w:type="gramStart"/>
            <w:r w:rsidRPr="00D2683A">
              <w:rPr>
                <w:rFonts w:ascii="Calibri" w:hAnsi="Calibri"/>
                <w:sz w:val="18"/>
                <w:szCs w:val="18"/>
              </w:rPr>
              <w:t>ReleaseMappedRegion</w:t>
            </w:r>
            <w:proofErr w:type="spellEnd"/>
            <w:r w:rsidRPr="00D2683A">
              <w:rPr>
                <w:rFonts w:ascii="Calibri" w:hAnsi="Calibri"/>
                <w:sz w:val="18"/>
                <w:szCs w:val="18"/>
              </w:rPr>
              <w:t>(</w:t>
            </w:r>
            <w:proofErr w:type="gramEnd"/>
            <w:r w:rsidRPr="00D2683A">
              <w:rPr>
                <w:rFonts w:ascii="Calibri" w:hAnsi="Calibri"/>
                <w:sz w:val="18"/>
                <w:szCs w:val="18"/>
              </w:rPr>
              <w:t xml:space="preserve">) is called for the same </w:t>
            </w:r>
            <w:proofErr w:type="spellStart"/>
            <w:r w:rsidRPr="00D2683A">
              <w:rPr>
                <w:rFonts w:ascii="Calibri" w:hAnsi="Calibri"/>
                <w:sz w:val="18"/>
                <w:szCs w:val="18"/>
              </w:rPr>
              <w:t>IDevMemObject</w:t>
            </w:r>
            <w:proofErr w:type="spellEnd"/>
            <w:r w:rsidRPr="00D2683A">
              <w:rPr>
                <w:rFonts w:ascii="Calibri" w:hAnsi="Calibri"/>
                <w:sz w:val="18"/>
                <w:szCs w:val="18"/>
              </w:rPr>
              <w:t xml:space="preserve"> that was used for </w:t>
            </w:r>
            <w:proofErr w:type="spellStart"/>
            <w:r w:rsidRPr="00D2683A">
              <w:rPr>
                <w:rFonts w:ascii="Calibri" w:hAnsi="Calibri"/>
                <w:sz w:val="18"/>
                <w:szCs w:val="18"/>
              </w:rPr>
              <w:t>CreateMappedRegion</w:t>
            </w:r>
            <w:proofErr w:type="spellEnd"/>
            <w:r w:rsidRPr="00D2683A">
              <w:rPr>
                <w:rFonts w:ascii="Calibri" w:hAnsi="Calibri"/>
                <w:sz w:val="18"/>
                <w:szCs w:val="18"/>
              </w:rPr>
              <w:t>().</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207" w:author="Dmitry Kaptsenel" w:date="2011-09-20T12:35:00Z">
              <w:r w:rsidR="00AD488C" w:rsidRPr="00873B5C">
                <w:rPr>
                  <w:i/>
                  <w:iCs/>
                </w:rPr>
                <w:t>COI should support Normal buffer with relaxed ownership rules, tuned for OpenCL.</w:t>
              </w:r>
              <w:r w:rsidR="00AD488C">
                <w:t xml:space="preserve"> </w:t>
              </w:r>
            </w:ins>
            <w:del w:id="1208" w:author="Dmitry Kaptsenel" w:date="2011-09-20T12:13:00Z">
              <w:r w:rsidR="00421E08" w:rsidRPr="00873B5C" w:rsidDel="00AE73BE">
                <w:rPr>
                  <w:i/>
                  <w:iCs/>
                </w:rPr>
                <w:delText>COI should support Normal buffer with relaxed ownership rules, tuned for OpenCL.</w:delText>
              </w:r>
              <w:r w:rsidR="00421E08" w:rsidDel="00AE73BE">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AD488C">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proofErr w:type="spellStart"/>
            <w:r w:rsidRPr="00A1134A">
              <w:rPr>
                <w:rFonts w:ascii="Calibri" w:hAnsi="Calibri"/>
                <w:sz w:val="18"/>
                <w:szCs w:val="18"/>
              </w:rPr>
              <w:t>COIProcessCreate</w:t>
            </w:r>
            <w:proofErr w:type="spellEnd"/>
            <w:r w:rsidRPr="00A1134A">
              <w:rPr>
                <w:rFonts w:ascii="Calibri" w:hAnsi="Calibri"/>
                <w:sz w:val="18"/>
                <w:szCs w:val="18"/>
              </w:rPr>
              <w:t>()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w:t>
            </w:r>
            <w:proofErr w:type="gramStart"/>
            <w:r w:rsidRPr="008A740A">
              <w:rPr>
                <w:rFonts w:ascii="Calibri" w:hAnsi="Calibri"/>
                <w:sz w:val="18"/>
                <w:szCs w:val="18"/>
              </w:rPr>
              <w:t>AVAILABLE  same</w:t>
            </w:r>
            <w:proofErr w:type="gramEnd"/>
            <w:r w:rsidRPr="008A740A">
              <w:rPr>
                <w:rFonts w:ascii="Calibri" w:hAnsi="Calibri"/>
                <w:sz w:val="18"/>
                <w:szCs w:val="18"/>
              </w:rPr>
              <w:t xml:space="preserv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 xml:space="preserve">Does </w:t>
            </w:r>
            <w:proofErr w:type="spellStart"/>
            <w:proofErr w:type="gramStart"/>
            <w:r w:rsidRPr="003D1C04">
              <w:rPr>
                <w:rFonts w:ascii="Calibri" w:hAnsi="Calibri"/>
                <w:sz w:val="18"/>
                <w:szCs w:val="18"/>
              </w:rPr>
              <w:t>COIBufferSetState</w:t>
            </w:r>
            <w:proofErr w:type="spellEnd"/>
            <w:r w:rsidRPr="003D1C04">
              <w:rPr>
                <w:rFonts w:ascii="Calibri" w:hAnsi="Calibri"/>
                <w:sz w:val="18"/>
                <w:szCs w:val="18"/>
              </w:rPr>
              <w:t>(</w:t>
            </w:r>
            <w:proofErr w:type="gramEnd"/>
            <w:r w:rsidRPr="003D1C04">
              <w:rPr>
                <w:rFonts w:ascii="Calibri" w:hAnsi="Calibri"/>
                <w:sz w:val="18"/>
                <w:szCs w:val="18"/>
              </w:rPr>
              <w:t>)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0B5932"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OPEN47 \h </w:instrText>
            </w:r>
            <w:r>
              <w:rPr>
                <w:rFonts w:ascii="Calibri" w:hAnsi="Calibri"/>
                <w:sz w:val="18"/>
                <w:szCs w:val="18"/>
              </w:rPr>
            </w:r>
            <w:r>
              <w:rPr>
                <w:rFonts w:ascii="Calibri" w:hAnsi="Calibri"/>
                <w:sz w:val="18"/>
                <w:szCs w:val="18"/>
              </w:rPr>
              <w:fldChar w:fldCharType="separate"/>
            </w:r>
            <w:r w:rsidR="00AD488C" w:rsidRPr="00873B5C">
              <w:rPr>
                <w:i/>
                <w:iCs/>
                <w:color w:val="1F497D"/>
              </w:rPr>
              <w:t>CL_DEVICE_GLOBAL_MEM_CACHELINE_SIZE value?</w:t>
            </w:r>
            <w:r>
              <w:rPr>
                <w:rFonts w:ascii="Calibri" w:hAnsi="Calibri"/>
                <w:sz w:val="18"/>
                <w:szCs w:val="18"/>
              </w:rPr>
              <w:fldChar w:fldCharType="end"/>
            </w:r>
          </w:p>
        </w:tc>
        <w:tc>
          <w:tcPr>
            <w:tcW w:w="357" w:type="pct"/>
            <w:vAlign w:val="center"/>
          </w:tcPr>
          <w:p w:rsidR="00C31C85" w:rsidRDefault="000B5932"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OPEN47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19</w:t>
            </w:r>
            <w:r>
              <w:rPr>
                <w:rFonts w:ascii="Calibri" w:hAnsi="Calibri"/>
                <w:sz w:val="18"/>
                <w:szCs w:val="18"/>
              </w:rPr>
              <w:fldChar w:fldCharType="end"/>
            </w:r>
          </w:p>
        </w:tc>
        <w:tc>
          <w:tcPr>
            <w:tcW w:w="619" w:type="pct"/>
            <w:vAlign w:val="center"/>
          </w:tcPr>
          <w:p w:rsidR="00C31C85" w:rsidRPr="003963E1" w:rsidRDefault="000B5932" w:rsidP="0043550E">
            <w:pPr>
              <w:jc w:val="center"/>
              <w:rPr>
                <w:rFonts w:ascii="Calibri" w:hAnsi="Calibri"/>
                <w:sz w:val="18"/>
                <w:szCs w:val="18"/>
              </w:rPr>
            </w:pPr>
            <w:r w:rsidRPr="00873B5C">
              <w:rPr>
                <w:rFonts w:ascii="Calibri" w:hAnsi="Calibri"/>
                <w:sz w:val="18"/>
                <w:szCs w:val="18"/>
                <w:highlight w:val="yellow"/>
              </w:rPr>
              <w:t>Open</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0B5932"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OPEN48 \h </w:instrText>
            </w:r>
            <w:r>
              <w:rPr>
                <w:rFonts w:ascii="Calibri" w:hAnsi="Calibri"/>
                <w:sz w:val="18"/>
                <w:szCs w:val="18"/>
              </w:rPr>
            </w:r>
            <w:r>
              <w:rPr>
                <w:rFonts w:ascii="Calibri" w:hAnsi="Calibri"/>
                <w:sz w:val="18"/>
                <w:szCs w:val="18"/>
              </w:rPr>
              <w:fldChar w:fldCharType="separate"/>
            </w:r>
            <w:r w:rsidR="00AD488C" w:rsidRPr="00873B5C">
              <w:rPr>
                <w:i/>
                <w:iCs/>
                <w:color w:val="1F497D"/>
              </w:rPr>
              <w:t>CL_DEVICE_GLOBAL_MEM_CACHE_SIZE value? L2?</w:t>
            </w:r>
            <w:r>
              <w:rPr>
                <w:rFonts w:ascii="Calibri" w:hAnsi="Calibri"/>
                <w:sz w:val="18"/>
                <w:szCs w:val="18"/>
              </w:rPr>
              <w:fldChar w:fldCharType="end"/>
            </w:r>
          </w:p>
        </w:tc>
        <w:tc>
          <w:tcPr>
            <w:tcW w:w="357" w:type="pct"/>
            <w:vAlign w:val="center"/>
          </w:tcPr>
          <w:p w:rsidR="00C31C85" w:rsidRDefault="000B5932"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OPEN48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19</w:t>
            </w:r>
            <w:r>
              <w:rPr>
                <w:rFonts w:ascii="Calibri" w:hAnsi="Calibri"/>
                <w:sz w:val="18"/>
                <w:szCs w:val="18"/>
              </w:rPr>
              <w:fldChar w:fldCharType="end"/>
            </w:r>
          </w:p>
        </w:tc>
        <w:tc>
          <w:tcPr>
            <w:tcW w:w="619" w:type="pct"/>
            <w:vAlign w:val="center"/>
          </w:tcPr>
          <w:p w:rsidR="00C31C85" w:rsidRPr="003963E1" w:rsidRDefault="000B5932" w:rsidP="0043550E">
            <w:pPr>
              <w:jc w:val="center"/>
              <w:rPr>
                <w:rFonts w:ascii="Calibri" w:hAnsi="Calibri"/>
                <w:sz w:val="18"/>
                <w:szCs w:val="18"/>
              </w:rPr>
            </w:pPr>
            <w:r w:rsidRPr="00B80F8A">
              <w:rPr>
                <w:rFonts w:ascii="Calibri" w:hAnsi="Calibri"/>
                <w:sz w:val="18"/>
                <w:szCs w:val="18"/>
                <w:highlight w:val="yellow"/>
              </w:rPr>
              <w:t>Open</w:t>
            </w:r>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5A14A3"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OPEN49 \h </w:instrText>
            </w:r>
            <w:r>
              <w:rPr>
                <w:rFonts w:ascii="Calibri" w:hAnsi="Calibri"/>
                <w:sz w:val="18"/>
                <w:szCs w:val="18"/>
              </w:rPr>
            </w:r>
            <w:r>
              <w:rPr>
                <w:rFonts w:ascii="Calibri" w:hAnsi="Calibri"/>
                <w:sz w:val="18"/>
                <w:szCs w:val="18"/>
              </w:rPr>
              <w:fldChar w:fldCharType="separate"/>
            </w:r>
            <w:r w:rsidR="00AD488C" w:rsidRPr="00873B5C">
              <w:rPr>
                <w:i/>
                <w:iCs/>
                <w:color w:val="1F497D"/>
              </w:rPr>
              <w:t>Check KN* device extensions list:</w:t>
            </w:r>
            <w:r>
              <w:rPr>
                <w:rFonts w:ascii="Calibri" w:hAnsi="Calibri"/>
                <w:sz w:val="18"/>
                <w:szCs w:val="18"/>
              </w:rPr>
              <w:fldChar w:fldCharType="end"/>
            </w:r>
          </w:p>
        </w:tc>
        <w:tc>
          <w:tcPr>
            <w:tcW w:w="357" w:type="pct"/>
            <w:vAlign w:val="center"/>
          </w:tcPr>
          <w:p w:rsidR="00C31C85" w:rsidRDefault="005A14A3"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OPEN49 \h </w:instrText>
            </w:r>
            <w:r>
              <w:rPr>
                <w:rFonts w:ascii="Calibri" w:hAnsi="Calibri"/>
                <w:sz w:val="18"/>
                <w:szCs w:val="18"/>
              </w:rPr>
            </w:r>
            <w:r>
              <w:rPr>
                <w:rFonts w:ascii="Calibri" w:hAnsi="Calibri"/>
                <w:sz w:val="18"/>
                <w:szCs w:val="18"/>
              </w:rPr>
              <w:fldChar w:fldCharType="separate"/>
            </w:r>
            <w:r w:rsidR="00AD488C">
              <w:rPr>
                <w:rFonts w:ascii="Calibri" w:hAnsi="Calibri"/>
                <w:noProof/>
                <w:sz w:val="18"/>
                <w:szCs w:val="18"/>
              </w:rPr>
              <w:t>21</w:t>
            </w:r>
            <w:r>
              <w:rPr>
                <w:rFonts w:ascii="Calibri" w:hAnsi="Calibri"/>
                <w:sz w:val="18"/>
                <w:szCs w:val="18"/>
              </w:rPr>
              <w:fldChar w:fldCharType="end"/>
            </w:r>
          </w:p>
        </w:tc>
        <w:tc>
          <w:tcPr>
            <w:tcW w:w="619" w:type="pct"/>
            <w:vAlign w:val="center"/>
          </w:tcPr>
          <w:p w:rsidR="00C31C85" w:rsidRPr="003963E1" w:rsidRDefault="005A14A3" w:rsidP="0043550E">
            <w:pPr>
              <w:jc w:val="center"/>
              <w:rPr>
                <w:rFonts w:ascii="Calibri" w:hAnsi="Calibri"/>
                <w:sz w:val="18"/>
                <w:szCs w:val="18"/>
              </w:rPr>
            </w:pPr>
            <w:r w:rsidRPr="00B80F8A">
              <w:rPr>
                <w:rFonts w:ascii="Calibri" w:hAnsi="Calibri"/>
                <w:sz w:val="18"/>
                <w:szCs w:val="18"/>
                <w:highlight w:val="yellow"/>
              </w:rPr>
              <w:t>Open</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81"/>
      <w:headerReference w:type="default" r:id="rId82"/>
      <w:footerReference w:type="default" r:id="rId83"/>
      <w:headerReference w:type="first" r:id="rId84"/>
      <w:footerReference w:type="first" r:id="rId85"/>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BCF" w:rsidRDefault="002E6BCF">
      <w:r>
        <w:separator/>
      </w:r>
    </w:p>
  </w:endnote>
  <w:endnote w:type="continuationSeparator" w:id="0">
    <w:p w:rsidR="002E6BCF" w:rsidRDefault="002E6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3BE" w:rsidRDefault="00AE73BE"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Content>
        <w:r>
          <w:rPr>
            <w:rFonts w:hint="cs"/>
            <w:rtl/>
          </w:rPr>
          <w:t>‏15/09/2011</w:t>
        </w:r>
      </w:sdtContent>
    </w:sdt>
    <w:r>
      <w:rPr>
        <w:rStyle w:val="PageNumber"/>
      </w:rPr>
      <w:tab/>
    </w:r>
    <w:r>
      <w:rPr>
        <w:rStyle w:val="PageNumber"/>
      </w:rPr>
      <w:tab/>
    </w:r>
    <w:r>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Content>
        <w:r w:rsidRPr="00C47E58">
          <w:rPr>
            <w:rStyle w:val="PageNumber"/>
            <w:rFonts w:asciiTheme="minorHAnsi" w:hAnsiTheme="minorHAnsi"/>
          </w:rPr>
          <w:t>Intel Confidential</w:t>
        </w:r>
      </w:sdtContent>
    </w:sdt>
    <w:r>
      <w:rPr>
        <w:rStyle w:val="PageNumber"/>
      </w:rP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AD488C">
      <w:rPr>
        <w:noProof/>
        <w:snapToGrid w:val="0"/>
      </w:rPr>
      <w:t>7</w:t>
    </w:r>
    <w:r>
      <w:rPr>
        <w:snapToGrid w:val="0"/>
      </w:rPr>
      <w:fldChar w:fldCharType="end"/>
    </w:r>
    <w:r>
      <w:rPr>
        <w:snapToGrid w:val="0"/>
      </w:rPr>
      <w:t xml:space="preserve"> of </w:t>
    </w:r>
    <w:r>
      <w:rPr>
        <w:snapToGrid w:val="0"/>
      </w:rPr>
      <w:fldChar w:fldCharType="begin"/>
    </w:r>
    <w:r>
      <w:rPr>
        <w:snapToGrid w:val="0"/>
      </w:rPr>
      <w:instrText xml:space="preserve"> NUMPAGES </w:instrText>
    </w:r>
    <w:r>
      <w:rPr>
        <w:snapToGrid w:val="0"/>
      </w:rPr>
      <w:fldChar w:fldCharType="separate"/>
    </w:r>
    <w:r w:rsidR="00AD488C">
      <w:rPr>
        <w:noProof/>
        <w:snapToGrid w:val="0"/>
      </w:rPr>
      <w:t>73</w:t>
    </w:r>
    <w:r>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3BE" w:rsidRDefault="00AE73BE"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Content>
        <w:r>
          <w:t>Intel Confidential</w:t>
        </w:r>
      </w:sdtContent>
    </w:sdt>
    <w:r w:rsidRPr="009B687E">
      <w:t xml:space="preserve">.  Copyright © </w:t>
    </w:r>
    <w:r w:rsidRPr="009B687E">
      <w:fldChar w:fldCharType="begin"/>
    </w:r>
    <w:r w:rsidRPr="009B687E">
      <w:instrText xml:space="preserve"> SAVEDATE  \@ "yyyy"  \* MERGEFORMAT </w:instrText>
    </w:r>
    <w:r w:rsidRPr="009B687E">
      <w:fldChar w:fldCharType="separate"/>
    </w:r>
    <w:r w:rsidR="00AD488C">
      <w:rPr>
        <w:noProof/>
      </w:rPr>
      <w:t>2011</w:t>
    </w:r>
    <w:r w:rsidRPr="009B687E">
      <w:fldChar w:fldCharType="end"/>
    </w:r>
    <w:r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BCF" w:rsidRDefault="002E6BCF">
      <w:r>
        <w:separator/>
      </w:r>
    </w:p>
  </w:footnote>
  <w:footnote w:type="continuationSeparator" w:id="0">
    <w:p w:rsidR="002E6BCF" w:rsidRDefault="002E6B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3BE" w:rsidRDefault="00AE73BE">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3BE" w:rsidRPr="009B687E" w:rsidRDefault="00AE73BE"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Content>
        <w:r>
          <w:rPr>
            <w:i w:val="0"/>
            <w:iCs w:val="0"/>
          </w:rPr>
          <w:t>MIC OpenCL Device Agent High Level Design</w:t>
        </w:r>
      </w:sdtContent>
    </w:sdt>
    <w:r w:rsidRPr="009B687E">
      <w:rPr>
        <w:i w:val="0"/>
        <w:iCs w:val="0"/>
      </w:rPr>
      <w:tab/>
    </w:r>
    <w:r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Content>
        <w:del w:id="1209" w:author="Dmitry Kaptsenel" w:date="2011-09-20T11:16:00Z">
          <w:r w:rsidDel="009471DA">
            <w:rPr>
              <w:i w:val="0"/>
              <w:iCs w:val="0"/>
            </w:rPr>
            <w:delText>Draft 0.6</w:delText>
          </w:r>
        </w:del>
        <w:ins w:id="1210" w:author="Dmitry Kaptsenel" w:date="2011-09-20T11:34:00Z">
          <w:r>
            <w:rPr>
              <w:i w:val="0"/>
              <w:iCs w:val="0"/>
            </w:rPr>
            <w:t>Draft 0.7</w:t>
          </w:r>
        </w:ins>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3BE" w:rsidRDefault="00AE73BE">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10AEC"/>
    <w:rsid w:val="00011034"/>
    <w:rsid w:val="0001163C"/>
    <w:rsid w:val="00011E4C"/>
    <w:rsid w:val="00013D59"/>
    <w:rsid w:val="0001536A"/>
    <w:rsid w:val="00015473"/>
    <w:rsid w:val="000159A1"/>
    <w:rsid w:val="0001785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D1"/>
    <w:rsid w:val="00031AE9"/>
    <w:rsid w:val="00032943"/>
    <w:rsid w:val="0003312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7580"/>
    <w:rsid w:val="00070480"/>
    <w:rsid w:val="0007056F"/>
    <w:rsid w:val="000719C4"/>
    <w:rsid w:val="000719EB"/>
    <w:rsid w:val="00071AB6"/>
    <w:rsid w:val="00071BC7"/>
    <w:rsid w:val="00071FAA"/>
    <w:rsid w:val="00073BED"/>
    <w:rsid w:val="00073E8D"/>
    <w:rsid w:val="000742E5"/>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D04E9"/>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9E4"/>
    <w:rsid w:val="00146E3F"/>
    <w:rsid w:val="00147575"/>
    <w:rsid w:val="00150F8C"/>
    <w:rsid w:val="00151896"/>
    <w:rsid w:val="00152F64"/>
    <w:rsid w:val="0015354D"/>
    <w:rsid w:val="00153896"/>
    <w:rsid w:val="00153A61"/>
    <w:rsid w:val="00153D09"/>
    <w:rsid w:val="0015401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50A9"/>
    <w:rsid w:val="00175570"/>
    <w:rsid w:val="00175A5F"/>
    <w:rsid w:val="0017623B"/>
    <w:rsid w:val="001768A0"/>
    <w:rsid w:val="00177EA7"/>
    <w:rsid w:val="00180133"/>
    <w:rsid w:val="00180449"/>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2B42"/>
    <w:rsid w:val="00194BBA"/>
    <w:rsid w:val="00194CF2"/>
    <w:rsid w:val="00195A28"/>
    <w:rsid w:val="00195B41"/>
    <w:rsid w:val="00195C12"/>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D6B"/>
    <w:rsid w:val="001B7E64"/>
    <w:rsid w:val="001B7FCF"/>
    <w:rsid w:val="001C002D"/>
    <w:rsid w:val="001C02F0"/>
    <w:rsid w:val="001C1AB1"/>
    <w:rsid w:val="001C358A"/>
    <w:rsid w:val="001C36F0"/>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5AC8"/>
    <w:rsid w:val="0020675C"/>
    <w:rsid w:val="0020777C"/>
    <w:rsid w:val="002105B0"/>
    <w:rsid w:val="00210A56"/>
    <w:rsid w:val="00211037"/>
    <w:rsid w:val="00211295"/>
    <w:rsid w:val="00211E85"/>
    <w:rsid w:val="0021229A"/>
    <w:rsid w:val="00212528"/>
    <w:rsid w:val="0021339E"/>
    <w:rsid w:val="00213756"/>
    <w:rsid w:val="00215767"/>
    <w:rsid w:val="00215A46"/>
    <w:rsid w:val="00215AEF"/>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8A5"/>
    <w:rsid w:val="00232D08"/>
    <w:rsid w:val="00232D0B"/>
    <w:rsid w:val="00233E3C"/>
    <w:rsid w:val="00234405"/>
    <w:rsid w:val="00234A91"/>
    <w:rsid w:val="00235BC5"/>
    <w:rsid w:val="002378BF"/>
    <w:rsid w:val="00240667"/>
    <w:rsid w:val="002406CF"/>
    <w:rsid w:val="00240DB2"/>
    <w:rsid w:val="002416BB"/>
    <w:rsid w:val="00242263"/>
    <w:rsid w:val="00243C6E"/>
    <w:rsid w:val="002447C7"/>
    <w:rsid w:val="00244CB5"/>
    <w:rsid w:val="00246510"/>
    <w:rsid w:val="00246B38"/>
    <w:rsid w:val="00250F5A"/>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E17"/>
    <w:rsid w:val="00277BB7"/>
    <w:rsid w:val="00277DA9"/>
    <w:rsid w:val="00277DDE"/>
    <w:rsid w:val="002805EF"/>
    <w:rsid w:val="00281C4D"/>
    <w:rsid w:val="002820AF"/>
    <w:rsid w:val="002837AB"/>
    <w:rsid w:val="00283840"/>
    <w:rsid w:val="00283EDB"/>
    <w:rsid w:val="002842A5"/>
    <w:rsid w:val="002849FB"/>
    <w:rsid w:val="002855CF"/>
    <w:rsid w:val="002860D5"/>
    <w:rsid w:val="00286786"/>
    <w:rsid w:val="00287DD3"/>
    <w:rsid w:val="00287E99"/>
    <w:rsid w:val="00291D6E"/>
    <w:rsid w:val="00295F3B"/>
    <w:rsid w:val="00296114"/>
    <w:rsid w:val="00296C9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4AB"/>
    <w:rsid w:val="002B18CF"/>
    <w:rsid w:val="002B19C2"/>
    <w:rsid w:val="002B1B4D"/>
    <w:rsid w:val="002B1C90"/>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5FB"/>
    <w:rsid w:val="003056C6"/>
    <w:rsid w:val="003075DA"/>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801D0"/>
    <w:rsid w:val="00380AA7"/>
    <w:rsid w:val="00380C88"/>
    <w:rsid w:val="003819C1"/>
    <w:rsid w:val="00382178"/>
    <w:rsid w:val="00383577"/>
    <w:rsid w:val="00384B90"/>
    <w:rsid w:val="00384EBE"/>
    <w:rsid w:val="00385564"/>
    <w:rsid w:val="00385CA0"/>
    <w:rsid w:val="00385CD3"/>
    <w:rsid w:val="003874F1"/>
    <w:rsid w:val="00387A05"/>
    <w:rsid w:val="00390044"/>
    <w:rsid w:val="00391B48"/>
    <w:rsid w:val="0039310C"/>
    <w:rsid w:val="00395453"/>
    <w:rsid w:val="003962C0"/>
    <w:rsid w:val="00396325"/>
    <w:rsid w:val="00396C8F"/>
    <w:rsid w:val="00397047"/>
    <w:rsid w:val="003975CB"/>
    <w:rsid w:val="00397B6B"/>
    <w:rsid w:val="003A12BD"/>
    <w:rsid w:val="003A1382"/>
    <w:rsid w:val="003A1503"/>
    <w:rsid w:val="003A2864"/>
    <w:rsid w:val="003A2FAD"/>
    <w:rsid w:val="003A3A3D"/>
    <w:rsid w:val="003A47EA"/>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E1329"/>
    <w:rsid w:val="003E179F"/>
    <w:rsid w:val="003E199E"/>
    <w:rsid w:val="003E3129"/>
    <w:rsid w:val="003E3501"/>
    <w:rsid w:val="003E389A"/>
    <w:rsid w:val="003E3A1C"/>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7F66"/>
    <w:rsid w:val="0041018A"/>
    <w:rsid w:val="0041032C"/>
    <w:rsid w:val="004116DF"/>
    <w:rsid w:val="00411A50"/>
    <w:rsid w:val="0041290F"/>
    <w:rsid w:val="004135B3"/>
    <w:rsid w:val="004136E8"/>
    <w:rsid w:val="00413E9F"/>
    <w:rsid w:val="0041430F"/>
    <w:rsid w:val="004149DC"/>
    <w:rsid w:val="00415359"/>
    <w:rsid w:val="00415591"/>
    <w:rsid w:val="00417430"/>
    <w:rsid w:val="00420416"/>
    <w:rsid w:val="00420A22"/>
    <w:rsid w:val="00421B64"/>
    <w:rsid w:val="00421E08"/>
    <w:rsid w:val="004223A2"/>
    <w:rsid w:val="00423318"/>
    <w:rsid w:val="004249DF"/>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3481"/>
    <w:rsid w:val="004F4017"/>
    <w:rsid w:val="004F41D8"/>
    <w:rsid w:val="004F4E07"/>
    <w:rsid w:val="004F51E2"/>
    <w:rsid w:val="004F56AF"/>
    <w:rsid w:val="004F5E06"/>
    <w:rsid w:val="004F6585"/>
    <w:rsid w:val="004F7600"/>
    <w:rsid w:val="0050159D"/>
    <w:rsid w:val="005024A6"/>
    <w:rsid w:val="00502845"/>
    <w:rsid w:val="0050374C"/>
    <w:rsid w:val="005056EB"/>
    <w:rsid w:val="005061AA"/>
    <w:rsid w:val="00506CA0"/>
    <w:rsid w:val="005077E7"/>
    <w:rsid w:val="00510A28"/>
    <w:rsid w:val="005121B7"/>
    <w:rsid w:val="005129B4"/>
    <w:rsid w:val="0051304A"/>
    <w:rsid w:val="00513981"/>
    <w:rsid w:val="005147F9"/>
    <w:rsid w:val="005150F8"/>
    <w:rsid w:val="00515307"/>
    <w:rsid w:val="0051568A"/>
    <w:rsid w:val="00516057"/>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807DA"/>
    <w:rsid w:val="00580B75"/>
    <w:rsid w:val="00580C3B"/>
    <w:rsid w:val="005812DA"/>
    <w:rsid w:val="00581B3D"/>
    <w:rsid w:val="005825D8"/>
    <w:rsid w:val="00583358"/>
    <w:rsid w:val="00583D53"/>
    <w:rsid w:val="00584CE9"/>
    <w:rsid w:val="00585073"/>
    <w:rsid w:val="00585874"/>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EA2"/>
    <w:rsid w:val="00635890"/>
    <w:rsid w:val="00635EBA"/>
    <w:rsid w:val="00636335"/>
    <w:rsid w:val="0063642B"/>
    <w:rsid w:val="00636666"/>
    <w:rsid w:val="006416F9"/>
    <w:rsid w:val="00642869"/>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F2B"/>
    <w:rsid w:val="00672BF3"/>
    <w:rsid w:val="006732EF"/>
    <w:rsid w:val="006736B4"/>
    <w:rsid w:val="00676AFF"/>
    <w:rsid w:val="00680115"/>
    <w:rsid w:val="00680C07"/>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67E1"/>
    <w:rsid w:val="006E068D"/>
    <w:rsid w:val="006E0808"/>
    <w:rsid w:val="006E0D41"/>
    <w:rsid w:val="006E15C8"/>
    <w:rsid w:val="006E18ED"/>
    <w:rsid w:val="006E22D5"/>
    <w:rsid w:val="006E431D"/>
    <w:rsid w:val="006E4C8E"/>
    <w:rsid w:val="006E5B57"/>
    <w:rsid w:val="006E7BCA"/>
    <w:rsid w:val="006F1125"/>
    <w:rsid w:val="006F28BF"/>
    <w:rsid w:val="006F34AF"/>
    <w:rsid w:val="006F3A89"/>
    <w:rsid w:val="006F3C7B"/>
    <w:rsid w:val="006F525D"/>
    <w:rsid w:val="006F596B"/>
    <w:rsid w:val="006F7070"/>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30F9"/>
    <w:rsid w:val="007332B2"/>
    <w:rsid w:val="00734462"/>
    <w:rsid w:val="007352E3"/>
    <w:rsid w:val="00735DA1"/>
    <w:rsid w:val="0073631A"/>
    <w:rsid w:val="0073644A"/>
    <w:rsid w:val="007367BF"/>
    <w:rsid w:val="00740078"/>
    <w:rsid w:val="0074086B"/>
    <w:rsid w:val="00741293"/>
    <w:rsid w:val="007413C3"/>
    <w:rsid w:val="00742D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6AA9"/>
    <w:rsid w:val="007A6C54"/>
    <w:rsid w:val="007A760D"/>
    <w:rsid w:val="007B0094"/>
    <w:rsid w:val="007B0D0C"/>
    <w:rsid w:val="007B1535"/>
    <w:rsid w:val="007B253A"/>
    <w:rsid w:val="007B2636"/>
    <w:rsid w:val="007B285D"/>
    <w:rsid w:val="007B2F62"/>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574"/>
    <w:rsid w:val="007C62BD"/>
    <w:rsid w:val="007C7394"/>
    <w:rsid w:val="007C7842"/>
    <w:rsid w:val="007C7A2F"/>
    <w:rsid w:val="007D0C0A"/>
    <w:rsid w:val="007D13D4"/>
    <w:rsid w:val="007D21AA"/>
    <w:rsid w:val="007D2B2D"/>
    <w:rsid w:val="007D36AF"/>
    <w:rsid w:val="007D3740"/>
    <w:rsid w:val="007D78E0"/>
    <w:rsid w:val="007D7F24"/>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12B5"/>
    <w:rsid w:val="00802352"/>
    <w:rsid w:val="00803D46"/>
    <w:rsid w:val="00804B96"/>
    <w:rsid w:val="00805B70"/>
    <w:rsid w:val="00806307"/>
    <w:rsid w:val="00807770"/>
    <w:rsid w:val="00807F85"/>
    <w:rsid w:val="00810890"/>
    <w:rsid w:val="00812208"/>
    <w:rsid w:val="0081221A"/>
    <w:rsid w:val="00812846"/>
    <w:rsid w:val="008131AA"/>
    <w:rsid w:val="00813334"/>
    <w:rsid w:val="0081373D"/>
    <w:rsid w:val="00814389"/>
    <w:rsid w:val="00814A6E"/>
    <w:rsid w:val="00814ADA"/>
    <w:rsid w:val="0081574D"/>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EED"/>
    <w:rsid w:val="0089697A"/>
    <w:rsid w:val="00896AA7"/>
    <w:rsid w:val="00897E7F"/>
    <w:rsid w:val="008A0C26"/>
    <w:rsid w:val="008A1192"/>
    <w:rsid w:val="008A162E"/>
    <w:rsid w:val="008A233A"/>
    <w:rsid w:val="008A2D18"/>
    <w:rsid w:val="008A2F89"/>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EC0"/>
    <w:rsid w:val="00917FB2"/>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68F"/>
    <w:rsid w:val="00931CAB"/>
    <w:rsid w:val="00931DBF"/>
    <w:rsid w:val="009320B2"/>
    <w:rsid w:val="00933535"/>
    <w:rsid w:val="00934509"/>
    <w:rsid w:val="0093473F"/>
    <w:rsid w:val="0093482C"/>
    <w:rsid w:val="00935854"/>
    <w:rsid w:val="009368A2"/>
    <w:rsid w:val="00937C48"/>
    <w:rsid w:val="0094002F"/>
    <w:rsid w:val="0094132C"/>
    <w:rsid w:val="009421C8"/>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BA2"/>
    <w:rsid w:val="00970DA0"/>
    <w:rsid w:val="00971331"/>
    <w:rsid w:val="00971644"/>
    <w:rsid w:val="00971748"/>
    <w:rsid w:val="00971918"/>
    <w:rsid w:val="009720B3"/>
    <w:rsid w:val="00972598"/>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403B"/>
    <w:rsid w:val="0099471D"/>
    <w:rsid w:val="0099582F"/>
    <w:rsid w:val="00995A9F"/>
    <w:rsid w:val="009972BA"/>
    <w:rsid w:val="00997446"/>
    <w:rsid w:val="00997974"/>
    <w:rsid w:val="009A125A"/>
    <w:rsid w:val="009A18A4"/>
    <w:rsid w:val="009A28C6"/>
    <w:rsid w:val="009A2F45"/>
    <w:rsid w:val="009A3493"/>
    <w:rsid w:val="009A39F8"/>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D64"/>
    <w:rsid w:val="00A011E5"/>
    <w:rsid w:val="00A01B6E"/>
    <w:rsid w:val="00A0276F"/>
    <w:rsid w:val="00A02BCD"/>
    <w:rsid w:val="00A02EB2"/>
    <w:rsid w:val="00A03779"/>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97F"/>
    <w:rsid w:val="00A375FC"/>
    <w:rsid w:val="00A37824"/>
    <w:rsid w:val="00A40049"/>
    <w:rsid w:val="00A41EBE"/>
    <w:rsid w:val="00A4296B"/>
    <w:rsid w:val="00A43652"/>
    <w:rsid w:val="00A448F1"/>
    <w:rsid w:val="00A449AE"/>
    <w:rsid w:val="00A44A0A"/>
    <w:rsid w:val="00A4537A"/>
    <w:rsid w:val="00A45916"/>
    <w:rsid w:val="00A46C64"/>
    <w:rsid w:val="00A46F16"/>
    <w:rsid w:val="00A47433"/>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F50"/>
    <w:rsid w:val="00A96122"/>
    <w:rsid w:val="00A96FEB"/>
    <w:rsid w:val="00A973CB"/>
    <w:rsid w:val="00AA05FB"/>
    <w:rsid w:val="00AA0D5E"/>
    <w:rsid w:val="00AA1A6B"/>
    <w:rsid w:val="00AA1B55"/>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FE5"/>
    <w:rsid w:val="00AD488C"/>
    <w:rsid w:val="00AD489F"/>
    <w:rsid w:val="00AD4F11"/>
    <w:rsid w:val="00AD5ACE"/>
    <w:rsid w:val="00AD5C88"/>
    <w:rsid w:val="00AD6A92"/>
    <w:rsid w:val="00AD7006"/>
    <w:rsid w:val="00AD7AFD"/>
    <w:rsid w:val="00AE3430"/>
    <w:rsid w:val="00AE402F"/>
    <w:rsid w:val="00AE43FA"/>
    <w:rsid w:val="00AE48B1"/>
    <w:rsid w:val="00AE4BF1"/>
    <w:rsid w:val="00AE5091"/>
    <w:rsid w:val="00AE55D2"/>
    <w:rsid w:val="00AE5770"/>
    <w:rsid w:val="00AE657F"/>
    <w:rsid w:val="00AE73BE"/>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80423"/>
    <w:rsid w:val="00B808D3"/>
    <w:rsid w:val="00B824E1"/>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C09"/>
    <w:rsid w:val="00BB5FEC"/>
    <w:rsid w:val="00BB6CF7"/>
    <w:rsid w:val="00BB70B2"/>
    <w:rsid w:val="00BB713F"/>
    <w:rsid w:val="00BB71E4"/>
    <w:rsid w:val="00BB7827"/>
    <w:rsid w:val="00BC10E0"/>
    <w:rsid w:val="00BC1485"/>
    <w:rsid w:val="00BC17E4"/>
    <w:rsid w:val="00BC1AA9"/>
    <w:rsid w:val="00BC339B"/>
    <w:rsid w:val="00BC40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B42"/>
    <w:rsid w:val="00CA2200"/>
    <w:rsid w:val="00CA2227"/>
    <w:rsid w:val="00CA24DA"/>
    <w:rsid w:val="00CA2ED5"/>
    <w:rsid w:val="00CA2F02"/>
    <w:rsid w:val="00CA3023"/>
    <w:rsid w:val="00CA34F7"/>
    <w:rsid w:val="00CA3BD4"/>
    <w:rsid w:val="00CA5128"/>
    <w:rsid w:val="00CA6DC7"/>
    <w:rsid w:val="00CA6E2E"/>
    <w:rsid w:val="00CB0AEC"/>
    <w:rsid w:val="00CB3738"/>
    <w:rsid w:val="00CB43E8"/>
    <w:rsid w:val="00CB454B"/>
    <w:rsid w:val="00CB4E54"/>
    <w:rsid w:val="00CB4F43"/>
    <w:rsid w:val="00CB6C73"/>
    <w:rsid w:val="00CB7D8C"/>
    <w:rsid w:val="00CC092A"/>
    <w:rsid w:val="00CC152D"/>
    <w:rsid w:val="00CC154C"/>
    <w:rsid w:val="00CC1910"/>
    <w:rsid w:val="00CC1A9A"/>
    <w:rsid w:val="00CC1BF1"/>
    <w:rsid w:val="00CC1E49"/>
    <w:rsid w:val="00CC3E4D"/>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C62"/>
    <w:rsid w:val="00D1521D"/>
    <w:rsid w:val="00D1683A"/>
    <w:rsid w:val="00D16A76"/>
    <w:rsid w:val="00D16E60"/>
    <w:rsid w:val="00D173A5"/>
    <w:rsid w:val="00D20EC4"/>
    <w:rsid w:val="00D21627"/>
    <w:rsid w:val="00D217DF"/>
    <w:rsid w:val="00D23DF8"/>
    <w:rsid w:val="00D23EA3"/>
    <w:rsid w:val="00D24818"/>
    <w:rsid w:val="00D2493A"/>
    <w:rsid w:val="00D24FDD"/>
    <w:rsid w:val="00D25F2A"/>
    <w:rsid w:val="00D265B7"/>
    <w:rsid w:val="00D2683A"/>
    <w:rsid w:val="00D2752D"/>
    <w:rsid w:val="00D27926"/>
    <w:rsid w:val="00D301DE"/>
    <w:rsid w:val="00D30851"/>
    <w:rsid w:val="00D30E82"/>
    <w:rsid w:val="00D31183"/>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602"/>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800C0"/>
    <w:rsid w:val="00D80781"/>
    <w:rsid w:val="00D81A96"/>
    <w:rsid w:val="00D81B1A"/>
    <w:rsid w:val="00D823D2"/>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1C71"/>
    <w:rsid w:val="00DB2F4B"/>
    <w:rsid w:val="00DB45F8"/>
    <w:rsid w:val="00DB46CE"/>
    <w:rsid w:val="00DB48D4"/>
    <w:rsid w:val="00DB59CF"/>
    <w:rsid w:val="00DB6538"/>
    <w:rsid w:val="00DB73CF"/>
    <w:rsid w:val="00DB7715"/>
    <w:rsid w:val="00DC042E"/>
    <w:rsid w:val="00DC0670"/>
    <w:rsid w:val="00DC0F18"/>
    <w:rsid w:val="00DC19C6"/>
    <w:rsid w:val="00DC1A1F"/>
    <w:rsid w:val="00DC4D78"/>
    <w:rsid w:val="00DC6454"/>
    <w:rsid w:val="00DC79CE"/>
    <w:rsid w:val="00DD1AD6"/>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2EAE"/>
    <w:rsid w:val="00E13675"/>
    <w:rsid w:val="00E1498E"/>
    <w:rsid w:val="00E15CC9"/>
    <w:rsid w:val="00E176B5"/>
    <w:rsid w:val="00E21952"/>
    <w:rsid w:val="00E222F8"/>
    <w:rsid w:val="00E24014"/>
    <w:rsid w:val="00E241D4"/>
    <w:rsid w:val="00E24643"/>
    <w:rsid w:val="00E2486B"/>
    <w:rsid w:val="00E25AB2"/>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258C"/>
    <w:rsid w:val="00E5399F"/>
    <w:rsid w:val="00E53FF5"/>
    <w:rsid w:val="00E54695"/>
    <w:rsid w:val="00E559E5"/>
    <w:rsid w:val="00E55D54"/>
    <w:rsid w:val="00E5649C"/>
    <w:rsid w:val="00E567F3"/>
    <w:rsid w:val="00E5699A"/>
    <w:rsid w:val="00E56F45"/>
    <w:rsid w:val="00E57029"/>
    <w:rsid w:val="00E57413"/>
    <w:rsid w:val="00E608CE"/>
    <w:rsid w:val="00E60B0B"/>
    <w:rsid w:val="00E60EE4"/>
    <w:rsid w:val="00E61403"/>
    <w:rsid w:val="00E61467"/>
    <w:rsid w:val="00E61EAA"/>
    <w:rsid w:val="00E62830"/>
    <w:rsid w:val="00E62A18"/>
    <w:rsid w:val="00E636F7"/>
    <w:rsid w:val="00E63DD4"/>
    <w:rsid w:val="00E64167"/>
    <w:rsid w:val="00E6458F"/>
    <w:rsid w:val="00E64D7E"/>
    <w:rsid w:val="00E64ECB"/>
    <w:rsid w:val="00E6537A"/>
    <w:rsid w:val="00E659B9"/>
    <w:rsid w:val="00E65EB3"/>
    <w:rsid w:val="00E65F27"/>
    <w:rsid w:val="00E66137"/>
    <w:rsid w:val="00E66163"/>
    <w:rsid w:val="00E66784"/>
    <w:rsid w:val="00E67BC0"/>
    <w:rsid w:val="00E71153"/>
    <w:rsid w:val="00E71192"/>
    <w:rsid w:val="00E71683"/>
    <w:rsid w:val="00E729A3"/>
    <w:rsid w:val="00E72F1E"/>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2E1F"/>
    <w:rsid w:val="00ED3C78"/>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75D1"/>
    <w:rsid w:val="00F37BEA"/>
    <w:rsid w:val="00F37DD8"/>
    <w:rsid w:val="00F407CF"/>
    <w:rsid w:val="00F40880"/>
    <w:rsid w:val="00F42220"/>
    <w:rsid w:val="00F42381"/>
    <w:rsid w:val="00F42554"/>
    <w:rsid w:val="00F42719"/>
    <w:rsid w:val="00F42F2A"/>
    <w:rsid w:val="00F434E3"/>
    <w:rsid w:val="00F437ED"/>
    <w:rsid w:val="00F44784"/>
    <w:rsid w:val="00F450D1"/>
    <w:rsid w:val="00F46894"/>
    <w:rsid w:val="00F470A9"/>
    <w:rsid w:val="00F47751"/>
    <w:rsid w:val="00F50FFC"/>
    <w:rsid w:val="00F5191C"/>
    <w:rsid w:val="00F51B46"/>
    <w:rsid w:val="00F520C9"/>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C04BF"/>
    <w:rsid w:val="00FC0784"/>
    <w:rsid w:val="00FC191C"/>
    <w:rsid w:val="00FC1E81"/>
    <w:rsid w:val="00FC41F9"/>
    <w:rsid w:val="00FC483D"/>
    <w:rsid w:val="00FC4B73"/>
    <w:rsid w:val="00FC5299"/>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74E5"/>
    <w:rsid w:val="00FD7E67"/>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2469"/>
    <w:rsid w:val="00FF29CC"/>
    <w:rsid w:val="00FF2CD1"/>
    <w:rsid w:val="00FF3BE6"/>
    <w:rsid w:val="00FF4551"/>
    <w:rsid w:val="00FF61C0"/>
    <w:rsid w:val="00FF6934"/>
    <w:rsid w:val="00FF6A8A"/>
    <w:rsid w:val="00FF6B6C"/>
    <w:rsid w:val="00FF737F"/>
    <w:rsid w:val="00FF73F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4.sldx"/><Relationship Id="rId26" Type="http://schemas.openxmlformats.org/officeDocument/2006/relationships/oleObject" Target="embeddings/oleObject3.bin"/><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package" Target="embeddings/Microsoft_PowerPoint_Presentation7.pptx"/><Relationship Id="rId42" Type="http://schemas.openxmlformats.org/officeDocument/2006/relationships/oleObject" Target="embeddings/oleObject9.bin"/><Relationship Id="rId47" Type="http://schemas.openxmlformats.org/officeDocument/2006/relationships/image" Target="media/image20.emf"/><Relationship Id="rId50" Type="http://schemas.openxmlformats.org/officeDocument/2006/relationships/oleObject" Target="embeddings/oleObject13.bin"/><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oleObject" Target="embeddings/oleObject18.bin"/><Relationship Id="rId76" Type="http://schemas.openxmlformats.org/officeDocument/2006/relationships/package" Target="embeddings/Microsoft_PowerPoint_Slide15.sldx"/><Relationship Id="rId84"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32.emf"/><Relationship Id="rId2" Type="http://schemas.openxmlformats.org/officeDocument/2006/relationships/customXml" Target="../customXml/item2.xml"/><Relationship Id="rId16" Type="http://schemas.openxmlformats.org/officeDocument/2006/relationships/package" Target="embeddings/Microsoft_PowerPoint_Slide3.sldx"/><Relationship Id="rId29" Type="http://schemas.openxmlformats.org/officeDocument/2006/relationships/image" Target="media/image11.emf"/><Relationship Id="rId11" Type="http://schemas.openxmlformats.org/officeDocument/2006/relationships/image" Target="media/image2.emf"/><Relationship Id="rId24" Type="http://schemas.openxmlformats.org/officeDocument/2006/relationships/oleObject" Target="embeddings/oleObject2.bin"/><Relationship Id="rId32" Type="http://schemas.openxmlformats.org/officeDocument/2006/relationships/package" Target="embeddings/Microsoft_PowerPoint_Presentation6.pptx"/><Relationship Id="rId37" Type="http://schemas.openxmlformats.org/officeDocument/2006/relationships/image" Target="media/image15.emf"/><Relationship Id="rId40" Type="http://schemas.openxmlformats.org/officeDocument/2006/relationships/oleObject" Target="embeddings/oleObject8.bin"/><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14.bin"/><Relationship Id="rId66" Type="http://schemas.openxmlformats.org/officeDocument/2006/relationships/oleObject" Target="embeddings/oleObject17.bin"/><Relationship Id="rId74" Type="http://schemas.openxmlformats.org/officeDocument/2006/relationships/package" Target="embeddings/Microsoft_PowerPoint_Slide14.sldx"/><Relationship Id="rId79" Type="http://schemas.openxmlformats.org/officeDocument/2006/relationships/image" Target="media/image36.emf"/><Relationship Id="rId87"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image" Target="media/image27.emf"/><Relationship Id="rId82" Type="http://schemas.openxmlformats.org/officeDocument/2006/relationships/header" Target="header2.xml"/><Relationship Id="rId19" Type="http://schemas.openxmlformats.org/officeDocument/2006/relationships/image" Target="media/image6.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package" Target="embeddings/Microsoft_PowerPoint_Slide2.sldx"/><Relationship Id="rId22" Type="http://schemas.openxmlformats.org/officeDocument/2006/relationships/package" Target="embeddings/Microsoft_PowerPoint_Slide5.sldx"/><Relationship Id="rId27" Type="http://schemas.openxmlformats.org/officeDocument/2006/relationships/image" Target="media/image10.emf"/><Relationship Id="rId30" Type="http://schemas.openxmlformats.org/officeDocument/2006/relationships/oleObject" Target="embeddings/oleObject5.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2.bin"/><Relationship Id="rId56" Type="http://schemas.openxmlformats.org/officeDocument/2006/relationships/package" Target="embeddings/Microsoft_PowerPoint_Slide10.sldx"/><Relationship Id="rId64" Type="http://schemas.openxmlformats.org/officeDocument/2006/relationships/package" Target="embeddings/Microsoft_PowerPoint_Slide11.sldx"/><Relationship Id="rId69" Type="http://schemas.openxmlformats.org/officeDocument/2006/relationships/image" Target="media/image31.emf"/><Relationship Id="rId77" Type="http://schemas.openxmlformats.org/officeDocument/2006/relationships/image" Target="media/image35.emf"/><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package" Target="embeddings/Microsoft_PowerPoint_Slide13.sldx"/><Relationship Id="rId80" Type="http://schemas.openxmlformats.org/officeDocument/2006/relationships/package" Target="embeddings/Microsoft_PowerPoint_Slide17.sldx"/><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package" Target="embeddings/Microsoft_PowerPoint_Slide1.sl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oleObject" Target="embeddings/oleObject1.bin"/><Relationship Id="rId41" Type="http://schemas.openxmlformats.org/officeDocument/2006/relationships/image" Target="media/image17.emf"/><Relationship Id="rId54" Type="http://schemas.openxmlformats.org/officeDocument/2006/relationships/package" Target="embeddings/Microsoft_PowerPoint_Slide9.sldx"/><Relationship Id="rId62" Type="http://schemas.openxmlformats.org/officeDocument/2006/relationships/oleObject" Target="embeddings/oleObject16.bin"/><Relationship Id="rId70" Type="http://schemas.openxmlformats.org/officeDocument/2006/relationships/package" Target="embeddings/Microsoft_PowerPoint_Slide12.sldx"/><Relationship Id="rId75" Type="http://schemas.openxmlformats.org/officeDocument/2006/relationships/image" Target="media/image34.emf"/><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4.bin"/><Relationship Id="rId36" Type="http://schemas.openxmlformats.org/officeDocument/2006/relationships/oleObject" Target="embeddings/oleObject6.bin"/><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oleObject" Target="embeddings/oleObject10.bin"/><Relationship Id="rId52" Type="http://schemas.openxmlformats.org/officeDocument/2006/relationships/package" Target="embeddings/Microsoft_PowerPoint_Slide8.sldx"/><Relationship Id="rId60" Type="http://schemas.openxmlformats.org/officeDocument/2006/relationships/oleObject" Target="embeddings/oleObject15.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PowerPoint_Slide16.sldx"/><Relationship Id="rId81" Type="http://schemas.openxmlformats.org/officeDocument/2006/relationships/header" Target="header1.xm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97CE4"/>
    <w:rsid w:val="000A1A42"/>
    <w:rsid w:val="000C2EB4"/>
    <w:rsid w:val="000C330D"/>
    <w:rsid w:val="000E1F2A"/>
    <w:rsid w:val="0011585B"/>
    <w:rsid w:val="00126E3D"/>
    <w:rsid w:val="00192590"/>
    <w:rsid w:val="001E0C9C"/>
    <w:rsid w:val="002827BA"/>
    <w:rsid w:val="002D4C8A"/>
    <w:rsid w:val="002E2087"/>
    <w:rsid w:val="003251FF"/>
    <w:rsid w:val="00380106"/>
    <w:rsid w:val="003A4BA0"/>
    <w:rsid w:val="003E301B"/>
    <w:rsid w:val="00405212"/>
    <w:rsid w:val="00413A02"/>
    <w:rsid w:val="00433C5C"/>
    <w:rsid w:val="004E18BE"/>
    <w:rsid w:val="004F42AD"/>
    <w:rsid w:val="00646A9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515BF"/>
    <w:rsid w:val="00F545E2"/>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11288E-164F-4D5C-B63F-DF0A24BEF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5053</TotalTime>
  <Pages>1</Pages>
  <Words>19164</Words>
  <Characters>109239</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128147</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959</cp:revision>
  <cp:lastPrinted>2011-09-20T09:35:00Z</cp:lastPrinted>
  <dcterms:created xsi:type="dcterms:W3CDTF">2011-05-26T12:51:00Z</dcterms:created>
  <dcterms:modified xsi:type="dcterms:W3CDTF">2011-09-20T09:37:00Z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