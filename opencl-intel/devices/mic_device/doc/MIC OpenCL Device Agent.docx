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1922" w:rsidRPr="00C41F53" w:rsidRDefault="00771922">
      <w:pPr>
        <w:pStyle w:val="NoticeText"/>
        <w:keepLines w:val="0"/>
        <w:spacing w:before="0" w:line="240" w:lineRule="auto"/>
        <w:ind w:left="0"/>
        <w:rPr>
          <w:spacing w:val="0"/>
        </w:rPr>
      </w:pPr>
    </w:p>
    <w:p w:rsidR="00771922" w:rsidRPr="00C41F53" w:rsidRDefault="005966A0">
      <w:pPr>
        <w:pStyle w:val="NoticeText"/>
        <w:keepLines w:val="0"/>
        <w:spacing w:before="0" w:line="240" w:lineRule="auto"/>
        <w:ind w:left="0"/>
        <w:jc w:val="center"/>
        <w:rPr>
          <w:spacing w:val="0"/>
        </w:rPr>
      </w:pPr>
      <w:r w:rsidRPr="00C41F53">
        <w:rPr>
          <w:noProof/>
          <w:spacing w:val="0"/>
        </w:rPr>
        <w:drawing>
          <wp:inline distT="0" distB="0" distL="0" distR="0">
            <wp:extent cx="4550228" cy="2569029"/>
            <wp:effectExtent l="0" t="0" r="0" b="0"/>
            <wp:docPr id="7" name="Picture 6" descr="intel_rgb_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l_rgb_1700.png"/>
                    <pic:cNvPicPr/>
                  </pic:nvPicPr>
                  <pic:blipFill>
                    <a:blip r:embed="rId10" cstate="print"/>
                    <a:srcRect t="12934" b="12618"/>
                    <a:stretch>
                      <a:fillRect/>
                    </a:stretch>
                  </pic:blipFill>
                  <pic:spPr>
                    <a:xfrm>
                      <a:off x="0" y="0"/>
                      <a:ext cx="4550228" cy="2569029"/>
                    </a:xfrm>
                    <a:prstGeom prst="rect">
                      <a:avLst/>
                    </a:prstGeom>
                  </pic:spPr>
                </pic:pic>
              </a:graphicData>
            </a:graphic>
          </wp:inline>
        </w:drawing>
      </w:r>
    </w:p>
    <w:p w:rsidR="00771922" w:rsidRPr="00C41F53" w:rsidRDefault="00771922">
      <w:pPr>
        <w:pStyle w:val="NoticeText"/>
        <w:keepLines w:val="0"/>
        <w:spacing w:before="0" w:line="240" w:lineRule="auto"/>
        <w:rPr>
          <w:spacing w:val="0"/>
        </w:rPr>
      </w:pPr>
    </w:p>
    <w:p w:rsidR="00771922" w:rsidRPr="00C41F53" w:rsidRDefault="00713A4E" w:rsidP="00937C48">
      <w:pPr>
        <w:pStyle w:val="NoticeText"/>
        <w:keepLines w:val="0"/>
        <w:spacing w:before="0" w:line="240" w:lineRule="auto"/>
        <w:jc w:val="center"/>
        <w:rPr>
          <w:color w:val="165192"/>
          <w:spacing w:val="0"/>
          <w:sz w:val="28"/>
          <w:szCs w:val="28"/>
        </w:rPr>
      </w:pPr>
      <w:r w:rsidRPr="00C41F53">
        <w:rPr>
          <w:color w:val="165192"/>
          <w:spacing w:val="0"/>
          <w:sz w:val="28"/>
          <w:szCs w:val="28"/>
        </w:rPr>
        <w:t>S</w:t>
      </w:r>
      <w:r w:rsidR="00003CBE" w:rsidRPr="00C41F53">
        <w:rPr>
          <w:color w:val="165192"/>
          <w:spacing w:val="0"/>
          <w:sz w:val="28"/>
          <w:szCs w:val="28"/>
        </w:rPr>
        <w:t xml:space="preserve">oftware and </w:t>
      </w:r>
      <w:r w:rsidRPr="00C41F53">
        <w:rPr>
          <w:color w:val="165192"/>
          <w:spacing w:val="0"/>
          <w:sz w:val="28"/>
          <w:szCs w:val="28"/>
        </w:rPr>
        <w:t>S</w:t>
      </w:r>
      <w:r w:rsidR="001A55BF">
        <w:rPr>
          <w:color w:val="165192"/>
          <w:spacing w:val="0"/>
          <w:sz w:val="28"/>
          <w:szCs w:val="28"/>
        </w:rPr>
        <w:t>ervices</w:t>
      </w:r>
      <w:r w:rsidR="00003CBE" w:rsidRPr="00C41F53">
        <w:rPr>
          <w:color w:val="165192"/>
          <w:spacing w:val="0"/>
          <w:sz w:val="28"/>
          <w:szCs w:val="28"/>
        </w:rPr>
        <w:t xml:space="preserve"> </w:t>
      </w:r>
      <w:r w:rsidRPr="00C41F53">
        <w:rPr>
          <w:color w:val="165192"/>
          <w:spacing w:val="0"/>
          <w:sz w:val="28"/>
          <w:szCs w:val="28"/>
        </w:rPr>
        <w:t>G</w:t>
      </w:r>
      <w:r w:rsidR="00003CBE" w:rsidRPr="00C41F53">
        <w:rPr>
          <w:color w:val="165192"/>
          <w:spacing w:val="0"/>
          <w:sz w:val="28"/>
          <w:szCs w:val="28"/>
        </w:rPr>
        <w:t>roup</w:t>
      </w:r>
      <w:bookmarkStart w:id="0" w:name="_GoBack"/>
      <w:bookmarkEnd w:id="0"/>
      <w:r w:rsidR="00003CBE" w:rsidRPr="00C41F53">
        <w:rPr>
          <w:color w:val="165192"/>
          <w:spacing w:val="0"/>
          <w:sz w:val="28"/>
          <w:szCs w:val="28"/>
        </w:rPr>
        <w:br/>
      </w:r>
      <w:r w:rsidR="00937C48">
        <w:rPr>
          <w:color w:val="165192"/>
          <w:spacing w:val="0"/>
          <w:sz w:val="28"/>
          <w:szCs w:val="28"/>
        </w:rPr>
        <w:t>Visual Computing Software Division</w:t>
      </w:r>
    </w:p>
    <w:p w:rsidR="00713A4E" w:rsidRPr="00C41F53" w:rsidRDefault="00713A4E">
      <w:pPr>
        <w:pStyle w:val="NoticeText"/>
        <w:keepLines w:val="0"/>
        <w:spacing w:before="0" w:line="240" w:lineRule="auto"/>
        <w:rPr>
          <w:spacing w:val="0"/>
        </w:rPr>
      </w:pPr>
    </w:p>
    <w:p w:rsidR="00C23FA7" w:rsidRPr="00C41F53" w:rsidRDefault="00C23FA7">
      <w:pPr>
        <w:pStyle w:val="NoticeText"/>
        <w:keepLines w:val="0"/>
        <w:spacing w:before="0" w:line="240" w:lineRule="auto"/>
        <w:rPr>
          <w:spacing w:val="0"/>
        </w:rPr>
      </w:pPr>
    </w:p>
    <w:p w:rsidR="008B253D" w:rsidRPr="00C41F53" w:rsidRDefault="007332B2" w:rsidP="005511FA">
      <w:pPr>
        <w:pBdr>
          <w:top w:val="single" w:sz="4" w:space="1" w:color="auto" w:shadow="1"/>
          <w:left w:val="single" w:sz="4" w:space="4" w:color="auto" w:shadow="1"/>
          <w:bottom w:val="single" w:sz="4" w:space="1" w:color="auto" w:shadow="1"/>
          <w:right w:val="single" w:sz="4" w:space="4" w:color="auto" w:shadow="1"/>
        </w:pBdr>
        <w:jc w:val="center"/>
        <w:rPr>
          <w:b/>
          <w:bCs/>
          <w:sz w:val="44"/>
          <w:szCs w:val="44"/>
        </w:rPr>
      </w:pPr>
      <w:sdt>
        <w:sdtPr>
          <w:rPr>
            <w:b/>
            <w:bCs/>
            <w:sz w:val="44"/>
            <w:szCs w:val="44"/>
          </w:rPr>
          <w:alias w:val="Title"/>
          <w:id w:val="509405019"/>
          <w:placeholder>
            <w:docPart w:val="1814A7ACED9546CBBE8C2EBFAE24EE30"/>
          </w:placeholder>
          <w:dataBinding w:prefixMappings="xmlns:ns0='http://purl.org/dc/elements/1.1/' xmlns:ns1='http://schemas.openxmlformats.org/package/2006/metadata/core-properties' " w:xpath="/ns1:coreProperties[1]/ns0:title[1]" w:storeItemID="{6C3C8BC8-F283-45AE-878A-BAB7291924A1}"/>
          <w:text/>
        </w:sdtPr>
        <w:sdtEndPr/>
        <w:sdtContent>
          <w:r w:rsidR="000B18F6">
            <w:rPr>
              <w:b/>
              <w:bCs/>
              <w:sz w:val="44"/>
              <w:szCs w:val="44"/>
            </w:rPr>
            <w:t>MIC OpenCL Device Agent High Level Design</w:t>
          </w:r>
        </w:sdtContent>
      </w:sdt>
    </w:p>
    <w:p w:rsidR="00771922" w:rsidRPr="00C41F53" w:rsidRDefault="00771922">
      <w:pPr>
        <w:jc w:val="left"/>
      </w:pPr>
    </w:p>
    <w:p w:rsidR="00771922" w:rsidRPr="00C41F53" w:rsidRDefault="00771922">
      <w:pPr>
        <w:jc w:val="left"/>
      </w:pPr>
    </w:p>
    <w:tbl>
      <w:tblPr>
        <w:tblW w:w="0" w:type="auto"/>
        <w:tblLook w:val="0000" w:firstRow="0" w:lastRow="0" w:firstColumn="0" w:lastColumn="0" w:noHBand="0" w:noVBand="0"/>
      </w:tblPr>
      <w:tblGrid>
        <w:gridCol w:w="1389"/>
        <w:gridCol w:w="8048"/>
      </w:tblGrid>
      <w:tr w:rsidR="00771922" w:rsidRPr="00C41F53">
        <w:tc>
          <w:tcPr>
            <w:tcW w:w="1188" w:type="dxa"/>
          </w:tcPr>
          <w:p w:rsidR="00771922" w:rsidRPr="00C41F53" w:rsidRDefault="00771922">
            <w:pPr>
              <w:pStyle w:val="TableNormal0"/>
              <w:rPr>
                <w:b/>
                <w:bCs/>
              </w:rPr>
            </w:pPr>
            <w:r w:rsidRPr="00C41F53">
              <w:rPr>
                <w:b/>
                <w:bCs/>
              </w:rPr>
              <w:t>Revision:</w:t>
            </w:r>
          </w:p>
        </w:tc>
        <w:tc>
          <w:tcPr>
            <w:tcW w:w="8048" w:type="dxa"/>
          </w:tcPr>
          <w:p w:rsidR="00771922" w:rsidRPr="00C41F53" w:rsidRDefault="007332B2" w:rsidP="00F90211">
            <w:pPr>
              <w:pStyle w:val="TableNormal0"/>
            </w:pPr>
            <w:sdt>
              <w:sdtPr>
                <w:alias w:val="Status"/>
                <w:id w:val="509405055"/>
                <w:placeholder>
                  <w:docPart w:val="13F520D815AF4124BDA24E69399C89D7"/>
                </w:placeholder>
                <w:dataBinding w:prefixMappings="xmlns:ns0='http://purl.org/dc/elements/1.1/' xmlns:ns1='http://schemas.openxmlformats.org/package/2006/metadata/core-properties' " w:xpath="/ns1:coreProperties[1]/ns1:contentStatus[1]" w:storeItemID="{6C3C8BC8-F283-45AE-878A-BAB7291924A1}"/>
                <w:text/>
              </w:sdtPr>
              <w:sdtEndPr/>
              <w:sdtContent>
                <w:del w:id="1" w:author="Dmitry Kaptsenel" w:date="2011-05-30T15:36:00Z">
                  <w:r w:rsidR="00F90211" w:rsidDel="00F90211">
                    <w:delText>Draft 0.4</w:delText>
                  </w:r>
                </w:del>
                <w:ins w:id="2" w:author="Dmitry Kaptsenel" w:date="2011-07-11T17:09:00Z">
                  <w:r w:rsidR="008D793D">
                    <w:t>Draft 0.5</w:t>
                  </w:r>
                </w:ins>
              </w:sdtContent>
            </w:sdt>
          </w:p>
        </w:tc>
      </w:tr>
      <w:tr w:rsidR="00771922" w:rsidRPr="00C41F53">
        <w:tc>
          <w:tcPr>
            <w:tcW w:w="1188" w:type="dxa"/>
          </w:tcPr>
          <w:p w:rsidR="00771922" w:rsidRPr="00C41F53" w:rsidRDefault="00771922">
            <w:pPr>
              <w:pStyle w:val="TableNormal0"/>
              <w:rPr>
                <w:b/>
                <w:bCs/>
              </w:rPr>
            </w:pPr>
            <w:r w:rsidRPr="00C41F53">
              <w:rPr>
                <w:b/>
                <w:bCs/>
              </w:rPr>
              <w:t>Date:</w:t>
            </w:r>
          </w:p>
        </w:tc>
        <w:sdt>
          <w:sdtPr>
            <w:alias w:val="Publish Date"/>
            <w:id w:val="509405054"/>
            <w:placeholder>
              <w:docPart w:val="FE3BA5DA57B34C46B08E2303AB178726"/>
            </w:placeholder>
            <w:dataBinding w:prefixMappings="xmlns:ns0='http://schemas.microsoft.com/office/2006/coverPageProps' " w:xpath="/ns0:CoverPageProperties[1]/ns0:PublishDate[1]" w:storeItemID="{55AF091B-3C7A-41E3-B477-F2FDAA23CFDA}"/>
            <w:date w:fullDate="2011-07-11T00:00:00Z">
              <w:dateFormat w:val="dd/MM/yyyy"/>
              <w:lid w:val="he-IL"/>
              <w:storeMappedDataAs w:val="dateTime"/>
              <w:calendar w:val="gregorian"/>
            </w:date>
          </w:sdtPr>
          <w:sdtEndPr/>
          <w:sdtContent>
            <w:tc>
              <w:tcPr>
                <w:tcW w:w="8048" w:type="dxa"/>
              </w:tcPr>
              <w:p w:rsidR="00771922" w:rsidRPr="00C41F53" w:rsidRDefault="000B18F6" w:rsidP="004E0829">
                <w:pPr>
                  <w:pStyle w:val="TableNormal0"/>
                </w:pPr>
                <w:del w:id="3" w:author="Dmitry Kaptsenel" w:date="2011-07-11T17:10:00Z">
                  <w:r w:rsidDel="008D793D">
                    <w:rPr>
                      <w:rFonts w:hint="cs"/>
                      <w:rtl/>
                    </w:rPr>
                    <w:delText>‏04/05/2011</w:delText>
                  </w:r>
                </w:del>
                <w:ins w:id="4" w:author="Dmitry Kaptsenel" w:date="2011-07-11T17:10:00Z">
                  <w:r w:rsidR="008D793D">
                    <w:rPr>
                      <w:rFonts w:hint="cs"/>
                      <w:rtl/>
                    </w:rPr>
                    <w:t>‏11/07/2011</w:t>
                  </w:r>
                </w:ins>
              </w:p>
            </w:tc>
          </w:sdtContent>
        </w:sdt>
      </w:tr>
      <w:tr w:rsidR="00771922" w:rsidRPr="00C41F53">
        <w:tc>
          <w:tcPr>
            <w:tcW w:w="1188" w:type="dxa"/>
          </w:tcPr>
          <w:p w:rsidR="00771922" w:rsidRPr="00C41F53" w:rsidRDefault="00136ED1">
            <w:pPr>
              <w:pStyle w:val="TableNormal0"/>
              <w:rPr>
                <w:b/>
                <w:bCs/>
              </w:rPr>
            </w:pPr>
            <w:r w:rsidRPr="00C41F53">
              <w:rPr>
                <w:b/>
                <w:bCs/>
              </w:rPr>
              <w:t>Author</w:t>
            </w:r>
            <w:r w:rsidR="0088570A" w:rsidRPr="00C41F53">
              <w:rPr>
                <w:b/>
                <w:bCs/>
              </w:rPr>
              <w:t>:</w:t>
            </w:r>
          </w:p>
        </w:tc>
        <w:tc>
          <w:tcPr>
            <w:tcW w:w="8048" w:type="dxa"/>
          </w:tcPr>
          <w:sdt>
            <w:sdtPr>
              <w:alias w:val="Author"/>
              <w:id w:val="509405016"/>
              <w:placeholder>
                <w:docPart w:val="91CCF3FCC8AC42A29CF909A7B32DCD14"/>
              </w:placeholder>
              <w:dataBinding w:prefixMappings="xmlns:ns0='http://purl.org/dc/elements/1.1/' xmlns:ns1='http://schemas.openxmlformats.org/package/2006/metadata/core-properties' " w:xpath="/ns1:coreProperties[1]/ns0:creator[1]" w:storeItemID="{6C3C8BC8-F283-45AE-878A-BAB7291924A1}"/>
              <w:text/>
            </w:sdtPr>
            <w:sdtEndPr/>
            <w:sdtContent>
              <w:p w:rsidR="00771922" w:rsidRPr="00C41F53" w:rsidRDefault="00D026B9" w:rsidP="004E66FE">
                <w:pPr>
                  <w:pStyle w:val="TableNormal0"/>
                </w:pPr>
                <w:r>
                  <w:t>Dmitry Kaptsenel</w:t>
                </w:r>
              </w:p>
            </w:sdtContent>
          </w:sdt>
        </w:tc>
      </w:tr>
      <w:tr w:rsidR="0088570A" w:rsidRPr="00C41F53" w:rsidTr="00C810C9">
        <w:trPr>
          <w:trHeight w:val="486"/>
        </w:trPr>
        <w:tc>
          <w:tcPr>
            <w:tcW w:w="1188" w:type="dxa"/>
          </w:tcPr>
          <w:p w:rsidR="0088570A" w:rsidRPr="00C41F53" w:rsidRDefault="0088570A">
            <w:pPr>
              <w:pStyle w:val="TableNormal0"/>
              <w:rPr>
                <w:b/>
                <w:bCs/>
              </w:rPr>
            </w:pPr>
            <w:r w:rsidRPr="00C41F53">
              <w:rPr>
                <w:b/>
                <w:bCs/>
              </w:rPr>
              <w:t>Contributors:</w:t>
            </w:r>
          </w:p>
        </w:tc>
        <w:tc>
          <w:tcPr>
            <w:tcW w:w="8048" w:type="dxa"/>
          </w:tcPr>
          <w:p w:rsidR="00CF3214" w:rsidRDefault="004D7507" w:rsidP="004E66FE">
            <w:pPr>
              <w:pStyle w:val="TableNormal0"/>
            </w:pPr>
            <w:r>
              <w:t>Adir Deri</w:t>
            </w:r>
          </w:p>
          <w:p w:rsidR="00154999" w:rsidRDefault="00154999" w:rsidP="004E66FE">
            <w:pPr>
              <w:pStyle w:val="TableNormal0"/>
            </w:pPr>
            <w:r>
              <w:t>Yariv Aridor</w:t>
            </w:r>
          </w:p>
          <w:p w:rsidR="0096206E" w:rsidRDefault="0096206E" w:rsidP="004E66FE">
            <w:pPr>
              <w:pStyle w:val="TableNormal0"/>
            </w:pPr>
            <w:r>
              <w:t>Evgeny Fiksman</w:t>
            </w:r>
          </w:p>
          <w:p w:rsidR="005129B4" w:rsidRDefault="005129B4" w:rsidP="004E66FE">
            <w:pPr>
              <w:pStyle w:val="TableNormal0"/>
              <w:rPr>
                <w:ins w:id="5" w:author="Dmitry Kaptsenel" w:date="2011-06-12T10:46:00Z"/>
              </w:rPr>
            </w:pPr>
            <w:r>
              <w:t>Rami Jiossy</w:t>
            </w:r>
          </w:p>
          <w:p w:rsidR="007C7394" w:rsidRPr="00C41F53" w:rsidRDefault="007C7394" w:rsidP="004E66FE">
            <w:pPr>
              <w:pStyle w:val="TableNormal0"/>
            </w:pPr>
            <w:ins w:id="6" w:author="Dmitry Kaptsenel" w:date="2011-06-12T10:46:00Z">
              <w:r>
                <w:t>Doron Singer</w:t>
              </w:r>
            </w:ins>
          </w:p>
        </w:tc>
      </w:tr>
    </w:tbl>
    <w:p w:rsidR="0077273D" w:rsidRPr="00C41F53" w:rsidRDefault="00771922">
      <w:pPr>
        <w:pStyle w:val="NoticeText"/>
        <w:spacing w:before="120"/>
        <w:ind w:left="0"/>
        <w:outlineLvl w:val="0"/>
        <w:rPr>
          <w:b/>
          <w:bCs/>
          <w:sz w:val="28"/>
          <w:szCs w:val="28"/>
        </w:rPr>
      </w:pPr>
      <w:r w:rsidRPr="00C41F53">
        <w:rPr>
          <w:sz w:val="18"/>
          <w:szCs w:val="18"/>
        </w:rPr>
        <w:br w:type="page"/>
      </w:r>
      <w:r w:rsidR="00902CA5" w:rsidRPr="00C41F53">
        <w:rPr>
          <w:b/>
          <w:bCs/>
          <w:sz w:val="28"/>
          <w:szCs w:val="28"/>
        </w:rPr>
        <w:lastRenderedPageBreak/>
        <w:t>Legal Notice</w:t>
      </w:r>
    </w:p>
    <w:p w:rsidR="00C23FA7" w:rsidRPr="00C41F53" w:rsidRDefault="00C23FA7" w:rsidP="00C23FA7">
      <w:pPr>
        <w:spacing w:before="240"/>
        <w:rPr>
          <w:sz w:val="18"/>
          <w:szCs w:val="18"/>
        </w:rPr>
      </w:pPr>
      <w:r w:rsidRPr="00C41F53">
        <w:rPr>
          <w:sz w:val="18"/>
          <w:szCs w:val="18"/>
        </w:rPr>
        <w:t>INFORMATION IN THIS DOCUMENT IS PROVIDED IN CONNECTION WITH INTEL® PRODUCTS. EXCEPT AS PROVIDED IN INTEL’S TERMS AND CONDITIONS OF SALE FOR SUCH PRODUCTS, INTEL ASSUMES NO LIABILITY WHATSOEVER, AND INTEL DISCLAIMS ANY EXPRESS OR IMPLIED WARRANTY RELATING TO SALE AND/OR USE OF INTEL PRODUCTS, INCLUDING LIABILITY OR WARRANTIES RELATING TO FITNESS FOR A PARTICULAR PURPOSE, MERCHANTABILITY, OR INFRINGEMENT OF ANY PATENT, COPYRIGHT, OR OTHER INTELLECTUAL PROPERTY RIGHT. This document is provided “AS-IS” with no warranties whatsoever, including any warranty of merchantability, non-infringement fitness for any particular purpose, or any warranty otherwise arising out of any proposal, specification or sample. Intel products are not intended for use in medical, life-saving, life-sustaining, critical control or safety systems, or in nuclear facility applications.</w:t>
      </w:r>
    </w:p>
    <w:p w:rsidR="00C23FA7" w:rsidRPr="00C41F53" w:rsidRDefault="00C23FA7" w:rsidP="00C23FA7">
      <w:pPr>
        <w:rPr>
          <w:sz w:val="18"/>
          <w:szCs w:val="18"/>
        </w:rPr>
      </w:pPr>
      <w:r w:rsidRPr="00C41F53">
        <w:rPr>
          <w:sz w:val="18"/>
          <w:szCs w:val="18"/>
        </w:rPr>
        <w:t>Intel products may contain design defects or errors known as errata which may cause the product to deviate from published specifications. Current characterized errata are available on request.  Intel may make changes to dates, specifications, product descriptions, and plans referenced in this document at any time, without notice.  This document may contain information on products in the design phase of development.  Designers must not rely on the absence or characteristics of any features or instructions marked “reserved” or “undefined”.  Intel reserves these for future definition and shall have no responsibility whatsoever for conflicts or incompatibilities arising from future changes to them. The information here is subject to change without notice.  Do not finalize a design with this information.</w:t>
      </w:r>
    </w:p>
    <w:p w:rsidR="00C23FA7" w:rsidRPr="00C41F53" w:rsidRDefault="00C23FA7" w:rsidP="00C23FA7">
      <w:pPr>
        <w:rPr>
          <w:sz w:val="18"/>
          <w:szCs w:val="18"/>
        </w:rPr>
      </w:pPr>
      <w:r w:rsidRPr="00C41F53">
        <w:rPr>
          <w:sz w:val="18"/>
          <w:szCs w:val="18"/>
        </w:rPr>
        <w:t xml:space="preserve">Intel does not control or audit the design or implementation of 3rd party benchmarks or websites referenced in this document.  Intel encourages all of its customers to visit the referenced websites or others where similar performance benchmarks are reported and confirm whether the referenced benchmarks are accurate and reflect performance of systems available for purchase. Performance tests and ratings are measured using specific computer systems and/or components and reflect the approximate performance of Intel® products as measured by those tests. Any difference in system hardware or software design or configuration may affect actual performance.  Performance estimates and projections can change based on changes to test methodology.  Buyers should consult other sources of information to evaluate the performance of systems or components they are considering purchasing. For more information on performance tests and on the performance of Intel products, visit </w:t>
      </w:r>
      <w:r w:rsidR="00871EC1">
        <w:fldChar w:fldCharType="begin"/>
      </w:r>
      <w:r w:rsidR="00871EC1">
        <w:instrText xml:space="preserve"> HYPERLINK "http://www.intel.com/performance/resources/limits.htm" </w:instrText>
      </w:r>
      <w:ins w:id="7" w:author="Dmitry Kaptsenel" w:date="2011-07-11T17:10:00Z"/>
      <w:r w:rsidR="00871EC1">
        <w:fldChar w:fldCharType="separate"/>
      </w:r>
      <w:r w:rsidRPr="00C41F53">
        <w:rPr>
          <w:rStyle w:val="Hyperlink"/>
          <w:rFonts w:asciiTheme="minorHAnsi" w:hAnsiTheme="minorHAnsi" w:cs="Arial"/>
          <w:sz w:val="18"/>
          <w:szCs w:val="18"/>
        </w:rPr>
        <w:t>http://www.intel.com/performance/resources/limits.htm</w:t>
      </w:r>
      <w:r w:rsidR="00871EC1">
        <w:rPr>
          <w:rStyle w:val="Hyperlink"/>
          <w:rFonts w:asciiTheme="minorHAnsi" w:hAnsiTheme="minorHAnsi" w:cs="Arial"/>
          <w:sz w:val="18"/>
          <w:szCs w:val="18"/>
        </w:rPr>
        <w:fldChar w:fldCharType="end"/>
      </w:r>
    </w:p>
    <w:p w:rsidR="00C23FA7" w:rsidRPr="00C41F53" w:rsidRDefault="00C23FA7" w:rsidP="00C23FA7">
      <w:pPr>
        <w:rPr>
          <w:sz w:val="18"/>
          <w:szCs w:val="18"/>
        </w:rPr>
      </w:pPr>
      <w:r w:rsidRPr="00C41F53">
        <w:rPr>
          <w:sz w:val="18"/>
          <w:szCs w:val="18"/>
        </w:rPr>
        <w:t>Intel Corporation may have patents or pending patent applications, trademarks, copyrights, or other intellectual property rights that relate to the presented subject matter. The furnishing of documents and other materials and information does not provide any license, express or implied, by estoppel or otherwise, to any such patents, trademarks, copyrights, or other intellectual property rights.</w:t>
      </w:r>
    </w:p>
    <w:p w:rsidR="00C23FA7" w:rsidRPr="00C41F53" w:rsidRDefault="00C23FA7" w:rsidP="00C23FA7">
      <w:pPr>
        <w:rPr>
          <w:sz w:val="18"/>
          <w:szCs w:val="18"/>
        </w:rPr>
      </w:pPr>
      <w:r w:rsidRPr="00C41F53">
        <w:rPr>
          <w:sz w:val="18"/>
          <w:szCs w:val="18"/>
        </w:rPr>
        <w:t xml:space="preserve">Intel, Intel logo, Intel. Leap ahead. logo are trademarks or registered trademarks of Intel Corporation or its subsidiaries in the </w:t>
      </w:r>
      <w:smartTag w:uri="urn:schemas-microsoft-com:office:smarttags" w:element="place">
        <w:smartTag w:uri="urn:schemas-microsoft-com:office:smarttags" w:element="country-region">
          <w:r w:rsidRPr="00C41F53">
            <w:rPr>
              <w:sz w:val="18"/>
              <w:szCs w:val="18"/>
            </w:rPr>
            <w:t>United States</w:t>
          </w:r>
        </w:smartTag>
      </w:smartTag>
      <w:r w:rsidRPr="00C41F53">
        <w:rPr>
          <w:sz w:val="18"/>
          <w:szCs w:val="18"/>
        </w:rPr>
        <w:t xml:space="preserve"> and other countries.</w:t>
      </w:r>
    </w:p>
    <w:p w:rsidR="00C23FA7" w:rsidRPr="00C41F53" w:rsidRDefault="00C23FA7" w:rsidP="00C23FA7">
      <w:pPr>
        <w:rPr>
          <w:sz w:val="18"/>
          <w:szCs w:val="18"/>
        </w:rPr>
      </w:pPr>
      <w:r w:rsidRPr="00C41F53">
        <w:rPr>
          <w:sz w:val="18"/>
          <w:szCs w:val="18"/>
        </w:rPr>
        <w:t>*Other names and brands may be claimed as the property of others.</w:t>
      </w:r>
    </w:p>
    <w:p w:rsidR="00C23FA7" w:rsidRPr="00C41F53" w:rsidRDefault="00C23FA7" w:rsidP="00C23FA7">
      <w:pPr>
        <w:rPr>
          <w:sz w:val="18"/>
          <w:szCs w:val="18"/>
        </w:rPr>
      </w:pPr>
      <w:r w:rsidRPr="00C41F53">
        <w:rPr>
          <w:sz w:val="18"/>
          <w:szCs w:val="18"/>
        </w:rPr>
        <w:t xml:space="preserve">Copyright © </w:t>
      </w:r>
      <w:r w:rsidR="008D1136" w:rsidRPr="00C41F53">
        <w:rPr>
          <w:sz w:val="18"/>
          <w:szCs w:val="18"/>
        </w:rPr>
        <w:fldChar w:fldCharType="begin"/>
      </w:r>
      <w:r w:rsidRPr="00C41F53">
        <w:rPr>
          <w:sz w:val="18"/>
          <w:szCs w:val="18"/>
        </w:rPr>
        <w:instrText xml:space="preserve"> SAVEDATE  \@ "yyyy"  \* MERGEFORMAT </w:instrText>
      </w:r>
      <w:r w:rsidR="008D1136" w:rsidRPr="00C41F53">
        <w:rPr>
          <w:sz w:val="18"/>
          <w:szCs w:val="18"/>
        </w:rPr>
        <w:fldChar w:fldCharType="separate"/>
      </w:r>
      <w:r w:rsidR="006F596B">
        <w:rPr>
          <w:noProof/>
          <w:sz w:val="18"/>
          <w:szCs w:val="18"/>
        </w:rPr>
        <w:t>2011</w:t>
      </w:r>
      <w:r w:rsidR="008D1136" w:rsidRPr="00C41F53">
        <w:rPr>
          <w:sz w:val="18"/>
          <w:szCs w:val="18"/>
        </w:rPr>
        <w:fldChar w:fldCharType="end"/>
      </w:r>
      <w:r w:rsidRPr="00C41F53">
        <w:rPr>
          <w:sz w:val="18"/>
          <w:szCs w:val="18"/>
        </w:rPr>
        <w:t xml:space="preserve"> Intel Corporation.  All Rights Reserved.</w:t>
      </w:r>
    </w:p>
    <w:p w:rsidR="0077273D" w:rsidRPr="00C41F53" w:rsidRDefault="00C23FA7">
      <w:pPr>
        <w:pStyle w:val="NoticeText"/>
        <w:keepNext/>
        <w:spacing w:before="120"/>
        <w:jc w:val="center"/>
        <w:outlineLvl w:val="0"/>
        <w:rPr>
          <w:b/>
          <w:bCs/>
          <w:sz w:val="28"/>
          <w:szCs w:val="28"/>
        </w:rPr>
      </w:pPr>
      <w:r w:rsidRPr="00C41F53">
        <w:rPr>
          <w:sz w:val="18"/>
          <w:szCs w:val="18"/>
        </w:rPr>
        <w:t xml:space="preserve"> </w:t>
      </w:r>
      <w:r w:rsidRPr="00C41F53">
        <w:rPr>
          <w:sz w:val="18"/>
          <w:szCs w:val="18"/>
        </w:rPr>
        <w:br w:type="page"/>
      </w:r>
      <w:r w:rsidR="00902CA5" w:rsidRPr="00C41F53">
        <w:rPr>
          <w:b/>
          <w:bCs/>
          <w:sz w:val="28"/>
          <w:szCs w:val="28"/>
        </w:rPr>
        <w:lastRenderedPageBreak/>
        <w:t>Revision Table</w:t>
      </w:r>
    </w:p>
    <w:tbl>
      <w:tblPr>
        <w:tblW w:w="100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0"/>
        <w:gridCol w:w="1080"/>
        <w:gridCol w:w="900"/>
        <w:gridCol w:w="7470"/>
      </w:tblGrid>
      <w:tr w:rsidR="00190921" w:rsidRPr="00C41F53" w:rsidTr="0066416C">
        <w:trPr>
          <w:cantSplit/>
        </w:trPr>
        <w:tc>
          <w:tcPr>
            <w:tcW w:w="63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jc w:val="center"/>
              <w:rPr>
                <w:b/>
                <w:bCs/>
                <w:sz w:val="16"/>
                <w:szCs w:val="16"/>
              </w:rPr>
            </w:pPr>
            <w:r w:rsidRPr="00C41F53">
              <w:rPr>
                <w:b/>
                <w:bCs/>
                <w:sz w:val="16"/>
                <w:szCs w:val="16"/>
              </w:rPr>
              <w:t>Rev.</w:t>
            </w:r>
          </w:p>
        </w:tc>
        <w:tc>
          <w:tcPr>
            <w:tcW w:w="108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jc w:val="center"/>
              <w:rPr>
                <w:b/>
                <w:bCs/>
                <w:sz w:val="16"/>
                <w:szCs w:val="16"/>
              </w:rPr>
            </w:pPr>
            <w:r w:rsidRPr="00C41F53">
              <w:rPr>
                <w:b/>
                <w:bCs/>
                <w:sz w:val="16"/>
                <w:szCs w:val="16"/>
              </w:rPr>
              <w:t>Date</w:t>
            </w:r>
          </w:p>
        </w:tc>
        <w:tc>
          <w:tcPr>
            <w:tcW w:w="90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right="40"/>
              <w:jc w:val="center"/>
              <w:rPr>
                <w:b/>
                <w:bCs/>
                <w:sz w:val="16"/>
                <w:szCs w:val="16"/>
              </w:rPr>
            </w:pPr>
            <w:r w:rsidRPr="00C41F53">
              <w:rPr>
                <w:b/>
                <w:bCs/>
                <w:sz w:val="16"/>
                <w:szCs w:val="16"/>
              </w:rPr>
              <w:t>Author</w:t>
            </w:r>
          </w:p>
        </w:tc>
        <w:tc>
          <w:tcPr>
            <w:tcW w:w="747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right="-23"/>
              <w:jc w:val="center"/>
              <w:rPr>
                <w:b/>
                <w:bCs/>
                <w:sz w:val="16"/>
                <w:szCs w:val="16"/>
              </w:rPr>
            </w:pPr>
            <w:r w:rsidRPr="00C41F53">
              <w:rPr>
                <w:b/>
                <w:bCs/>
                <w:sz w:val="16"/>
                <w:szCs w:val="16"/>
              </w:rPr>
              <w:t>Description</w:t>
            </w:r>
          </w:p>
        </w:tc>
      </w:tr>
      <w:tr w:rsidR="00190921" w:rsidRPr="00C41F53" w:rsidTr="0066416C">
        <w:trPr>
          <w:cantSplit/>
        </w:trPr>
        <w:tc>
          <w:tcPr>
            <w:tcW w:w="630" w:type="dxa"/>
          </w:tcPr>
          <w:p w:rsidR="00190921" w:rsidRPr="00C41F53" w:rsidRDefault="0066416C" w:rsidP="004E0829">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0.002</w:t>
            </w:r>
          </w:p>
        </w:tc>
        <w:tc>
          <w:tcPr>
            <w:tcW w:w="1080" w:type="dxa"/>
          </w:tcPr>
          <w:p w:rsidR="00190921" w:rsidRPr="00C41F53" w:rsidRDefault="0066416C" w:rsidP="004E0829">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06-Apr-2011</w:t>
            </w:r>
          </w:p>
        </w:tc>
        <w:tc>
          <w:tcPr>
            <w:tcW w:w="900" w:type="dxa"/>
          </w:tcPr>
          <w:p w:rsidR="00190921" w:rsidRPr="00C41F53" w:rsidRDefault="0066416C">
            <w:pPr>
              <w:pStyle w:val="TableNormal0"/>
              <w:tabs>
                <w:tab w:val="clear" w:pos="576"/>
                <w:tab w:val="clear" w:pos="1152"/>
                <w:tab w:val="clear" w:pos="1728"/>
                <w:tab w:val="clear" w:pos="2304"/>
                <w:tab w:val="clear" w:pos="2880"/>
              </w:tabs>
              <w:spacing w:before="60" w:after="60"/>
              <w:ind w:left="-86" w:right="40"/>
              <w:rPr>
                <w:sz w:val="16"/>
                <w:szCs w:val="16"/>
              </w:rPr>
            </w:pPr>
            <w:r>
              <w:rPr>
                <w:sz w:val="16"/>
                <w:szCs w:val="16"/>
              </w:rPr>
              <w:t>Dmitry Kaptsenel</w:t>
            </w:r>
          </w:p>
        </w:tc>
        <w:tc>
          <w:tcPr>
            <w:tcW w:w="7470" w:type="dxa"/>
          </w:tcPr>
          <w:p w:rsidR="0077273D" w:rsidRPr="00C41F53" w:rsidRDefault="0066416C" w:rsidP="004E0829">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Initial draft for internal review</w:t>
            </w:r>
          </w:p>
        </w:tc>
      </w:tr>
      <w:tr w:rsidR="004E0829" w:rsidRPr="00C41F53" w:rsidTr="0066416C">
        <w:trPr>
          <w:cantSplit/>
        </w:trPr>
        <w:tc>
          <w:tcPr>
            <w:tcW w:w="630" w:type="dxa"/>
          </w:tcPr>
          <w:p w:rsidR="004E0829" w:rsidRPr="00C41F53" w:rsidRDefault="00702E06" w:rsidP="009F334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0.003</w:t>
            </w:r>
          </w:p>
        </w:tc>
        <w:tc>
          <w:tcPr>
            <w:tcW w:w="1080" w:type="dxa"/>
          </w:tcPr>
          <w:p w:rsidR="004E0829" w:rsidRPr="00C41F53" w:rsidRDefault="00064722" w:rsidP="009F334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05-May-2011</w:t>
            </w:r>
          </w:p>
        </w:tc>
        <w:tc>
          <w:tcPr>
            <w:tcW w:w="900" w:type="dxa"/>
          </w:tcPr>
          <w:p w:rsidR="004E0829" w:rsidRPr="00C41F53" w:rsidRDefault="00702E06" w:rsidP="009F3348">
            <w:pPr>
              <w:pStyle w:val="TableNormal0"/>
              <w:tabs>
                <w:tab w:val="clear" w:pos="576"/>
                <w:tab w:val="clear" w:pos="1152"/>
                <w:tab w:val="clear" w:pos="1728"/>
                <w:tab w:val="clear" w:pos="2304"/>
                <w:tab w:val="clear" w:pos="2880"/>
              </w:tabs>
              <w:spacing w:before="60" w:after="60"/>
              <w:ind w:left="-86" w:right="40"/>
              <w:rPr>
                <w:sz w:val="16"/>
                <w:szCs w:val="16"/>
              </w:rPr>
            </w:pPr>
            <w:r>
              <w:rPr>
                <w:sz w:val="16"/>
                <w:szCs w:val="16"/>
              </w:rPr>
              <w:t>Dmitry Kaptsenel</w:t>
            </w:r>
          </w:p>
        </w:tc>
        <w:tc>
          <w:tcPr>
            <w:tcW w:w="7470" w:type="dxa"/>
          </w:tcPr>
          <w:p w:rsidR="00064722" w:rsidRDefault="00064722" w:rsidP="009F3348">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 xml:space="preserve">Major changes: </w:t>
            </w:r>
          </w:p>
          <w:p w:rsidR="00A94019" w:rsidRDefault="00064722">
            <w:pPr>
              <w:pStyle w:val="TableNormal0"/>
              <w:numPr>
                <w:ilvl w:val="0"/>
                <w:numId w:val="59"/>
              </w:numPr>
              <w:tabs>
                <w:tab w:val="clear" w:pos="576"/>
                <w:tab w:val="clear" w:pos="1152"/>
                <w:tab w:val="clear" w:pos="1728"/>
                <w:tab w:val="clear" w:pos="2304"/>
                <w:tab w:val="clear" w:pos="2880"/>
              </w:tabs>
              <w:spacing w:before="60" w:after="60"/>
              <w:ind w:right="-23"/>
              <w:rPr>
                <w:sz w:val="16"/>
                <w:szCs w:val="16"/>
              </w:rPr>
            </w:pPr>
            <w:r>
              <w:rPr>
                <w:sz w:val="16"/>
                <w:szCs w:val="16"/>
              </w:rPr>
              <w:t>New protocol for OpenCL buffers sharing between devices.</w:t>
            </w:r>
          </w:p>
          <w:p w:rsidR="00A94019" w:rsidRDefault="00064722">
            <w:pPr>
              <w:pStyle w:val="TableNormal0"/>
              <w:numPr>
                <w:ilvl w:val="0"/>
                <w:numId w:val="59"/>
              </w:numPr>
              <w:tabs>
                <w:tab w:val="clear" w:pos="576"/>
                <w:tab w:val="clear" w:pos="1152"/>
                <w:tab w:val="clear" w:pos="1728"/>
                <w:tab w:val="clear" w:pos="2304"/>
                <w:tab w:val="clear" w:pos="2880"/>
              </w:tabs>
              <w:spacing w:before="60" w:after="60"/>
              <w:ind w:right="-23"/>
              <w:rPr>
                <w:sz w:val="16"/>
                <w:szCs w:val="16"/>
              </w:rPr>
            </w:pPr>
            <w:r>
              <w:rPr>
                <w:sz w:val="16"/>
                <w:szCs w:val="16"/>
              </w:rPr>
              <w:t>Transfer LLVM Programs to the MIC Device side instead of Kernels</w:t>
            </w:r>
          </w:p>
        </w:tc>
      </w:tr>
      <w:tr w:rsidR="00190921" w:rsidRPr="00C41F53" w:rsidTr="0066416C">
        <w:trPr>
          <w:cantSplit/>
        </w:trPr>
        <w:tc>
          <w:tcPr>
            <w:tcW w:w="630" w:type="dxa"/>
          </w:tcPr>
          <w:p w:rsidR="00190921" w:rsidRPr="00C41F53" w:rsidRDefault="001636D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0.4</w:t>
            </w:r>
          </w:p>
        </w:tc>
        <w:tc>
          <w:tcPr>
            <w:tcW w:w="1080" w:type="dxa"/>
          </w:tcPr>
          <w:p w:rsidR="00C47E58" w:rsidRPr="00C41F53" w:rsidRDefault="001636D5" w:rsidP="00C47E5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26-May-2011</w:t>
            </w:r>
          </w:p>
        </w:tc>
        <w:tc>
          <w:tcPr>
            <w:tcW w:w="900" w:type="dxa"/>
          </w:tcPr>
          <w:p w:rsidR="00190921" w:rsidRPr="00C41F53" w:rsidRDefault="001636D5">
            <w:pPr>
              <w:pStyle w:val="TableNormal0"/>
              <w:tabs>
                <w:tab w:val="clear" w:pos="576"/>
                <w:tab w:val="clear" w:pos="1152"/>
                <w:tab w:val="clear" w:pos="1728"/>
                <w:tab w:val="clear" w:pos="2304"/>
                <w:tab w:val="clear" w:pos="2880"/>
              </w:tabs>
              <w:spacing w:before="60" w:after="60"/>
              <w:ind w:left="-86" w:right="40"/>
              <w:rPr>
                <w:sz w:val="16"/>
                <w:szCs w:val="16"/>
              </w:rPr>
            </w:pPr>
            <w:r w:rsidRPr="001636D5">
              <w:rPr>
                <w:sz w:val="16"/>
                <w:szCs w:val="16"/>
              </w:rPr>
              <w:t>Dmitry Kaptsenel</w:t>
            </w:r>
          </w:p>
        </w:tc>
        <w:tc>
          <w:tcPr>
            <w:tcW w:w="7470" w:type="dxa"/>
          </w:tcPr>
          <w:p w:rsidR="00C47E58" w:rsidRDefault="001636D5" w:rsidP="003F6B57">
            <w:pPr>
              <w:pStyle w:val="TableNormal0"/>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Major changes:</w:t>
            </w:r>
          </w:p>
          <w:p w:rsidR="001636D5"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 xml:space="preserve">Update </w:t>
            </w:r>
            <w:ins w:id="8" w:author="Dmitry Kaptsenel" w:date="2011-07-10T16:52:00Z">
              <w:r w:rsidR="00B946B0">
                <w:rPr>
                  <w:sz w:val="16"/>
                  <w:szCs w:val="16"/>
                </w:rPr>
                <w:t xml:space="preserve">Device </w:t>
              </w:r>
            </w:ins>
            <w:r>
              <w:rPr>
                <w:sz w:val="16"/>
                <w:szCs w:val="16"/>
              </w:rPr>
              <w:t>Backend initialization protocol</w:t>
            </w:r>
          </w:p>
          <w:p w:rsidR="001636D5"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One more major change of OpenCL buffers sharing algorithm</w:t>
            </w:r>
          </w:p>
          <w:p w:rsidR="001636D5" w:rsidRPr="003F6B57"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sz w:val="16"/>
                <w:szCs w:val="16"/>
              </w:rPr>
            </w:pPr>
            <w:r>
              <w:rPr>
                <w:sz w:val="16"/>
                <w:szCs w:val="16"/>
              </w:rPr>
              <w:t>Add sub-buffers protocol</w:t>
            </w:r>
          </w:p>
        </w:tc>
      </w:tr>
      <w:tr w:rsidR="003263A0" w:rsidRPr="00C41F53" w:rsidTr="0066416C">
        <w:trPr>
          <w:cantSplit/>
        </w:trPr>
        <w:tc>
          <w:tcPr>
            <w:tcW w:w="630" w:type="dxa"/>
          </w:tcPr>
          <w:p w:rsidR="003263A0" w:rsidRPr="00C41F53" w:rsidRDefault="004A6945">
            <w:pPr>
              <w:pStyle w:val="TableNormal0"/>
              <w:tabs>
                <w:tab w:val="clear" w:pos="576"/>
                <w:tab w:val="clear" w:pos="1152"/>
                <w:tab w:val="clear" w:pos="1728"/>
                <w:tab w:val="clear" w:pos="2304"/>
                <w:tab w:val="clear" w:pos="2880"/>
              </w:tabs>
              <w:spacing w:before="60" w:after="60"/>
              <w:ind w:left="-86"/>
              <w:rPr>
                <w:sz w:val="16"/>
                <w:szCs w:val="16"/>
              </w:rPr>
            </w:pPr>
            <w:ins w:id="9" w:author="Dmitry Kaptsenel" w:date="2011-07-11T16:36:00Z">
              <w:r>
                <w:rPr>
                  <w:sz w:val="16"/>
                  <w:szCs w:val="16"/>
                </w:rPr>
                <w:t>0.5</w:t>
              </w:r>
            </w:ins>
          </w:p>
        </w:tc>
        <w:tc>
          <w:tcPr>
            <w:tcW w:w="1080" w:type="dxa"/>
          </w:tcPr>
          <w:p w:rsidR="003263A0" w:rsidRPr="00C41F53" w:rsidRDefault="004A6945">
            <w:pPr>
              <w:pStyle w:val="TableNormal0"/>
              <w:tabs>
                <w:tab w:val="clear" w:pos="576"/>
                <w:tab w:val="clear" w:pos="1152"/>
                <w:tab w:val="clear" w:pos="1728"/>
                <w:tab w:val="clear" w:pos="2304"/>
                <w:tab w:val="clear" w:pos="2880"/>
              </w:tabs>
              <w:spacing w:before="60" w:after="60"/>
              <w:ind w:left="-86"/>
              <w:rPr>
                <w:sz w:val="16"/>
                <w:szCs w:val="16"/>
              </w:rPr>
            </w:pPr>
            <w:ins w:id="10" w:author="Dmitry Kaptsenel" w:date="2011-07-11T16:36:00Z">
              <w:r>
                <w:rPr>
                  <w:sz w:val="16"/>
                  <w:szCs w:val="16"/>
                </w:rPr>
                <w:t>11-Jul-11</w:t>
              </w:r>
            </w:ins>
          </w:p>
        </w:tc>
        <w:tc>
          <w:tcPr>
            <w:tcW w:w="900" w:type="dxa"/>
          </w:tcPr>
          <w:p w:rsidR="003263A0" w:rsidRPr="00C41F53" w:rsidRDefault="004A6945">
            <w:pPr>
              <w:pStyle w:val="TableNormal0"/>
              <w:tabs>
                <w:tab w:val="clear" w:pos="576"/>
                <w:tab w:val="clear" w:pos="1152"/>
                <w:tab w:val="clear" w:pos="1728"/>
                <w:tab w:val="clear" w:pos="2304"/>
                <w:tab w:val="clear" w:pos="2880"/>
              </w:tabs>
              <w:spacing w:before="60" w:after="60"/>
              <w:ind w:left="-86" w:right="40"/>
              <w:rPr>
                <w:sz w:val="16"/>
                <w:szCs w:val="16"/>
              </w:rPr>
            </w:pPr>
            <w:ins w:id="11" w:author="Dmitry Kaptsenel" w:date="2011-07-11T16:37:00Z">
              <w:r w:rsidRPr="004A6945">
                <w:rPr>
                  <w:sz w:val="16"/>
                  <w:szCs w:val="16"/>
                </w:rPr>
                <w:t>Dmitry Kaptsenel</w:t>
              </w:r>
            </w:ins>
          </w:p>
        </w:tc>
        <w:tc>
          <w:tcPr>
            <w:tcW w:w="7470" w:type="dxa"/>
          </w:tcPr>
          <w:p w:rsidR="003263A0" w:rsidRDefault="004A6945" w:rsidP="009A18A4">
            <w:pPr>
              <w:pStyle w:val="TableNormal0"/>
              <w:tabs>
                <w:tab w:val="clear" w:pos="576"/>
                <w:tab w:val="clear" w:pos="1152"/>
                <w:tab w:val="clear" w:pos="1728"/>
                <w:tab w:val="clear" w:pos="2304"/>
                <w:tab w:val="clear" w:pos="2880"/>
              </w:tabs>
              <w:spacing w:before="60" w:after="60"/>
              <w:ind w:right="-23"/>
              <w:rPr>
                <w:ins w:id="12" w:author="Dmitry Kaptsenel" w:date="2011-07-11T16:37:00Z"/>
                <w:sz w:val="16"/>
                <w:szCs w:val="16"/>
              </w:rPr>
            </w:pPr>
            <w:ins w:id="13" w:author="Dmitry Kaptsenel" w:date="2011-07-11T16:37:00Z">
              <w:r>
                <w:rPr>
                  <w:sz w:val="16"/>
                  <w:szCs w:val="16"/>
                </w:rPr>
                <w:t>Major changes:</w:t>
              </w:r>
            </w:ins>
          </w:p>
          <w:p w:rsidR="004A6945" w:rsidRDefault="004A6945">
            <w:pPr>
              <w:pStyle w:val="TableNormal0"/>
              <w:numPr>
                <w:ilvl w:val="0"/>
                <w:numId w:val="73"/>
              </w:numPr>
              <w:tabs>
                <w:tab w:val="clear" w:pos="576"/>
                <w:tab w:val="clear" w:pos="1152"/>
                <w:tab w:val="clear" w:pos="1728"/>
                <w:tab w:val="clear" w:pos="2304"/>
                <w:tab w:val="clear" w:pos="2880"/>
              </w:tabs>
              <w:spacing w:before="60" w:after="60"/>
              <w:ind w:right="-23"/>
              <w:rPr>
                <w:ins w:id="14" w:author="Dmitry Kaptsenel" w:date="2011-07-11T16:37:00Z"/>
                <w:b/>
                <w:noProof/>
                <w:color w:val="0000FF"/>
                <w:sz w:val="16"/>
                <w:szCs w:val="16"/>
                <w:lang w:bidi="ar-SA"/>
              </w:rPr>
              <w:pPrChange w:id="15" w:author="Dmitry Kaptsenel" w:date="2011-07-11T16:37:00Z">
                <w:pPr>
                  <w:pStyle w:val="TableNormal0"/>
                  <w:pBdr>
                    <w:bottom w:val="single" w:sz="4" w:space="1" w:color="auto"/>
                  </w:pBdr>
                  <w:tabs>
                    <w:tab w:val="clear" w:pos="576"/>
                    <w:tab w:val="clear" w:pos="1152"/>
                    <w:tab w:val="clear" w:pos="1728"/>
                    <w:tab w:val="clear" w:pos="2304"/>
                    <w:tab w:val="clear" w:pos="2880"/>
                  </w:tabs>
                  <w:spacing w:before="60" w:after="60"/>
                  <w:ind w:left="2880" w:right="-23"/>
                </w:pPr>
              </w:pPrChange>
            </w:pPr>
            <w:ins w:id="16" w:author="Dmitry Kaptsenel" w:date="2011-07-11T16:37:00Z">
              <w:r>
                <w:rPr>
                  <w:sz w:val="16"/>
                  <w:szCs w:val="16"/>
                </w:rPr>
                <w:t>Rewrite Document Scope and Introduction</w:t>
              </w:r>
            </w:ins>
            <w:ins w:id="17" w:author="Dmitry Kaptsenel" w:date="2011-07-11T16:44:00Z">
              <w:r w:rsidR="005D6042">
                <w:rPr>
                  <w:sz w:val="16"/>
                  <w:szCs w:val="16"/>
                </w:rPr>
                <w:t>. Rephrased 2</w:t>
              </w:r>
              <w:r w:rsidR="005D6042" w:rsidRPr="005D6042">
                <w:rPr>
                  <w:sz w:val="16"/>
                  <w:szCs w:val="16"/>
                  <w:vertAlign w:val="superscript"/>
                  <w:rPrChange w:id="18" w:author="Dmitry Kaptsenel" w:date="2011-07-11T16:44:00Z">
                    <w:rPr>
                      <w:sz w:val="16"/>
                      <w:szCs w:val="16"/>
                    </w:rPr>
                  </w:rPrChange>
                </w:rPr>
                <w:t>nd</w:t>
              </w:r>
              <w:r w:rsidR="005D6042">
                <w:rPr>
                  <w:sz w:val="16"/>
                  <w:szCs w:val="16"/>
                </w:rPr>
                <w:t xml:space="preserve"> and 3</w:t>
              </w:r>
              <w:r w:rsidR="005D6042" w:rsidRPr="005D6042">
                <w:rPr>
                  <w:sz w:val="16"/>
                  <w:szCs w:val="16"/>
                  <w:vertAlign w:val="superscript"/>
                  <w:rPrChange w:id="19" w:author="Dmitry Kaptsenel" w:date="2011-07-11T16:44:00Z">
                    <w:rPr>
                      <w:sz w:val="16"/>
                      <w:szCs w:val="16"/>
                    </w:rPr>
                  </w:rPrChange>
                </w:rPr>
                <w:t>rd</w:t>
              </w:r>
              <w:r w:rsidR="005D6042">
                <w:rPr>
                  <w:sz w:val="16"/>
                  <w:szCs w:val="16"/>
                </w:rPr>
                <w:t xml:space="preserve"> paragraphs. </w:t>
              </w:r>
            </w:ins>
          </w:p>
          <w:p w:rsidR="004A6945" w:rsidRDefault="004A6945">
            <w:pPr>
              <w:pStyle w:val="TableNormal0"/>
              <w:numPr>
                <w:ilvl w:val="0"/>
                <w:numId w:val="73"/>
              </w:numPr>
              <w:tabs>
                <w:tab w:val="clear" w:pos="576"/>
                <w:tab w:val="clear" w:pos="1152"/>
                <w:tab w:val="clear" w:pos="1728"/>
                <w:tab w:val="clear" w:pos="2304"/>
                <w:tab w:val="clear" w:pos="2880"/>
              </w:tabs>
              <w:spacing w:before="60" w:after="60"/>
              <w:ind w:right="-23"/>
              <w:rPr>
                <w:ins w:id="20" w:author="Dmitry Kaptsenel" w:date="2011-07-11T16:38:00Z"/>
                <w:sz w:val="16"/>
                <w:szCs w:val="16"/>
              </w:rPr>
              <w:pPrChange w:id="21" w:author="Dmitry Kaptsenel" w:date="2011-07-11T16:37:00Z">
                <w:pPr>
                  <w:pStyle w:val="TableNormal0"/>
                  <w:tabs>
                    <w:tab w:val="clear" w:pos="576"/>
                    <w:tab w:val="clear" w:pos="1152"/>
                    <w:tab w:val="clear" w:pos="1728"/>
                    <w:tab w:val="clear" w:pos="2304"/>
                    <w:tab w:val="clear" w:pos="2880"/>
                  </w:tabs>
                  <w:spacing w:before="60" w:after="60"/>
                  <w:ind w:right="-23"/>
                </w:pPr>
              </w:pPrChange>
            </w:pPr>
            <w:ins w:id="22" w:author="Dmitry Kaptsenel" w:date="2011-07-11T16:38:00Z">
              <w:r>
                <w:rPr>
                  <w:sz w:val="16"/>
                  <w:szCs w:val="16"/>
                </w:rPr>
                <w:t xml:space="preserve">Added some description to the Basic </w:t>
              </w:r>
            </w:ins>
            <w:ins w:id="23" w:author="Dmitry Kaptsenel" w:date="2011-07-11T16:43:00Z">
              <w:r w:rsidR="00A96FEB">
                <w:rPr>
                  <w:sz w:val="16"/>
                  <w:szCs w:val="16"/>
                </w:rPr>
                <w:t>Architecture.</w:t>
              </w:r>
            </w:ins>
          </w:p>
          <w:p w:rsidR="004A6945" w:rsidRDefault="004A6945">
            <w:pPr>
              <w:pStyle w:val="TableNormal0"/>
              <w:numPr>
                <w:ilvl w:val="0"/>
                <w:numId w:val="73"/>
              </w:numPr>
              <w:tabs>
                <w:tab w:val="clear" w:pos="576"/>
                <w:tab w:val="clear" w:pos="1152"/>
                <w:tab w:val="clear" w:pos="1728"/>
                <w:tab w:val="clear" w:pos="2304"/>
                <w:tab w:val="clear" w:pos="2880"/>
              </w:tabs>
              <w:spacing w:before="60" w:after="60"/>
              <w:ind w:right="-23"/>
              <w:rPr>
                <w:ins w:id="24" w:author="Dmitry Kaptsenel" w:date="2011-07-11T16:38:00Z"/>
                <w:sz w:val="16"/>
                <w:szCs w:val="16"/>
              </w:rPr>
              <w:pPrChange w:id="25" w:author="Dmitry Kaptsenel" w:date="2011-07-11T16:37:00Z">
                <w:pPr>
                  <w:pStyle w:val="TableNormal0"/>
                  <w:tabs>
                    <w:tab w:val="clear" w:pos="576"/>
                    <w:tab w:val="clear" w:pos="1152"/>
                    <w:tab w:val="clear" w:pos="1728"/>
                    <w:tab w:val="clear" w:pos="2304"/>
                    <w:tab w:val="clear" w:pos="2880"/>
                  </w:tabs>
                  <w:spacing w:before="60" w:after="60"/>
                  <w:ind w:right="-23"/>
                </w:pPr>
              </w:pPrChange>
            </w:pPr>
            <w:ins w:id="26" w:author="Dmitry Kaptsenel" w:date="2011-07-11T16:38:00Z">
              <w:r>
                <w:rPr>
                  <w:sz w:val="16"/>
                  <w:szCs w:val="16"/>
                </w:rPr>
                <w:t>Updated Device Info table with OpenCL 1.2 requirements</w:t>
              </w:r>
            </w:ins>
          </w:p>
          <w:p w:rsidR="004A6945" w:rsidRDefault="004A6945">
            <w:pPr>
              <w:pStyle w:val="TableNormal0"/>
              <w:numPr>
                <w:ilvl w:val="0"/>
                <w:numId w:val="73"/>
              </w:numPr>
              <w:tabs>
                <w:tab w:val="clear" w:pos="576"/>
                <w:tab w:val="clear" w:pos="1152"/>
                <w:tab w:val="clear" w:pos="1728"/>
                <w:tab w:val="clear" w:pos="2304"/>
                <w:tab w:val="clear" w:pos="2880"/>
              </w:tabs>
              <w:spacing w:before="60" w:after="60"/>
              <w:ind w:right="-23"/>
              <w:rPr>
                <w:ins w:id="27" w:author="Dmitry Kaptsenel" w:date="2011-07-11T16:39:00Z"/>
                <w:sz w:val="16"/>
                <w:szCs w:val="16"/>
              </w:rPr>
              <w:pPrChange w:id="28" w:author="Dmitry Kaptsenel" w:date="2011-07-11T16:37:00Z">
                <w:pPr>
                  <w:pStyle w:val="TableNormal0"/>
                  <w:tabs>
                    <w:tab w:val="clear" w:pos="576"/>
                    <w:tab w:val="clear" w:pos="1152"/>
                    <w:tab w:val="clear" w:pos="1728"/>
                    <w:tab w:val="clear" w:pos="2304"/>
                    <w:tab w:val="clear" w:pos="2880"/>
                  </w:tabs>
                  <w:spacing w:before="60" w:after="60"/>
                  <w:ind w:right="-23"/>
                </w:pPr>
              </w:pPrChange>
            </w:pPr>
            <w:ins w:id="29" w:author="Dmitry Kaptsenel" w:date="2011-07-11T16:39:00Z">
              <w:r>
                <w:rPr>
                  <w:sz w:val="16"/>
                  <w:szCs w:val="16"/>
                </w:rPr>
                <w:t>Added description of the COI relaxed buffers</w:t>
              </w:r>
            </w:ins>
          </w:p>
          <w:p w:rsidR="004A6945" w:rsidRDefault="004A6945">
            <w:pPr>
              <w:pStyle w:val="TableNormal0"/>
              <w:numPr>
                <w:ilvl w:val="0"/>
                <w:numId w:val="73"/>
              </w:numPr>
              <w:tabs>
                <w:tab w:val="clear" w:pos="576"/>
                <w:tab w:val="clear" w:pos="1152"/>
                <w:tab w:val="clear" w:pos="1728"/>
                <w:tab w:val="clear" w:pos="2304"/>
                <w:tab w:val="clear" w:pos="2880"/>
              </w:tabs>
              <w:spacing w:before="60" w:after="60"/>
              <w:ind w:right="-23"/>
              <w:rPr>
                <w:ins w:id="30" w:author="Dmitry Kaptsenel" w:date="2011-07-11T16:40:00Z"/>
                <w:sz w:val="16"/>
                <w:szCs w:val="16"/>
              </w:rPr>
              <w:pPrChange w:id="31" w:author="Dmitry Kaptsenel" w:date="2011-07-11T16:37:00Z">
                <w:pPr>
                  <w:pStyle w:val="TableNormal0"/>
                  <w:tabs>
                    <w:tab w:val="clear" w:pos="576"/>
                    <w:tab w:val="clear" w:pos="1152"/>
                    <w:tab w:val="clear" w:pos="1728"/>
                    <w:tab w:val="clear" w:pos="2304"/>
                    <w:tab w:val="clear" w:pos="2880"/>
                  </w:tabs>
                  <w:spacing w:before="60" w:after="60"/>
                  <w:ind w:right="-23"/>
                </w:pPr>
              </w:pPrChange>
            </w:pPr>
            <w:ins w:id="32" w:author="Dmitry Kaptsenel" w:date="2011-07-11T16:39:00Z">
              <w:r>
                <w:rPr>
                  <w:sz w:val="16"/>
                  <w:szCs w:val="16"/>
                </w:rPr>
                <w:t xml:space="preserve">Added actions and description to the </w:t>
              </w:r>
            </w:ins>
            <w:ins w:id="33" w:author="Dmitry Kaptsenel" w:date="2011-07-11T16:40:00Z">
              <w:r>
                <w:rPr>
                  <w:sz w:val="16"/>
                  <w:szCs w:val="16"/>
                </w:rPr>
                <w:t xml:space="preserve">OpenCL buffers </w:t>
              </w:r>
            </w:ins>
            <w:ins w:id="34" w:author="Dmitry Kaptsenel" w:date="2011-07-11T16:39:00Z">
              <w:r>
                <w:rPr>
                  <w:sz w:val="16"/>
                  <w:szCs w:val="16"/>
                </w:rPr>
                <w:t>multi-ow</w:t>
              </w:r>
            </w:ins>
            <w:ins w:id="35" w:author="Dmitry Kaptsenel" w:date="2011-07-11T16:40:00Z">
              <w:r>
                <w:rPr>
                  <w:sz w:val="16"/>
                  <w:szCs w:val="16"/>
                </w:rPr>
                <w:t>n</w:t>
              </w:r>
            </w:ins>
            <w:ins w:id="36" w:author="Dmitry Kaptsenel" w:date="2011-07-11T16:39:00Z">
              <w:r>
                <w:rPr>
                  <w:sz w:val="16"/>
                  <w:szCs w:val="16"/>
                </w:rPr>
                <w:t>er</w:t>
              </w:r>
            </w:ins>
            <w:ins w:id="37" w:author="Dmitry Kaptsenel" w:date="2011-07-11T16:40:00Z">
              <w:r>
                <w:rPr>
                  <w:sz w:val="16"/>
                  <w:szCs w:val="16"/>
                </w:rPr>
                <w:t>ship state diagram</w:t>
              </w:r>
            </w:ins>
          </w:p>
          <w:p w:rsidR="004A6945" w:rsidRDefault="004A6945">
            <w:pPr>
              <w:pStyle w:val="TableNormal0"/>
              <w:numPr>
                <w:ilvl w:val="0"/>
                <w:numId w:val="73"/>
              </w:numPr>
              <w:tabs>
                <w:tab w:val="clear" w:pos="576"/>
                <w:tab w:val="clear" w:pos="1152"/>
                <w:tab w:val="clear" w:pos="1728"/>
                <w:tab w:val="clear" w:pos="2304"/>
                <w:tab w:val="clear" w:pos="2880"/>
              </w:tabs>
              <w:spacing w:before="60" w:after="60"/>
              <w:ind w:right="-23"/>
              <w:rPr>
                <w:ins w:id="38" w:author="Dmitry Kaptsenel" w:date="2011-07-11T16:41:00Z"/>
                <w:sz w:val="16"/>
                <w:szCs w:val="16"/>
              </w:rPr>
              <w:pPrChange w:id="39" w:author="Dmitry Kaptsenel" w:date="2011-07-11T16:37:00Z">
                <w:pPr>
                  <w:pStyle w:val="TableNormal0"/>
                  <w:tabs>
                    <w:tab w:val="clear" w:pos="576"/>
                    <w:tab w:val="clear" w:pos="1152"/>
                    <w:tab w:val="clear" w:pos="1728"/>
                    <w:tab w:val="clear" w:pos="2304"/>
                    <w:tab w:val="clear" w:pos="2880"/>
                  </w:tabs>
                  <w:spacing w:before="60" w:after="60"/>
                  <w:ind w:right="-23"/>
                </w:pPr>
              </w:pPrChange>
            </w:pPr>
            <w:ins w:id="40" w:author="Dmitry Kaptsenel" w:date="2011-07-11T16:40:00Z">
              <w:r>
                <w:rPr>
                  <w:sz w:val="16"/>
                  <w:szCs w:val="16"/>
                </w:rPr>
                <w:t>Assumed that COI will support scatter-gather buffers ops and removed alternative implementation proposal.</w:t>
              </w:r>
            </w:ins>
          </w:p>
          <w:p w:rsidR="00304039" w:rsidRDefault="00304039">
            <w:pPr>
              <w:pStyle w:val="TableNormal0"/>
              <w:numPr>
                <w:ilvl w:val="0"/>
                <w:numId w:val="73"/>
              </w:numPr>
              <w:tabs>
                <w:tab w:val="clear" w:pos="576"/>
                <w:tab w:val="clear" w:pos="1152"/>
                <w:tab w:val="clear" w:pos="1728"/>
                <w:tab w:val="clear" w:pos="2304"/>
                <w:tab w:val="clear" w:pos="2880"/>
              </w:tabs>
              <w:spacing w:before="60" w:after="60"/>
              <w:ind w:right="-23"/>
              <w:rPr>
                <w:ins w:id="41" w:author="Dmitry Kaptsenel" w:date="2011-07-11T16:43:00Z"/>
                <w:sz w:val="16"/>
                <w:szCs w:val="16"/>
              </w:rPr>
              <w:pPrChange w:id="42" w:author="Dmitry Kaptsenel" w:date="2011-07-11T16:37:00Z">
                <w:pPr>
                  <w:pStyle w:val="TableNormal0"/>
                  <w:tabs>
                    <w:tab w:val="clear" w:pos="576"/>
                    <w:tab w:val="clear" w:pos="1152"/>
                    <w:tab w:val="clear" w:pos="1728"/>
                    <w:tab w:val="clear" w:pos="2304"/>
                    <w:tab w:val="clear" w:pos="2880"/>
                  </w:tabs>
                  <w:spacing w:before="60" w:after="60"/>
                  <w:ind w:right="-23"/>
                </w:pPr>
              </w:pPrChange>
            </w:pPr>
            <w:ins w:id="43" w:author="Dmitry Kaptsenel" w:date="2011-07-11T16:41:00Z">
              <w:r>
                <w:rPr>
                  <w:sz w:val="16"/>
                  <w:szCs w:val="16"/>
                </w:rPr>
                <w:t>Renames MIC Backend Compiler to MIC Device Backend.</w:t>
              </w:r>
            </w:ins>
          </w:p>
          <w:p w:rsidR="00944B4C" w:rsidRDefault="00944B4C">
            <w:pPr>
              <w:pStyle w:val="TableNormal0"/>
              <w:numPr>
                <w:ilvl w:val="0"/>
                <w:numId w:val="73"/>
              </w:numPr>
              <w:tabs>
                <w:tab w:val="clear" w:pos="576"/>
                <w:tab w:val="clear" w:pos="1152"/>
                <w:tab w:val="clear" w:pos="1728"/>
                <w:tab w:val="clear" w:pos="2304"/>
                <w:tab w:val="clear" w:pos="2880"/>
              </w:tabs>
              <w:spacing w:before="60" w:after="60"/>
              <w:ind w:right="-23"/>
              <w:rPr>
                <w:ins w:id="44" w:author="Dmitry Kaptsenel" w:date="2011-07-11T16:45:00Z"/>
                <w:sz w:val="16"/>
                <w:szCs w:val="16"/>
              </w:rPr>
              <w:pPrChange w:id="45" w:author="Dmitry Kaptsenel" w:date="2011-07-11T16:37:00Z">
                <w:pPr>
                  <w:pStyle w:val="TableNormal0"/>
                  <w:tabs>
                    <w:tab w:val="clear" w:pos="576"/>
                    <w:tab w:val="clear" w:pos="1152"/>
                    <w:tab w:val="clear" w:pos="1728"/>
                    <w:tab w:val="clear" w:pos="2304"/>
                    <w:tab w:val="clear" w:pos="2880"/>
                  </w:tabs>
                  <w:spacing w:before="60" w:after="60"/>
                  <w:ind w:right="-23"/>
                </w:pPr>
              </w:pPrChange>
            </w:pPr>
            <w:ins w:id="46" w:author="Dmitry Kaptsenel" w:date="2011-07-11T16:43:00Z">
              <w:r>
                <w:rPr>
                  <w:sz w:val="16"/>
                  <w:szCs w:val="16"/>
                </w:rPr>
                <w:t>Removed lack of native kernels support from Architectural Limitations.</w:t>
              </w:r>
            </w:ins>
          </w:p>
          <w:p w:rsidR="00EB43C9" w:rsidRPr="00C41F53" w:rsidRDefault="00EB43C9">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Change w:id="47" w:author="Dmitry Kaptsenel" w:date="2011-07-11T16:37:00Z">
                <w:pPr>
                  <w:pStyle w:val="TableNormal0"/>
                  <w:tabs>
                    <w:tab w:val="clear" w:pos="576"/>
                    <w:tab w:val="clear" w:pos="1152"/>
                    <w:tab w:val="clear" w:pos="1728"/>
                    <w:tab w:val="clear" w:pos="2304"/>
                    <w:tab w:val="clear" w:pos="2880"/>
                  </w:tabs>
                  <w:spacing w:before="60" w:after="60"/>
                  <w:ind w:right="-23"/>
                </w:pPr>
              </w:pPrChange>
            </w:pPr>
            <w:ins w:id="48" w:author="Dmitry Kaptsenel" w:date="2011-07-11T16:45:00Z">
              <w:r>
                <w:rPr>
                  <w:sz w:val="16"/>
                  <w:szCs w:val="16"/>
                </w:rPr>
                <w:t>Added Device Fission description.</w:t>
              </w:r>
            </w:ins>
          </w:p>
        </w:tc>
      </w:tr>
      <w:tr w:rsidR="00CC1A9A" w:rsidRPr="00C41F53" w:rsidTr="0066416C">
        <w:trPr>
          <w:cantSplit/>
        </w:trPr>
        <w:tc>
          <w:tcPr>
            <w:tcW w:w="630" w:type="dxa"/>
          </w:tcPr>
          <w:p w:rsidR="00CC1A9A" w:rsidRPr="00C41F53" w:rsidRDefault="00CC1A9A">
            <w:pPr>
              <w:pStyle w:val="TableNormal0"/>
              <w:tabs>
                <w:tab w:val="clear" w:pos="576"/>
                <w:tab w:val="clear" w:pos="1152"/>
                <w:tab w:val="clear" w:pos="1728"/>
                <w:tab w:val="clear" w:pos="2304"/>
                <w:tab w:val="clear" w:pos="2880"/>
              </w:tabs>
              <w:spacing w:before="60" w:after="60"/>
              <w:ind w:left="-86"/>
              <w:rPr>
                <w:sz w:val="16"/>
                <w:szCs w:val="16"/>
              </w:rPr>
            </w:pPr>
          </w:p>
        </w:tc>
        <w:tc>
          <w:tcPr>
            <w:tcW w:w="1080" w:type="dxa"/>
          </w:tcPr>
          <w:p w:rsidR="00CC1A9A" w:rsidRPr="00C41F53" w:rsidRDefault="00CC1A9A">
            <w:pPr>
              <w:pStyle w:val="TableNormal0"/>
              <w:tabs>
                <w:tab w:val="clear" w:pos="576"/>
                <w:tab w:val="clear" w:pos="1152"/>
                <w:tab w:val="clear" w:pos="1728"/>
                <w:tab w:val="clear" w:pos="2304"/>
                <w:tab w:val="clear" w:pos="2880"/>
              </w:tabs>
              <w:spacing w:before="60" w:after="60"/>
              <w:ind w:left="-86"/>
              <w:rPr>
                <w:sz w:val="16"/>
                <w:szCs w:val="16"/>
              </w:rPr>
            </w:pPr>
          </w:p>
        </w:tc>
        <w:tc>
          <w:tcPr>
            <w:tcW w:w="900" w:type="dxa"/>
          </w:tcPr>
          <w:p w:rsidR="00CC1A9A" w:rsidRPr="00C41F53" w:rsidRDefault="00CC1A9A">
            <w:pPr>
              <w:pStyle w:val="TableNormal0"/>
              <w:tabs>
                <w:tab w:val="clear" w:pos="576"/>
                <w:tab w:val="clear" w:pos="1152"/>
                <w:tab w:val="clear" w:pos="1728"/>
                <w:tab w:val="clear" w:pos="2304"/>
                <w:tab w:val="clear" w:pos="2880"/>
              </w:tabs>
              <w:spacing w:before="60" w:after="60"/>
              <w:ind w:left="-86" w:right="40"/>
              <w:rPr>
                <w:sz w:val="16"/>
                <w:szCs w:val="16"/>
              </w:rPr>
            </w:pPr>
          </w:p>
        </w:tc>
        <w:tc>
          <w:tcPr>
            <w:tcW w:w="7470" w:type="dxa"/>
          </w:tcPr>
          <w:p w:rsidR="00CC1A9A" w:rsidRPr="00C41F53" w:rsidRDefault="00CC1A9A" w:rsidP="009A18A4">
            <w:pPr>
              <w:pStyle w:val="TableNormal0"/>
              <w:tabs>
                <w:tab w:val="clear" w:pos="576"/>
                <w:tab w:val="clear" w:pos="1152"/>
                <w:tab w:val="clear" w:pos="1728"/>
                <w:tab w:val="clear" w:pos="2304"/>
                <w:tab w:val="clear" w:pos="2880"/>
              </w:tabs>
              <w:spacing w:before="60" w:after="60"/>
              <w:ind w:right="-23"/>
              <w:rPr>
                <w:sz w:val="16"/>
                <w:szCs w:val="16"/>
              </w:rPr>
            </w:pPr>
          </w:p>
        </w:tc>
      </w:tr>
    </w:tbl>
    <w:p w:rsidR="00771922" w:rsidRPr="00C41F53" w:rsidRDefault="00771922" w:rsidP="00427904">
      <w:pPr>
        <w:pStyle w:val="NoticeText"/>
        <w:spacing w:before="120"/>
        <w:ind w:left="0"/>
        <w:jc w:val="left"/>
        <w:outlineLvl w:val="0"/>
        <w:rPr>
          <w:b/>
          <w:bCs/>
        </w:rPr>
      </w:pPr>
    </w:p>
    <w:p w:rsidR="00771922" w:rsidRPr="00C41F53" w:rsidRDefault="00771922">
      <w:pPr>
        <w:pStyle w:val="Title"/>
        <w:rPr>
          <w:sz w:val="28"/>
          <w:szCs w:val="28"/>
        </w:rPr>
      </w:pPr>
      <w:r w:rsidRPr="00C41F53">
        <w:br w:type="page"/>
      </w:r>
      <w:r w:rsidRPr="00C41F53">
        <w:rPr>
          <w:sz w:val="28"/>
          <w:szCs w:val="28"/>
        </w:rPr>
        <w:lastRenderedPageBreak/>
        <w:t>Table of Contents</w:t>
      </w:r>
    </w:p>
    <w:bookmarkStart w:id="49" w:name="_Toc458402520"/>
    <w:bookmarkEnd w:id="49"/>
    <w:p w:rsidR="006F596B" w:rsidRDefault="008D1136">
      <w:pPr>
        <w:pStyle w:val="TOC1"/>
        <w:tabs>
          <w:tab w:val="left" w:pos="440"/>
          <w:tab w:val="right" w:leader="dot" w:pos="10070"/>
        </w:tabs>
        <w:rPr>
          <w:ins w:id="50" w:author="Dmitry Kaptsenel" w:date="2011-07-11T17:10:00Z"/>
          <w:rFonts w:eastAsiaTheme="minorEastAsia" w:cstheme="minorBidi"/>
          <w:b w:val="0"/>
          <w:bCs w:val="0"/>
          <w:caps w:val="0"/>
          <w:noProof/>
          <w:sz w:val="22"/>
          <w:szCs w:val="22"/>
        </w:rPr>
      </w:pPr>
      <w:r w:rsidRPr="00C41F53">
        <w:rPr>
          <w:b w:val="0"/>
          <w:bCs w:val="0"/>
          <w:caps w:val="0"/>
        </w:rPr>
        <w:fldChar w:fldCharType="begin"/>
      </w:r>
      <w:r w:rsidR="00771922" w:rsidRPr="00C41F53">
        <w:rPr>
          <w:b w:val="0"/>
          <w:bCs w:val="0"/>
          <w:caps w:val="0"/>
        </w:rPr>
        <w:instrText xml:space="preserve"> TOC \o "1-</w:instrText>
      </w:r>
      <w:r w:rsidR="000B013E" w:rsidRPr="00C41F53">
        <w:rPr>
          <w:b w:val="0"/>
          <w:bCs w:val="0"/>
          <w:caps w:val="0"/>
        </w:rPr>
        <w:instrText>4</w:instrText>
      </w:r>
      <w:r w:rsidR="00771922" w:rsidRPr="00C41F53">
        <w:rPr>
          <w:b w:val="0"/>
          <w:bCs w:val="0"/>
          <w:caps w:val="0"/>
        </w:rPr>
        <w:instrText xml:space="preserve">" </w:instrText>
      </w:r>
      <w:r w:rsidRPr="00C41F53">
        <w:rPr>
          <w:b w:val="0"/>
          <w:bCs w:val="0"/>
          <w:caps w:val="0"/>
        </w:rPr>
        <w:fldChar w:fldCharType="separate"/>
      </w:r>
      <w:ins w:id="51" w:author="Dmitry Kaptsenel" w:date="2011-07-11T17:10:00Z">
        <w:r w:rsidR="006F596B" w:rsidRPr="00CD74C2">
          <w:rPr>
            <w:rFonts w:cs="Times New Roman"/>
            <w:noProof/>
          </w:rPr>
          <w:t>1.</w:t>
        </w:r>
        <w:r w:rsidR="006F596B">
          <w:rPr>
            <w:rFonts w:eastAsiaTheme="minorEastAsia" w:cstheme="minorBidi"/>
            <w:b w:val="0"/>
            <w:bCs w:val="0"/>
            <w:caps w:val="0"/>
            <w:noProof/>
            <w:sz w:val="22"/>
            <w:szCs w:val="22"/>
          </w:rPr>
          <w:tab/>
        </w:r>
        <w:r w:rsidR="006F596B">
          <w:rPr>
            <w:noProof/>
          </w:rPr>
          <w:t>Introduction</w:t>
        </w:r>
        <w:r w:rsidR="006F596B">
          <w:rPr>
            <w:noProof/>
          </w:rPr>
          <w:tab/>
        </w:r>
        <w:r w:rsidR="006F596B">
          <w:rPr>
            <w:noProof/>
          </w:rPr>
          <w:fldChar w:fldCharType="begin"/>
        </w:r>
        <w:r w:rsidR="006F596B">
          <w:rPr>
            <w:noProof/>
          </w:rPr>
          <w:instrText xml:space="preserve"> PAGEREF _Toc298167555 \h </w:instrText>
        </w:r>
        <w:r w:rsidR="006F596B">
          <w:rPr>
            <w:noProof/>
          </w:rPr>
        </w:r>
      </w:ins>
      <w:r w:rsidR="006F596B">
        <w:rPr>
          <w:noProof/>
        </w:rPr>
        <w:fldChar w:fldCharType="separate"/>
      </w:r>
      <w:ins w:id="52" w:author="Dmitry Kaptsenel" w:date="2011-07-11T17:10:00Z">
        <w:r w:rsidR="006F596B">
          <w:rPr>
            <w:noProof/>
          </w:rPr>
          <w:t>6</w:t>
        </w:r>
        <w:r w:rsidR="006F596B">
          <w:rPr>
            <w:noProof/>
          </w:rPr>
          <w:fldChar w:fldCharType="end"/>
        </w:r>
      </w:ins>
    </w:p>
    <w:p w:rsidR="006F596B" w:rsidRDefault="006F596B">
      <w:pPr>
        <w:pStyle w:val="TOC2"/>
        <w:tabs>
          <w:tab w:val="left" w:pos="880"/>
          <w:tab w:val="right" w:leader="dot" w:pos="10070"/>
        </w:tabs>
        <w:rPr>
          <w:ins w:id="53" w:author="Dmitry Kaptsenel" w:date="2011-07-11T17:10:00Z"/>
          <w:rFonts w:eastAsiaTheme="minorEastAsia" w:cstheme="minorBidi"/>
          <w:smallCaps w:val="0"/>
          <w:noProof/>
          <w:sz w:val="22"/>
          <w:szCs w:val="22"/>
        </w:rPr>
      </w:pPr>
      <w:ins w:id="54" w:author="Dmitry Kaptsenel" w:date="2011-07-11T17:10:00Z">
        <w:r w:rsidRPr="00CD74C2">
          <w:rPr>
            <w:rFonts w:cs="Times New Roman"/>
            <w:noProof/>
          </w:rPr>
          <w:t>1.1.</w:t>
        </w:r>
        <w:r>
          <w:rPr>
            <w:rFonts w:eastAsiaTheme="minorEastAsia" w:cstheme="minorBidi"/>
            <w:smallCaps w:val="0"/>
            <w:noProof/>
            <w:sz w:val="22"/>
            <w:szCs w:val="22"/>
          </w:rPr>
          <w:tab/>
        </w:r>
        <w:r>
          <w:rPr>
            <w:noProof/>
          </w:rPr>
          <w:t>Scope</w:t>
        </w:r>
        <w:r>
          <w:rPr>
            <w:noProof/>
          </w:rPr>
          <w:tab/>
        </w:r>
        <w:r>
          <w:rPr>
            <w:noProof/>
          </w:rPr>
          <w:fldChar w:fldCharType="begin"/>
        </w:r>
        <w:r>
          <w:rPr>
            <w:noProof/>
          </w:rPr>
          <w:instrText xml:space="preserve"> PAGEREF _Toc298167556 \h </w:instrText>
        </w:r>
        <w:r>
          <w:rPr>
            <w:noProof/>
          </w:rPr>
        </w:r>
      </w:ins>
      <w:r>
        <w:rPr>
          <w:noProof/>
        </w:rPr>
        <w:fldChar w:fldCharType="separate"/>
      </w:r>
      <w:ins w:id="55" w:author="Dmitry Kaptsenel" w:date="2011-07-11T17:10:00Z">
        <w:r>
          <w:rPr>
            <w:noProof/>
          </w:rPr>
          <w:t>6</w:t>
        </w:r>
        <w:r>
          <w:rPr>
            <w:noProof/>
          </w:rPr>
          <w:fldChar w:fldCharType="end"/>
        </w:r>
      </w:ins>
    </w:p>
    <w:p w:rsidR="006F596B" w:rsidRDefault="006F596B">
      <w:pPr>
        <w:pStyle w:val="TOC2"/>
        <w:tabs>
          <w:tab w:val="left" w:pos="880"/>
          <w:tab w:val="right" w:leader="dot" w:pos="10070"/>
        </w:tabs>
        <w:rPr>
          <w:ins w:id="56" w:author="Dmitry Kaptsenel" w:date="2011-07-11T17:10:00Z"/>
          <w:rFonts w:eastAsiaTheme="minorEastAsia" w:cstheme="minorBidi"/>
          <w:smallCaps w:val="0"/>
          <w:noProof/>
          <w:sz w:val="22"/>
          <w:szCs w:val="22"/>
        </w:rPr>
      </w:pPr>
      <w:ins w:id="57" w:author="Dmitry Kaptsenel" w:date="2011-07-11T17:10:00Z">
        <w:r w:rsidRPr="00CD74C2">
          <w:rPr>
            <w:rFonts w:cs="Times New Roman"/>
            <w:noProof/>
          </w:rPr>
          <w:t>1.2.</w:t>
        </w:r>
        <w:r>
          <w:rPr>
            <w:rFonts w:eastAsiaTheme="minorEastAsia" w:cstheme="minorBidi"/>
            <w:smallCaps w:val="0"/>
            <w:noProof/>
            <w:sz w:val="22"/>
            <w:szCs w:val="22"/>
          </w:rPr>
          <w:tab/>
        </w:r>
        <w:r>
          <w:rPr>
            <w:noProof/>
          </w:rPr>
          <w:t>Document Structure</w:t>
        </w:r>
        <w:r>
          <w:rPr>
            <w:noProof/>
          </w:rPr>
          <w:tab/>
        </w:r>
        <w:r>
          <w:rPr>
            <w:noProof/>
          </w:rPr>
          <w:fldChar w:fldCharType="begin"/>
        </w:r>
        <w:r>
          <w:rPr>
            <w:noProof/>
          </w:rPr>
          <w:instrText xml:space="preserve"> PAGEREF _Toc298167557 \h </w:instrText>
        </w:r>
        <w:r>
          <w:rPr>
            <w:noProof/>
          </w:rPr>
        </w:r>
      </w:ins>
      <w:r>
        <w:rPr>
          <w:noProof/>
        </w:rPr>
        <w:fldChar w:fldCharType="separate"/>
      </w:r>
      <w:ins w:id="58" w:author="Dmitry Kaptsenel" w:date="2011-07-11T17:10:00Z">
        <w:r>
          <w:rPr>
            <w:noProof/>
          </w:rPr>
          <w:t>6</w:t>
        </w:r>
        <w:r>
          <w:rPr>
            <w:noProof/>
          </w:rPr>
          <w:fldChar w:fldCharType="end"/>
        </w:r>
      </w:ins>
    </w:p>
    <w:p w:rsidR="006F596B" w:rsidRDefault="006F596B">
      <w:pPr>
        <w:pStyle w:val="TOC1"/>
        <w:tabs>
          <w:tab w:val="left" w:pos="440"/>
          <w:tab w:val="right" w:leader="dot" w:pos="10070"/>
        </w:tabs>
        <w:rPr>
          <w:ins w:id="59" w:author="Dmitry Kaptsenel" w:date="2011-07-11T17:10:00Z"/>
          <w:rFonts w:eastAsiaTheme="minorEastAsia" w:cstheme="minorBidi"/>
          <w:b w:val="0"/>
          <w:bCs w:val="0"/>
          <w:caps w:val="0"/>
          <w:noProof/>
          <w:sz w:val="22"/>
          <w:szCs w:val="22"/>
        </w:rPr>
      </w:pPr>
      <w:ins w:id="60" w:author="Dmitry Kaptsenel" w:date="2011-07-11T17:10:00Z">
        <w:r w:rsidRPr="00CD74C2">
          <w:rPr>
            <w:rFonts w:cs="Times New Roman"/>
            <w:noProof/>
          </w:rPr>
          <w:t>2.</w:t>
        </w:r>
        <w:r>
          <w:rPr>
            <w:rFonts w:eastAsiaTheme="minorEastAsia" w:cstheme="minorBidi"/>
            <w:b w:val="0"/>
            <w:bCs w:val="0"/>
            <w:caps w:val="0"/>
            <w:noProof/>
            <w:sz w:val="22"/>
            <w:szCs w:val="22"/>
          </w:rPr>
          <w:tab/>
        </w:r>
        <w:r>
          <w:rPr>
            <w:noProof/>
          </w:rPr>
          <w:t>Architecture Overview</w:t>
        </w:r>
        <w:r>
          <w:rPr>
            <w:noProof/>
          </w:rPr>
          <w:tab/>
        </w:r>
        <w:r>
          <w:rPr>
            <w:noProof/>
          </w:rPr>
          <w:fldChar w:fldCharType="begin"/>
        </w:r>
        <w:r>
          <w:rPr>
            <w:noProof/>
          </w:rPr>
          <w:instrText xml:space="preserve"> PAGEREF _Toc298167558 \h </w:instrText>
        </w:r>
        <w:r>
          <w:rPr>
            <w:noProof/>
          </w:rPr>
        </w:r>
      </w:ins>
      <w:r>
        <w:rPr>
          <w:noProof/>
        </w:rPr>
        <w:fldChar w:fldCharType="separate"/>
      </w:r>
      <w:ins w:id="61" w:author="Dmitry Kaptsenel" w:date="2011-07-11T17:10:00Z">
        <w:r>
          <w:rPr>
            <w:noProof/>
          </w:rPr>
          <w:t>7</w:t>
        </w:r>
        <w:r>
          <w:rPr>
            <w:noProof/>
          </w:rPr>
          <w:fldChar w:fldCharType="end"/>
        </w:r>
      </w:ins>
    </w:p>
    <w:p w:rsidR="006F596B" w:rsidRDefault="006F596B">
      <w:pPr>
        <w:pStyle w:val="TOC2"/>
        <w:tabs>
          <w:tab w:val="left" w:pos="880"/>
          <w:tab w:val="right" w:leader="dot" w:pos="10070"/>
        </w:tabs>
        <w:rPr>
          <w:ins w:id="62" w:author="Dmitry Kaptsenel" w:date="2011-07-11T17:10:00Z"/>
          <w:rFonts w:eastAsiaTheme="minorEastAsia" w:cstheme="minorBidi"/>
          <w:smallCaps w:val="0"/>
          <w:noProof/>
          <w:sz w:val="22"/>
          <w:szCs w:val="22"/>
        </w:rPr>
      </w:pPr>
      <w:ins w:id="63" w:author="Dmitry Kaptsenel" w:date="2011-07-11T17:10:00Z">
        <w:r w:rsidRPr="00CD74C2">
          <w:rPr>
            <w:rFonts w:cs="Times New Roman"/>
            <w:noProof/>
          </w:rPr>
          <w:t>2.1.</w:t>
        </w:r>
        <w:r>
          <w:rPr>
            <w:rFonts w:eastAsiaTheme="minorEastAsia" w:cstheme="minorBidi"/>
            <w:smallCaps w:val="0"/>
            <w:noProof/>
            <w:sz w:val="22"/>
            <w:szCs w:val="22"/>
          </w:rPr>
          <w:tab/>
        </w:r>
        <w:r>
          <w:rPr>
            <w:noProof/>
          </w:rPr>
          <w:t>Introduction</w:t>
        </w:r>
        <w:r>
          <w:rPr>
            <w:noProof/>
          </w:rPr>
          <w:tab/>
        </w:r>
        <w:r>
          <w:rPr>
            <w:noProof/>
          </w:rPr>
          <w:fldChar w:fldCharType="begin"/>
        </w:r>
        <w:r>
          <w:rPr>
            <w:noProof/>
          </w:rPr>
          <w:instrText xml:space="preserve"> PAGEREF _Toc298167559 \h </w:instrText>
        </w:r>
        <w:r>
          <w:rPr>
            <w:noProof/>
          </w:rPr>
        </w:r>
      </w:ins>
      <w:r>
        <w:rPr>
          <w:noProof/>
        </w:rPr>
        <w:fldChar w:fldCharType="separate"/>
      </w:r>
      <w:ins w:id="64" w:author="Dmitry Kaptsenel" w:date="2011-07-11T17:10:00Z">
        <w:r>
          <w:rPr>
            <w:noProof/>
          </w:rPr>
          <w:t>7</w:t>
        </w:r>
        <w:r>
          <w:rPr>
            <w:noProof/>
          </w:rPr>
          <w:fldChar w:fldCharType="end"/>
        </w:r>
      </w:ins>
    </w:p>
    <w:p w:rsidR="006F596B" w:rsidRDefault="006F596B">
      <w:pPr>
        <w:pStyle w:val="TOC2"/>
        <w:tabs>
          <w:tab w:val="left" w:pos="880"/>
          <w:tab w:val="right" w:leader="dot" w:pos="10070"/>
        </w:tabs>
        <w:rPr>
          <w:ins w:id="65" w:author="Dmitry Kaptsenel" w:date="2011-07-11T17:10:00Z"/>
          <w:rFonts w:eastAsiaTheme="minorEastAsia" w:cstheme="minorBidi"/>
          <w:smallCaps w:val="0"/>
          <w:noProof/>
          <w:sz w:val="22"/>
          <w:szCs w:val="22"/>
        </w:rPr>
      </w:pPr>
      <w:ins w:id="66" w:author="Dmitry Kaptsenel" w:date="2011-07-11T17:10:00Z">
        <w:r w:rsidRPr="00CD74C2">
          <w:rPr>
            <w:rFonts w:cs="Times New Roman"/>
            <w:noProof/>
          </w:rPr>
          <w:t>2.2.</w:t>
        </w:r>
        <w:r>
          <w:rPr>
            <w:rFonts w:eastAsiaTheme="minorEastAsia" w:cstheme="minorBidi"/>
            <w:smallCaps w:val="0"/>
            <w:noProof/>
            <w:sz w:val="22"/>
            <w:szCs w:val="22"/>
          </w:rPr>
          <w:tab/>
        </w:r>
        <w:r>
          <w:rPr>
            <w:noProof/>
          </w:rPr>
          <w:t>Basic Architecture</w:t>
        </w:r>
        <w:r>
          <w:rPr>
            <w:noProof/>
          </w:rPr>
          <w:tab/>
        </w:r>
        <w:r>
          <w:rPr>
            <w:noProof/>
          </w:rPr>
          <w:fldChar w:fldCharType="begin"/>
        </w:r>
        <w:r>
          <w:rPr>
            <w:noProof/>
          </w:rPr>
          <w:instrText xml:space="preserve"> PAGEREF _Toc298167560 \h </w:instrText>
        </w:r>
        <w:r>
          <w:rPr>
            <w:noProof/>
          </w:rPr>
        </w:r>
      </w:ins>
      <w:r>
        <w:rPr>
          <w:noProof/>
        </w:rPr>
        <w:fldChar w:fldCharType="separate"/>
      </w:r>
      <w:ins w:id="67" w:author="Dmitry Kaptsenel" w:date="2011-07-11T17:10:00Z">
        <w:r>
          <w:rPr>
            <w:noProof/>
          </w:rPr>
          <w:t>7</w:t>
        </w:r>
        <w:r>
          <w:rPr>
            <w:noProof/>
          </w:rPr>
          <w:fldChar w:fldCharType="end"/>
        </w:r>
      </w:ins>
    </w:p>
    <w:p w:rsidR="006F596B" w:rsidRDefault="006F596B">
      <w:pPr>
        <w:pStyle w:val="TOC2"/>
        <w:tabs>
          <w:tab w:val="left" w:pos="880"/>
          <w:tab w:val="right" w:leader="dot" w:pos="10070"/>
        </w:tabs>
        <w:rPr>
          <w:ins w:id="68" w:author="Dmitry Kaptsenel" w:date="2011-07-11T17:10:00Z"/>
          <w:rFonts w:eastAsiaTheme="minorEastAsia" w:cstheme="minorBidi"/>
          <w:smallCaps w:val="0"/>
          <w:noProof/>
          <w:sz w:val="22"/>
          <w:szCs w:val="22"/>
        </w:rPr>
      </w:pPr>
      <w:ins w:id="69" w:author="Dmitry Kaptsenel" w:date="2011-07-11T17:10:00Z">
        <w:r w:rsidRPr="00CD74C2">
          <w:rPr>
            <w:rFonts w:cs="Times New Roman"/>
            <w:noProof/>
          </w:rPr>
          <w:t>2.3.</w:t>
        </w:r>
        <w:r>
          <w:rPr>
            <w:rFonts w:eastAsiaTheme="minorEastAsia" w:cstheme="minorBidi"/>
            <w:smallCaps w:val="0"/>
            <w:noProof/>
            <w:sz w:val="22"/>
            <w:szCs w:val="22"/>
          </w:rPr>
          <w:tab/>
        </w:r>
        <w:r>
          <w:rPr>
            <w:noProof/>
          </w:rPr>
          <w:t>Architectural Limitations</w:t>
        </w:r>
        <w:r>
          <w:rPr>
            <w:noProof/>
          </w:rPr>
          <w:tab/>
        </w:r>
        <w:r>
          <w:rPr>
            <w:noProof/>
          </w:rPr>
          <w:fldChar w:fldCharType="begin"/>
        </w:r>
        <w:r>
          <w:rPr>
            <w:noProof/>
          </w:rPr>
          <w:instrText xml:space="preserve"> PAGEREF _Toc298167561 \h </w:instrText>
        </w:r>
        <w:r>
          <w:rPr>
            <w:noProof/>
          </w:rPr>
        </w:r>
      </w:ins>
      <w:r>
        <w:rPr>
          <w:noProof/>
        </w:rPr>
        <w:fldChar w:fldCharType="separate"/>
      </w:r>
      <w:ins w:id="70" w:author="Dmitry Kaptsenel" w:date="2011-07-11T17:10:00Z">
        <w:r>
          <w:rPr>
            <w:noProof/>
          </w:rPr>
          <w:t>8</w:t>
        </w:r>
        <w:r>
          <w:rPr>
            <w:noProof/>
          </w:rPr>
          <w:fldChar w:fldCharType="end"/>
        </w:r>
      </w:ins>
    </w:p>
    <w:p w:rsidR="006F596B" w:rsidRDefault="006F596B">
      <w:pPr>
        <w:pStyle w:val="TOC1"/>
        <w:tabs>
          <w:tab w:val="left" w:pos="440"/>
          <w:tab w:val="right" w:leader="dot" w:pos="10070"/>
        </w:tabs>
        <w:rPr>
          <w:ins w:id="71" w:author="Dmitry Kaptsenel" w:date="2011-07-11T17:10:00Z"/>
          <w:rFonts w:eastAsiaTheme="minorEastAsia" w:cstheme="minorBidi"/>
          <w:b w:val="0"/>
          <w:bCs w:val="0"/>
          <w:caps w:val="0"/>
          <w:noProof/>
          <w:sz w:val="22"/>
          <w:szCs w:val="22"/>
        </w:rPr>
      </w:pPr>
      <w:ins w:id="72" w:author="Dmitry Kaptsenel" w:date="2011-07-11T17:10:00Z">
        <w:r w:rsidRPr="00CD74C2">
          <w:rPr>
            <w:rFonts w:cs="Times New Roman"/>
            <w:noProof/>
          </w:rPr>
          <w:t>3.</w:t>
        </w:r>
        <w:r>
          <w:rPr>
            <w:rFonts w:eastAsiaTheme="minorEastAsia" w:cstheme="minorBidi"/>
            <w:b w:val="0"/>
            <w:bCs w:val="0"/>
            <w:caps w:val="0"/>
            <w:noProof/>
            <w:sz w:val="22"/>
            <w:szCs w:val="22"/>
          </w:rPr>
          <w:tab/>
        </w:r>
        <w:r>
          <w:rPr>
            <w:noProof/>
          </w:rPr>
          <w:t>MIC OpenCL Device Agent Functional Specification</w:t>
        </w:r>
        <w:r>
          <w:rPr>
            <w:noProof/>
          </w:rPr>
          <w:tab/>
        </w:r>
        <w:r>
          <w:rPr>
            <w:noProof/>
          </w:rPr>
          <w:fldChar w:fldCharType="begin"/>
        </w:r>
        <w:r>
          <w:rPr>
            <w:noProof/>
          </w:rPr>
          <w:instrText xml:space="preserve"> PAGEREF _Toc298167562 \h </w:instrText>
        </w:r>
        <w:r>
          <w:rPr>
            <w:noProof/>
          </w:rPr>
        </w:r>
      </w:ins>
      <w:r>
        <w:rPr>
          <w:noProof/>
        </w:rPr>
        <w:fldChar w:fldCharType="separate"/>
      </w:r>
      <w:ins w:id="73" w:author="Dmitry Kaptsenel" w:date="2011-07-11T17:10:00Z">
        <w:r>
          <w:rPr>
            <w:noProof/>
          </w:rPr>
          <w:t>9</w:t>
        </w:r>
        <w:r>
          <w:rPr>
            <w:noProof/>
          </w:rPr>
          <w:fldChar w:fldCharType="end"/>
        </w:r>
      </w:ins>
    </w:p>
    <w:p w:rsidR="006F596B" w:rsidRDefault="006F596B">
      <w:pPr>
        <w:pStyle w:val="TOC2"/>
        <w:tabs>
          <w:tab w:val="left" w:pos="880"/>
          <w:tab w:val="right" w:leader="dot" w:pos="10070"/>
        </w:tabs>
        <w:rPr>
          <w:ins w:id="74" w:author="Dmitry Kaptsenel" w:date="2011-07-11T17:10:00Z"/>
          <w:rFonts w:eastAsiaTheme="minorEastAsia" w:cstheme="minorBidi"/>
          <w:smallCaps w:val="0"/>
          <w:noProof/>
          <w:sz w:val="22"/>
          <w:szCs w:val="22"/>
        </w:rPr>
      </w:pPr>
      <w:ins w:id="75" w:author="Dmitry Kaptsenel" w:date="2011-07-11T17:10:00Z">
        <w:r w:rsidRPr="00CD74C2">
          <w:rPr>
            <w:rFonts w:cs="Times New Roman"/>
            <w:noProof/>
          </w:rPr>
          <w:t>3.1.</w:t>
        </w:r>
        <w:r>
          <w:rPr>
            <w:rFonts w:eastAsiaTheme="minorEastAsia" w:cstheme="minorBidi"/>
            <w:smallCaps w:val="0"/>
            <w:noProof/>
            <w:sz w:val="22"/>
            <w:szCs w:val="22"/>
          </w:rPr>
          <w:tab/>
        </w:r>
        <w:r>
          <w:rPr>
            <w:noProof/>
          </w:rPr>
          <w:t>OpenCL Device Agent Overview.</w:t>
        </w:r>
        <w:r>
          <w:rPr>
            <w:noProof/>
          </w:rPr>
          <w:tab/>
        </w:r>
        <w:r>
          <w:rPr>
            <w:noProof/>
          </w:rPr>
          <w:fldChar w:fldCharType="begin"/>
        </w:r>
        <w:r>
          <w:rPr>
            <w:noProof/>
          </w:rPr>
          <w:instrText xml:space="preserve"> PAGEREF _Toc298167563 \h </w:instrText>
        </w:r>
        <w:r>
          <w:rPr>
            <w:noProof/>
          </w:rPr>
        </w:r>
      </w:ins>
      <w:r>
        <w:rPr>
          <w:noProof/>
        </w:rPr>
        <w:fldChar w:fldCharType="separate"/>
      </w:r>
      <w:ins w:id="76" w:author="Dmitry Kaptsenel" w:date="2011-07-11T17:10:00Z">
        <w:r>
          <w:rPr>
            <w:noProof/>
          </w:rPr>
          <w:t>9</w:t>
        </w:r>
        <w:r>
          <w:rPr>
            <w:noProof/>
          </w:rPr>
          <w:fldChar w:fldCharType="end"/>
        </w:r>
      </w:ins>
    </w:p>
    <w:p w:rsidR="006F596B" w:rsidRDefault="006F596B">
      <w:pPr>
        <w:pStyle w:val="TOC2"/>
        <w:tabs>
          <w:tab w:val="left" w:pos="880"/>
          <w:tab w:val="right" w:leader="dot" w:pos="10070"/>
        </w:tabs>
        <w:rPr>
          <w:ins w:id="77" w:author="Dmitry Kaptsenel" w:date="2011-07-11T17:10:00Z"/>
          <w:rFonts w:eastAsiaTheme="minorEastAsia" w:cstheme="minorBidi"/>
          <w:smallCaps w:val="0"/>
          <w:noProof/>
          <w:sz w:val="22"/>
          <w:szCs w:val="22"/>
        </w:rPr>
      </w:pPr>
      <w:ins w:id="78" w:author="Dmitry Kaptsenel" w:date="2011-07-11T17:10:00Z">
        <w:r w:rsidRPr="00CD74C2">
          <w:rPr>
            <w:rFonts w:cs="Times New Roman"/>
            <w:noProof/>
          </w:rPr>
          <w:t>3.2.</w:t>
        </w:r>
        <w:r>
          <w:rPr>
            <w:rFonts w:eastAsiaTheme="minorEastAsia" w:cstheme="minorBidi"/>
            <w:smallCaps w:val="0"/>
            <w:noProof/>
            <w:sz w:val="22"/>
            <w:szCs w:val="22"/>
          </w:rPr>
          <w:tab/>
        </w:r>
        <w:r>
          <w:rPr>
            <w:noProof/>
          </w:rPr>
          <w:t>Functionality Provided by MIC OpenCL Device Agent</w:t>
        </w:r>
        <w:r>
          <w:rPr>
            <w:noProof/>
          </w:rPr>
          <w:tab/>
        </w:r>
        <w:r>
          <w:rPr>
            <w:noProof/>
          </w:rPr>
          <w:fldChar w:fldCharType="begin"/>
        </w:r>
        <w:r>
          <w:rPr>
            <w:noProof/>
          </w:rPr>
          <w:instrText xml:space="preserve"> PAGEREF _Toc298167564 \h </w:instrText>
        </w:r>
        <w:r>
          <w:rPr>
            <w:noProof/>
          </w:rPr>
        </w:r>
      </w:ins>
      <w:r>
        <w:rPr>
          <w:noProof/>
        </w:rPr>
        <w:fldChar w:fldCharType="separate"/>
      </w:r>
      <w:ins w:id="79" w:author="Dmitry Kaptsenel" w:date="2011-07-11T17:10:00Z">
        <w:r>
          <w:rPr>
            <w:noProof/>
          </w:rPr>
          <w:t>11</w:t>
        </w:r>
        <w:r>
          <w:rPr>
            <w:noProof/>
          </w:rPr>
          <w:fldChar w:fldCharType="end"/>
        </w:r>
      </w:ins>
    </w:p>
    <w:p w:rsidR="006F596B" w:rsidRDefault="006F596B">
      <w:pPr>
        <w:pStyle w:val="TOC2"/>
        <w:tabs>
          <w:tab w:val="left" w:pos="880"/>
          <w:tab w:val="right" w:leader="dot" w:pos="10070"/>
        </w:tabs>
        <w:rPr>
          <w:ins w:id="80" w:author="Dmitry Kaptsenel" w:date="2011-07-11T17:10:00Z"/>
          <w:rFonts w:eastAsiaTheme="minorEastAsia" w:cstheme="minorBidi"/>
          <w:smallCaps w:val="0"/>
          <w:noProof/>
          <w:sz w:val="22"/>
          <w:szCs w:val="22"/>
        </w:rPr>
      </w:pPr>
      <w:ins w:id="81" w:author="Dmitry Kaptsenel" w:date="2011-07-11T17:10:00Z">
        <w:r w:rsidRPr="00CD74C2">
          <w:rPr>
            <w:rFonts w:cs="Times New Roman"/>
            <w:noProof/>
          </w:rPr>
          <w:t>3.3.</w:t>
        </w:r>
        <w:r>
          <w:rPr>
            <w:rFonts w:eastAsiaTheme="minorEastAsia" w:cstheme="minorBidi"/>
            <w:smallCaps w:val="0"/>
            <w:noProof/>
            <w:sz w:val="22"/>
            <w:szCs w:val="22"/>
          </w:rPr>
          <w:tab/>
        </w:r>
        <w:r>
          <w:rPr>
            <w:noProof/>
          </w:rPr>
          <w:t>High Level MIC Device Agent Structure</w:t>
        </w:r>
        <w:r>
          <w:rPr>
            <w:noProof/>
          </w:rPr>
          <w:tab/>
        </w:r>
        <w:r>
          <w:rPr>
            <w:noProof/>
          </w:rPr>
          <w:fldChar w:fldCharType="begin"/>
        </w:r>
        <w:r>
          <w:rPr>
            <w:noProof/>
          </w:rPr>
          <w:instrText xml:space="preserve"> PAGEREF _Toc298167565 \h </w:instrText>
        </w:r>
        <w:r>
          <w:rPr>
            <w:noProof/>
          </w:rPr>
        </w:r>
      </w:ins>
      <w:r>
        <w:rPr>
          <w:noProof/>
        </w:rPr>
        <w:fldChar w:fldCharType="separate"/>
      </w:r>
      <w:ins w:id="82" w:author="Dmitry Kaptsenel" w:date="2011-07-11T17:10:00Z">
        <w:r>
          <w:rPr>
            <w:noProof/>
          </w:rPr>
          <w:t>12</w:t>
        </w:r>
        <w:r>
          <w:rPr>
            <w:noProof/>
          </w:rPr>
          <w:fldChar w:fldCharType="end"/>
        </w:r>
      </w:ins>
    </w:p>
    <w:p w:rsidR="006F596B" w:rsidRDefault="006F596B">
      <w:pPr>
        <w:pStyle w:val="TOC2"/>
        <w:tabs>
          <w:tab w:val="left" w:pos="880"/>
          <w:tab w:val="right" w:leader="dot" w:pos="10070"/>
        </w:tabs>
        <w:rPr>
          <w:ins w:id="83" w:author="Dmitry Kaptsenel" w:date="2011-07-11T17:10:00Z"/>
          <w:rFonts w:eastAsiaTheme="minorEastAsia" w:cstheme="minorBidi"/>
          <w:smallCaps w:val="0"/>
          <w:noProof/>
          <w:sz w:val="22"/>
          <w:szCs w:val="22"/>
        </w:rPr>
      </w:pPr>
      <w:ins w:id="84" w:author="Dmitry Kaptsenel" w:date="2011-07-11T17:10:00Z">
        <w:r w:rsidRPr="00CD74C2">
          <w:rPr>
            <w:rFonts w:cs="Times New Roman"/>
            <w:noProof/>
          </w:rPr>
          <w:t>3.4.</w:t>
        </w:r>
        <w:r>
          <w:rPr>
            <w:rFonts w:eastAsiaTheme="minorEastAsia" w:cstheme="minorBidi"/>
            <w:smallCaps w:val="0"/>
            <w:noProof/>
            <w:sz w:val="22"/>
            <w:szCs w:val="22"/>
          </w:rPr>
          <w:tab/>
        </w:r>
        <w:r>
          <w:rPr>
            <w:noProof/>
          </w:rPr>
          <w:t>Communication with MIC Device Backend</w:t>
        </w:r>
        <w:r>
          <w:rPr>
            <w:noProof/>
          </w:rPr>
          <w:tab/>
        </w:r>
        <w:r>
          <w:rPr>
            <w:noProof/>
          </w:rPr>
          <w:fldChar w:fldCharType="begin"/>
        </w:r>
        <w:r>
          <w:rPr>
            <w:noProof/>
          </w:rPr>
          <w:instrText xml:space="preserve"> PAGEREF _Toc298167566 \h </w:instrText>
        </w:r>
        <w:r>
          <w:rPr>
            <w:noProof/>
          </w:rPr>
        </w:r>
      </w:ins>
      <w:r>
        <w:rPr>
          <w:noProof/>
        </w:rPr>
        <w:fldChar w:fldCharType="separate"/>
      </w:r>
      <w:ins w:id="85" w:author="Dmitry Kaptsenel" w:date="2011-07-11T17:10:00Z">
        <w:r>
          <w:rPr>
            <w:noProof/>
          </w:rPr>
          <w:t>12</w:t>
        </w:r>
        <w:r>
          <w:rPr>
            <w:noProof/>
          </w:rPr>
          <w:fldChar w:fldCharType="end"/>
        </w:r>
      </w:ins>
    </w:p>
    <w:p w:rsidR="006F596B" w:rsidRDefault="006F596B">
      <w:pPr>
        <w:pStyle w:val="TOC1"/>
        <w:tabs>
          <w:tab w:val="left" w:pos="440"/>
          <w:tab w:val="right" w:leader="dot" w:pos="10070"/>
        </w:tabs>
        <w:rPr>
          <w:ins w:id="86" w:author="Dmitry Kaptsenel" w:date="2011-07-11T17:10:00Z"/>
          <w:rFonts w:eastAsiaTheme="minorEastAsia" w:cstheme="minorBidi"/>
          <w:b w:val="0"/>
          <w:bCs w:val="0"/>
          <w:caps w:val="0"/>
          <w:noProof/>
          <w:sz w:val="22"/>
          <w:szCs w:val="22"/>
        </w:rPr>
      </w:pPr>
      <w:ins w:id="87" w:author="Dmitry Kaptsenel" w:date="2011-07-11T17:10:00Z">
        <w:r w:rsidRPr="00CD74C2">
          <w:rPr>
            <w:rFonts w:cs="Times New Roman"/>
            <w:noProof/>
          </w:rPr>
          <w:t>4.</w:t>
        </w:r>
        <w:r>
          <w:rPr>
            <w:rFonts w:eastAsiaTheme="minorEastAsia" w:cstheme="minorBidi"/>
            <w:b w:val="0"/>
            <w:bCs w:val="0"/>
            <w:caps w:val="0"/>
            <w:noProof/>
            <w:sz w:val="22"/>
            <w:szCs w:val="22"/>
          </w:rPr>
          <w:tab/>
        </w:r>
        <w:r>
          <w:rPr>
            <w:noProof/>
          </w:rPr>
          <w:t>MIC OpenCL Device Agent Design</w:t>
        </w:r>
        <w:r>
          <w:rPr>
            <w:noProof/>
          </w:rPr>
          <w:tab/>
        </w:r>
        <w:r>
          <w:rPr>
            <w:noProof/>
          </w:rPr>
          <w:fldChar w:fldCharType="begin"/>
        </w:r>
        <w:r>
          <w:rPr>
            <w:noProof/>
          </w:rPr>
          <w:instrText xml:space="preserve"> PAGEREF _Toc298167567 \h </w:instrText>
        </w:r>
        <w:r>
          <w:rPr>
            <w:noProof/>
          </w:rPr>
        </w:r>
      </w:ins>
      <w:r>
        <w:rPr>
          <w:noProof/>
        </w:rPr>
        <w:fldChar w:fldCharType="separate"/>
      </w:r>
      <w:ins w:id="88" w:author="Dmitry Kaptsenel" w:date="2011-07-11T17:10:00Z">
        <w:r>
          <w:rPr>
            <w:noProof/>
          </w:rPr>
          <w:t>14</w:t>
        </w:r>
        <w:r>
          <w:rPr>
            <w:noProof/>
          </w:rPr>
          <w:fldChar w:fldCharType="end"/>
        </w:r>
      </w:ins>
    </w:p>
    <w:p w:rsidR="006F596B" w:rsidRDefault="006F596B">
      <w:pPr>
        <w:pStyle w:val="TOC2"/>
        <w:tabs>
          <w:tab w:val="left" w:pos="880"/>
          <w:tab w:val="right" w:leader="dot" w:pos="10070"/>
        </w:tabs>
        <w:rPr>
          <w:ins w:id="89" w:author="Dmitry Kaptsenel" w:date="2011-07-11T17:10:00Z"/>
          <w:rFonts w:eastAsiaTheme="minorEastAsia" w:cstheme="minorBidi"/>
          <w:smallCaps w:val="0"/>
          <w:noProof/>
          <w:sz w:val="22"/>
          <w:szCs w:val="22"/>
        </w:rPr>
      </w:pPr>
      <w:ins w:id="90" w:author="Dmitry Kaptsenel" w:date="2011-07-11T17:10:00Z">
        <w:r w:rsidRPr="00CD74C2">
          <w:rPr>
            <w:rFonts w:cs="Times New Roman"/>
            <w:noProof/>
          </w:rPr>
          <w:t>4.1.</w:t>
        </w:r>
        <w:r>
          <w:rPr>
            <w:rFonts w:eastAsiaTheme="minorEastAsia" w:cstheme="minorBidi"/>
            <w:smallCaps w:val="0"/>
            <w:noProof/>
            <w:sz w:val="22"/>
            <w:szCs w:val="22"/>
          </w:rPr>
          <w:tab/>
        </w:r>
        <w:r>
          <w:rPr>
            <w:noProof/>
          </w:rPr>
          <w:t>Basic Design Principles</w:t>
        </w:r>
        <w:r>
          <w:rPr>
            <w:noProof/>
          </w:rPr>
          <w:tab/>
        </w:r>
        <w:r>
          <w:rPr>
            <w:noProof/>
          </w:rPr>
          <w:fldChar w:fldCharType="begin"/>
        </w:r>
        <w:r>
          <w:rPr>
            <w:noProof/>
          </w:rPr>
          <w:instrText xml:space="preserve"> PAGEREF _Toc298167568 \h </w:instrText>
        </w:r>
        <w:r>
          <w:rPr>
            <w:noProof/>
          </w:rPr>
        </w:r>
      </w:ins>
      <w:r>
        <w:rPr>
          <w:noProof/>
        </w:rPr>
        <w:fldChar w:fldCharType="separate"/>
      </w:r>
      <w:ins w:id="91" w:author="Dmitry Kaptsenel" w:date="2011-07-11T17:10:00Z">
        <w:r>
          <w:rPr>
            <w:noProof/>
          </w:rPr>
          <w:t>14</w:t>
        </w:r>
        <w:r>
          <w:rPr>
            <w:noProof/>
          </w:rPr>
          <w:fldChar w:fldCharType="end"/>
        </w:r>
      </w:ins>
    </w:p>
    <w:p w:rsidR="006F596B" w:rsidRDefault="006F596B">
      <w:pPr>
        <w:pStyle w:val="TOC2"/>
        <w:tabs>
          <w:tab w:val="left" w:pos="880"/>
          <w:tab w:val="right" w:leader="dot" w:pos="10070"/>
        </w:tabs>
        <w:rPr>
          <w:ins w:id="92" w:author="Dmitry Kaptsenel" w:date="2011-07-11T17:10:00Z"/>
          <w:rFonts w:eastAsiaTheme="minorEastAsia" w:cstheme="minorBidi"/>
          <w:smallCaps w:val="0"/>
          <w:noProof/>
          <w:sz w:val="22"/>
          <w:szCs w:val="22"/>
        </w:rPr>
      </w:pPr>
      <w:ins w:id="93" w:author="Dmitry Kaptsenel" w:date="2011-07-11T17:10:00Z">
        <w:r w:rsidRPr="00CD74C2">
          <w:rPr>
            <w:rFonts w:cs="Times New Roman"/>
            <w:noProof/>
          </w:rPr>
          <w:t>4.2.</w:t>
        </w:r>
        <w:r>
          <w:rPr>
            <w:rFonts w:eastAsiaTheme="minorEastAsia" w:cstheme="minorBidi"/>
            <w:smallCaps w:val="0"/>
            <w:noProof/>
            <w:sz w:val="22"/>
            <w:szCs w:val="22"/>
          </w:rPr>
          <w:tab/>
        </w:r>
        <w:r>
          <w:rPr>
            <w:noProof/>
          </w:rPr>
          <w:t>Short Coprocessor Offload Infrastructure (COI) description</w:t>
        </w:r>
        <w:r>
          <w:rPr>
            <w:noProof/>
          </w:rPr>
          <w:tab/>
        </w:r>
        <w:r>
          <w:rPr>
            <w:noProof/>
          </w:rPr>
          <w:fldChar w:fldCharType="begin"/>
        </w:r>
        <w:r>
          <w:rPr>
            <w:noProof/>
          </w:rPr>
          <w:instrText xml:space="preserve"> PAGEREF _Toc298167569 \h </w:instrText>
        </w:r>
        <w:r>
          <w:rPr>
            <w:noProof/>
          </w:rPr>
        </w:r>
      </w:ins>
      <w:r>
        <w:rPr>
          <w:noProof/>
        </w:rPr>
        <w:fldChar w:fldCharType="separate"/>
      </w:r>
      <w:ins w:id="94" w:author="Dmitry Kaptsenel" w:date="2011-07-11T17:10:00Z">
        <w:r>
          <w:rPr>
            <w:noProof/>
          </w:rPr>
          <w:t>15</w:t>
        </w:r>
        <w:r>
          <w:rPr>
            <w:noProof/>
          </w:rPr>
          <w:fldChar w:fldCharType="end"/>
        </w:r>
      </w:ins>
    </w:p>
    <w:p w:rsidR="006F596B" w:rsidRDefault="006F596B">
      <w:pPr>
        <w:pStyle w:val="TOC2"/>
        <w:tabs>
          <w:tab w:val="left" w:pos="880"/>
          <w:tab w:val="right" w:leader="dot" w:pos="10070"/>
        </w:tabs>
        <w:rPr>
          <w:ins w:id="95" w:author="Dmitry Kaptsenel" w:date="2011-07-11T17:10:00Z"/>
          <w:rFonts w:eastAsiaTheme="minorEastAsia" w:cstheme="minorBidi"/>
          <w:smallCaps w:val="0"/>
          <w:noProof/>
          <w:sz w:val="22"/>
          <w:szCs w:val="22"/>
        </w:rPr>
      </w:pPr>
      <w:ins w:id="96" w:author="Dmitry Kaptsenel" w:date="2011-07-11T17:10:00Z">
        <w:r w:rsidRPr="00CD74C2">
          <w:rPr>
            <w:rFonts w:cs="Times New Roman"/>
            <w:noProof/>
          </w:rPr>
          <w:t>4.3.</w:t>
        </w:r>
        <w:r>
          <w:rPr>
            <w:rFonts w:eastAsiaTheme="minorEastAsia" w:cstheme="minorBidi"/>
            <w:smallCaps w:val="0"/>
            <w:noProof/>
            <w:sz w:val="22"/>
            <w:szCs w:val="22"/>
          </w:rPr>
          <w:tab/>
        </w:r>
        <w:r>
          <w:rPr>
            <w:noProof/>
          </w:rPr>
          <w:t>OpenCL Device Info support on MIC</w:t>
        </w:r>
        <w:r>
          <w:rPr>
            <w:noProof/>
          </w:rPr>
          <w:tab/>
        </w:r>
        <w:r>
          <w:rPr>
            <w:noProof/>
          </w:rPr>
          <w:fldChar w:fldCharType="begin"/>
        </w:r>
        <w:r>
          <w:rPr>
            <w:noProof/>
          </w:rPr>
          <w:instrText xml:space="preserve"> PAGEREF _Toc298167570 \h </w:instrText>
        </w:r>
        <w:r>
          <w:rPr>
            <w:noProof/>
          </w:rPr>
        </w:r>
      </w:ins>
      <w:r>
        <w:rPr>
          <w:noProof/>
        </w:rPr>
        <w:fldChar w:fldCharType="separate"/>
      </w:r>
      <w:ins w:id="97" w:author="Dmitry Kaptsenel" w:date="2011-07-11T17:10:00Z">
        <w:r>
          <w:rPr>
            <w:noProof/>
          </w:rPr>
          <w:t>16</w:t>
        </w:r>
        <w:r>
          <w:rPr>
            <w:noProof/>
          </w:rPr>
          <w:fldChar w:fldCharType="end"/>
        </w:r>
      </w:ins>
    </w:p>
    <w:p w:rsidR="006F596B" w:rsidRDefault="006F596B">
      <w:pPr>
        <w:pStyle w:val="TOC2"/>
        <w:tabs>
          <w:tab w:val="left" w:pos="880"/>
          <w:tab w:val="right" w:leader="dot" w:pos="10070"/>
        </w:tabs>
        <w:rPr>
          <w:ins w:id="98" w:author="Dmitry Kaptsenel" w:date="2011-07-11T17:10:00Z"/>
          <w:rFonts w:eastAsiaTheme="minorEastAsia" w:cstheme="minorBidi"/>
          <w:smallCaps w:val="0"/>
          <w:noProof/>
          <w:sz w:val="22"/>
          <w:szCs w:val="22"/>
        </w:rPr>
      </w:pPr>
      <w:ins w:id="99" w:author="Dmitry Kaptsenel" w:date="2011-07-11T17:10:00Z">
        <w:r w:rsidRPr="00CD74C2">
          <w:rPr>
            <w:rFonts w:cs="Times New Roman"/>
            <w:noProof/>
          </w:rPr>
          <w:t>4.4.</w:t>
        </w:r>
        <w:r>
          <w:rPr>
            <w:rFonts w:eastAsiaTheme="minorEastAsia" w:cstheme="minorBidi"/>
            <w:smallCaps w:val="0"/>
            <w:noProof/>
            <w:sz w:val="22"/>
            <w:szCs w:val="22"/>
          </w:rPr>
          <w:tab/>
        </w:r>
        <w:r>
          <w:rPr>
            <w:noProof/>
          </w:rPr>
          <w:t>Multiple Devices Support</w:t>
        </w:r>
        <w:r>
          <w:rPr>
            <w:noProof/>
          </w:rPr>
          <w:tab/>
        </w:r>
        <w:r>
          <w:rPr>
            <w:noProof/>
          </w:rPr>
          <w:fldChar w:fldCharType="begin"/>
        </w:r>
        <w:r>
          <w:rPr>
            <w:noProof/>
          </w:rPr>
          <w:instrText xml:space="preserve"> PAGEREF _Toc298167571 \h </w:instrText>
        </w:r>
        <w:r>
          <w:rPr>
            <w:noProof/>
          </w:rPr>
        </w:r>
      </w:ins>
      <w:r>
        <w:rPr>
          <w:noProof/>
        </w:rPr>
        <w:fldChar w:fldCharType="separate"/>
      </w:r>
      <w:ins w:id="100" w:author="Dmitry Kaptsenel" w:date="2011-07-11T17:10:00Z">
        <w:r>
          <w:rPr>
            <w:noProof/>
          </w:rPr>
          <w:t>23</w:t>
        </w:r>
        <w:r>
          <w:rPr>
            <w:noProof/>
          </w:rPr>
          <w:fldChar w:fldCharType="end"/>
        </w:r>
      </w:ins>
    </w:p>
    <w:p w:rsidR="006F596B" w:rsidRDefault="006F596B">
      <w:pPr>
        <w:pStyle w:val="TOC2"/>
        <w:tabs>
          <w:tab w:val="left" w:pos="880"/>
          <w:tab w:val="right" w:leader="dot" w:pos="10070"/>
        </w:tabs>
        <w:rPr>
          <w:ins w:id="101" w:author="Dmitry Kaptsenel" w:date="2011-07-11T17:10:00Z"/>
          <w:rFonts w:eastAsiaTheme="minorEastAsia" w:cstheme="minorBidi"/>
          <w:smallCaps w:val="0"/>
          <w:noProof/>
          <w:sz w:val="22"/>
          <w:szCs w:val="22"/>
        </w:rPr>
      </w:pPr>
      <w:ins w:id="102" w:author="Dmitry Kaptsenel" w:date="2011-07-11T17:10:00Z">
        <w:r w:rsidRPr="00CD74C2">
          <w:rPr>
            <w:rFonts w:cs="Times New Roman"/>
            <w:noProof/>
          </w:rPr>
          <w:t>4.5.</w:t>
        </w:r>
        <w:r>
          <w:rPr>
            <w:rFonts w:eastAsiaTheme="minorEastAsia" w:cstheme="minorBidi"/>
            <w:smallCaps w:val="0"/>
            <w:noProof/>
            <w:sz w:val="22"/>
            <w:szCs w:val="22"/>
          </w:rPr>
          <w:tab/>
        </w:r>
        <w:r>
          <w:rPr>
            <w:noProof/>
          </w:rPr>
          <w:t>MIC Device Crash Recovery</w:t>
        </w:r>
        <w:r>
          <w:rPr>
            <w:noProof/>
          </w:rPr>
          <w:tab/>
        </w:r>
        <w:r>
          <w:rPr>
            <w:noProof/>
          </w:rPr>
          <w:fldChar w:fldCharType="begin"/>
        </w:r>
        <w:r>
          <w:rPr>
            <w:noProof/>
          </w:rPr>
          <w:instrText xml:space="preserve"> PAGEREF _Toc298167572 \h </w:instrText>
        </w:r>
        <w:r>
          <w:rPr>
            <w:noProof/>
          </w:rPr>
        </w:r>
      </w:ins>
      <w:r>
        <w:rPr>
          <w:noProof/>
        </w:rPr>
        <w:fldChar w:fldCharType="separate"/>
      </w:r>
      <w:ins w:id="103" w:author="Dmitry Kaptsenel" w:date="2011-07-11T17:10:00Z">
        <w:r>
          <w:rPr>
            <w:noProof/>
          </w:rPr>
          <w:t>23</w:t>
        </w:r>
        <w:r>
          <w:rPr>
            <w:noProof/>
          </w:rPr>
          <w:fldChar w:fldCharType="end"/>
        </w:r>
      </w:ins>
    </w:p>
    <w:p w:rsidR="006F596B" w:rsidRDefault="006F596B">
      <w:pPr>
        <w:pStyle w:val="TOC2"/>
        <w:tabs>
          <w:tab w:val="right" w:leader="dot" w:pos="10070"/>
        </w:tabs>
        <w:rPr>
          <w:ins w:id="104" w:author="Dmitry Kaptsenel" w:date="2011-07-11T17:10:00Z"/>
          <w:rFonts w:eastAsiaTheme="minorEastAsia" w:cstheme="minorBidi"/>
          <w:smallCaps w:val="0"/>
          <w:noProof/>
          <w:sz w:val="22"/>
          <w:szCs w:val="22"/>
        </w:rPr>
      </w:pPr>
      <w:ins w:id="105" w:author="Dmitry Kaptsenel" w:date="2011-07-11T17:10:00Z">
        <w:r w:rsidRPr="00CD74C2">
          <w:rPr>
            <w:rFonts w:cs="Times New Roman"/>
            <w:noProof/>
          </w:rPr>
          <w:t>4.6.</w:t>
        </w:r>
        <w:r>
          <w:rPr>
            <w:noProof/>
          </w:rPr>
          <w:tab/>
        </w:r>
        <w:r>
          <w:rPr>
            <w:noProof/>
          </w:rPr>
          <w:fldChar w:fldCharType="begin"/>
        </w:r>
        <w:r>
          <w:rPr>
            <w:noProof/>
          </w:rPr>
          <w:instrText xml:space="preserve"> PAGEREF _Toc298167573 \h </w:instrText>
        </w:r>
        <w:r>
          <w:rPr>
            <w:noProof/>
          </w:rPr>
        </w:r>
      </w:ins>
      <w:r>
        <w:rPr>
          <w:noProof/>
        </w:rPr>
        <w:fldChar w:fldCharType="separate"/>
      </w:r>
      <w:ins w:id="106" w:author="Dmitry Kaptsenel" w:date="2011-07-11T17:10:00Z">
        <w:r>
          <w:rPr>
            <w:noProof/>
          </w:rPr>
          <w:t>24</w:t>
        </w:r>
        <w:r>
          <w:rPr>
            <w:noProof/>
          </w:rPr>
          <w:fldChar w:fldCharType="end"/>
        </w:r>
      </w:ins>
    </w:p>
    <w:p w:rsidR="006F596B" w:rsidRDefault="006F596B">
      <w:pPr>
        <w:pStyle w:val="TOC2"/>
        <w:tabs>
          <w:tab w:val="left" w:pos="880"/>
          <w:tab w:val="right" w:leader="dot" w:pos="10070"/>
        </w:tabs>
        <w:rPr>
          <w:ins w:id="107" w:author="Dmitry Kaptsenel" w:date="2011-07-11T17:10:00Z"/>
          <w:rFonts w:eastAsiaTheme="minorEastAsia" w:cstheme="minorBidi"/>
          <w:smallCaps w:val="0"/>
          <w:noProof/>
          <w:sz w:val="22"/>
          <w:szCs w:val="22"/>
        </w:rPr>
      </w:pPr>
      <w:ins w:id="108" w:author="Dmitry Kaptsenel" w:date="2011-07-11T17:10:00Z">
        <w:r w:rsidRPr="00CD74C2">
          <w:rPr>
            <w:rFonts w:cs="Times New Roman"/>
            <w:noProof/>
          </w:rPr>
          <w:t>4.7.</w:t>
        </w:r>
        <w:r>
          <w:rPr>
            <w:rFonts w:eastAsiaTheme="minorEastAsia" w:cstheme="minorBidi"/>
            <w:smallCaps w:val="0"/>
            <w:noProof/>
            <w:sz w:val="22"/>
            <w:szCs w:val="22"/>
          </w:rPr>
          <w:tab/>
        </w:r>
        <w:r>
          <w:rPr>
            <w:noProof/>
          </w:rPr>
          <w:t>Buffers Implementation</w:t>
        </w:r>
        <w:r>
          <w:rPr>
            <w:noProof/>
          </w:rPr>
          <w:tab/>
        </w:r>
        <w:r>
          <w:rPr>
            <w:noProof/>
          </w:rPr>
          <w:fldChar w:fldCharType="begin"/>
        </w:r>
        <w:r>
          <w:rPr>
            <w:noProof/>
          </w:rPr>
          <w:instrText xml:space="preserve"> PAGEREF _Toc298167574 \h </w:instrText>
        </w:r>
        <w:r>
          <w:rPr>
            <w:noProof/>
          </w:rPr>
        </w:r>
      </w:ins>
      <w:r>
        <w:rPr>
          <w:noProof/>
        </w:rPr>
        <w:fldChar w:fldCharType="separate"/>
      </w:r>
      <w:ins w:id="109" w:author="Dmitry Kaptsenel" w:date="2011-07-11T17:10:00Z">
        <w:r>
          <w:rPr>
            <w:noProof/>
          </w:rPr>
          <w:t>25</w:t>
        </w:r>
        <w:r>
          <w:rPr>
            <w:noProof/>
          </w:rPr>
          <w:fldChar w:fldCharType="end"/>
        </w:r>
      </w:ins>
    </w:p>
    <w:p w:rsidR="006F596B" w:rsidRDefault="006F596B">
      <w:pPr>
        <w:pStyle w:val="TOC3"/>
        <w:tabs>
          <w:tab w:val="left" w:pos="1320"/>
          <w:tab w:val="right" w:leader="dot" w:pos="10070"/>
        </w:tabs>
        <w:rPr>
          <w:ins w:id="110" w:author="Dmitry Kaptsenel" w:date="2011-07-11T17:10:00Z"/>
          <w:rFonts w:eastAsiaTheme="minorEastAsia" w:cstheme="minorBidi"/>
          <w:i w:val="0"/>
          <w:iCs w:val="0"/>
          <w:noProof/>
          <w:sz w:val="22"/>
          <w:szCs w:val="22"/>
        </w:rPr>
      </w:pPr>
      <w:ins w:id="111" w:author="Dmitry Kaptsenel" w:date="2011-07-11T17:10:00Z">
        <w:r w:rsidRPr="00CD74C2">
          <w:rPr>
            <w:rFonts w:cs="Times New Roman"/>
            <w:noProof/>
          </w:rPr>
          <w:t>4.7.1.</w:t>
        </w:r>
        <w:r>
          <w:rPr>
            <w:rFonts w:eastAsiaTheme="minorEastAsia" w:cstheme="minorBidi"/>
            <w:i w:val="0"/>
            <w:iCs w:val="0"/>
            <w:noProof/>
            <w:sz w:val="22"/>
            <w:szCs w:val="22"/>
          </w:rPr>
          <w:tab/>
        </w:r>
        <w:r>
          <w:rPr>
            <w:noProof/>
          </w:rPr>
          <w:t>Memory Objects Device Agent API</w:t>
        </w:r>
        <w:r>
          <w:rPr>
            <w:noProof/>
          </w:rPr>
          <w:tab/>
        </w:r>
        <w:r>
          <w:rPr>
            <w:noProof/>
          </w:rPr>
          <w:fldChar w:fldCharType="begin"/>
        </w:r>
        <w:r>
          <w:rPr>
            <w:noProof/>
          </w:rPr>
          <w:instrText xml:space="preserve"> PAGEREF _Toc298167575 \h </w:instrText>
        </w:r>
        <w:r>
          <w:rPr>
            <w:noProof/>
          </w:rPr>
        </w:r>
      </w:ins>
      <w:r>
        <w:rPr>
          <w:noProof/>
        </w:rPr>
        <w:fldChar w:fldCharType="separate"/>
      </w:r>
      <w:ins w:id="112" w:author="Dmitry Kaptsenel" w:date="2011-07-11T17:10:00Z">
        <w:r>
          <w:rPr>
            <w:noProof/>
          </w:rPr>
          <w:t>25</w:t>
        </w:r>
        <w:r>
          <w:rPr>
            <w:noProof/>
          </w:rPr>
          <w:fldChar w:fldCharType="end"/>
        </w:r>
      </w:ins>
    </w:p>
    <w:p w:rsidR="006F596B" w:rsidRDefault="006F596B">
      <w:pPr>
        <w:pStyle w:val="TOC3"/>
        <w:tabs>
          <w:tab w:val="left" w:pos="1320"/>
          <w:tab w:val="right" w:leader="dot" w:pos="10070"/>
        </w:tabs>
        <w:rPr>
          <w:ins w:id="113" w:author="Dmitry Kaptsenel" w:date="2011-07-11T17:10:00Z"/>
          <w:rFonts w:eastAsiaTheme="minorEastAsia" w:cstheme="minorBidi"/>
          <w:i w:val="0"/>
          <w:iCs w:val="0"/>
          <w:noProof/>
          <w:sz w:val="22"/>
          <w:szCs w:val="22"/>
        </w:rPr>
      </w:pPr>
      <w:ins w:id="114" w:author="Dmitry Kaptsenel" w:date="2011-07-11T17:10:00Z">
        <w:r w:rsidRPr="00CD74C2">
          <w:rPr>
            <w:rFonts w:cs="Times New Roman"/>
            <w:noProof/>
          </w:rPr>
          <w:t>4.7.2.</w:t>
        </w:r>
        <w:r>
          <w:rPr>
            <w:rFonts w:eastAsiaTheme="minorEastAsia" w:cstheme="minorBidi"/>
            <w:i w:val="0"/>
            <w:iCs w:val="0"/>
            <w:noProof/>
            <w:sz w:val="22"/>
            <w:szCs w:val="22"/>
          </w:rPr>
          <w:tab/>
        </w:r>
        <w:r>
          <w:rPr>
            <w:noProof/>
          </w:rPr>
          <w:t>Sharing and transferring OpenCL buffers between different devices.</w:t>
        </w:r>
        <w:r>
          <w:rPr>
            <w:noProof/>
          </w:rPr>
          <w:tab/>
        </w:r>
        <w:r>
          <w:rPr>
            <w:noProof/>
          </w:rPr>
          <w:fldChar w:fldCharType="begin"/>
        </w:r>
        <w:r>
          <w:rPr>
            <w:noProof/>
          </w:rPr>
          <w:instrText xml:space="preserve"> PAGEREF _Toc298167576 \h </w:instrText>
        </w:r>
        <w:r>
          <w:rPr>
            <w:noProof/>
          </w:rPr>
        </w:r>
      </w:ins>
      <w:r>
        <w:rPr>
          <w:noProof/>
        </w:rPr>
        <w:fldChar w:fldCharType="separate"/>
      </w:r>
      <w:ins w:id="115" w:author="Dmitry Kaptsenel" w:date="2011-07-11T17:10:00Z">
        <w:r>
          <w:rPr>
            <w:noProof/>
          </w:rPr>
          <w:t>25</w:t>
        </w:r>
        <w:r>
          <w:rPr>
            <w:noProof/>
          </w:rPr>
          <w:fldChar w:fldCharType="end"/>
        </w:r>
      </w:ins>
    </w:p>
    <w:p w:rsidR="006F596B" w:rsidRDefault="006F596B">
      <w:pPr>
        <w:pStyle w:val="TOC3"/>
        <w:tabs>
          <w:tab w:val="left" w:pos="1320"/>
          <w:tab w:val="right" w:leader="dot" w:pos="10070"/>
        </w:tabs>
        <w:rPr>
          <w:ins w:id="116" w:author="Dmitry Kaptsenel" w:date="2011-07-11T17:10:00Z"/>
          <w:rFonts w:eastAsiaTheme="minorEastAsia" w:cstheme="minorBidi"/>
          <w:i w:val="0"/>
          <w:iCs w:val="0"/>
          <w:noProof/>
          <w:sz w:val="22"/>
          <w:szCs w:val="22"/>
        </w:rPr>
      </w:pPr>
      <w:ins w:id="117" w:author="Dmitry Kaptsenel" w:date="2011-07-11T17:10:00Z">
        <w:r w:rsidRPr="00CD74C2">
          <w:rPr>
            <w:rFonts w:cs="Times New Roman"/>
            <w:noProof/>
          </w:rPr>
          <w:t>4.7.3.</w:t>
        </w:r>
        <w:r>
          <w:rPr>
            <w:rFonts w:eastAsiaTheme="minorEastAsia" w:cstheme="minorBidi"/>
            <w:i w:val="0"/>
            <w:iCs w:val="0"/>
            <w:noProof/>
            <w:sz w:val="22"/>
            <w:szCs w:val="22"/>
          </w:rPr>
          <w:tab/>
        </w:r>
        <w:r>
          <w:rPr>
            <w:noProof/>
          </w:rPr>
          <w:t>OpenCL Buffers Data Validity in the Multiple Devices Case</w:t>
        </w:r>
        <w:r>
          <w:rPr>
            <w:noProof/>
          </w:rPr>
          <w:tab/>
        </w:r>
        <w:r>
          <w:rPr>
            <w:noProof/>
          </w:rPr>
          <w:fldChar w:fldCharType="begin"/>
        </w:r>
        <w:r>
          <w:rPr>
            <w:noProof/>
          </w:rPr>
          <w:instrText xml:space="preserve"> PAGEREF _Toc298167577 \h </w:instrText>
        </w:r>
        <w:r>
          <w:rPr>
            <w:noProof/>
          </w:rPr>
        </w:r>
      </w:ins>
      <w:r>
        <w:rPr>
          <w:noProof/>
        </w:rPr>
        <w:fldChar w:fldCharType="separate"/>
      </w:r>
      <w:ins w:id="118" w:author="Dmitry Kaptsenel" w:date="2011-07-11T17:10:00Z">
        <w:r>
          <w:rPr>
            <w:noProof/>
          </w:rPr>
          <w:t>30</w:t>
        </w:r>
        <w:r>
          <w:rPr>
            <w:noProof/>
          </w:rPr>
          <w:fldChar w:fldCharType="end"/>
        </w:r>
      </w:ins>
    </w:p>
    <w:p w:rsidR="006F596B" w:rsidRDefault="006F596B">
      <w:pPr>
        <w:pStyle w:val="TOC3"/>
        <w:tabs>
          <w:tab w:val="left" w:pos="1320"/>
          <w:tab w:val="right" w:leader="dot" w:pos="10070"/>
        </w:tabs>
        <w:rPr>
          <w:ins w:id="119" w:author="Dmitry Kaptsenel" w:date="2011-07-11T17:10:00Z"/>
          <w:rFonts w:eastAsiaTheme="minorEastAsia" w:cstheme="minorBidi"/>
          <w:i w:val="0"/>
          <w:iCs w:val="0"/>
          <w:noProof/>
          <w:sz w:val="22"/>
          <w:szCs w:val="22"/>
        </w:rPr>
      </w:pPr>
      <w:ins w:id="120" w:author="Dmitry Kaptsenel" w:date="2011-07-11T17:10:00Z">
        <w:r w:rsidRPr="00CD74C2">
          <w:rPr>
            <w:rFonts w:cs="Times New Roman"/>
            <w:noProof/>
          </w:rPr>
          <w:t>4.7.4.</w:t>
        </w:r>
        <w:r>
          <w:rPr>
            <w:rFonts w:eastAsiaTheme="minorEastAsia" w:cstheme="minorBidi"/>
            <w:i w:val="0"/>
            <w:iCs w:val="0"/>
            <w:noProof/>
            <w:sz w:val="22"/>
            <w:szCs w:val="22"/>
          </w:rPr>
          <w:tab/>
        </w:r>
        <w:r>
          <w:rPr>
            <w:noProof/>
          </w:rPr>
          <w:t>Sub-buffers support in Device Agent</w:t>
        </w:r>
        <w:r>
          <w:rPr>
            <w:noProof/>
          </w:rPr>
          <w:tab/>
        </w:r>
        <w:r>
          <w:rPr>
            <w:noProof/>
          </w:rPr>
          <w:fldChar w:fldCharType="begin"/>
        </w:r>
        <w:r>
          <w:rPr>
            <w:noProof/>
          </w:rPr>
          <w:instrText xml:space="preserve"> PAGEREF _Toc298167579 \h </w:instrText>
        </w:r>
        <w:r>
          <w:rPr>
            <w:noProof/>
          </w:rPr>
        </w:r>
      </w:ins>
      <w:r>
        <w:rPr>
          <w:noProof/>
        </w:rPr>
        <w:fldChar w:fldCharType="separate"/>
      </w:r>
      <w:ins w:id="121" w:author="Dmitry Kaptsenel" w:date="2011-07-11T17:10:00Z">
        <w:r>
          <w:rPr>
            <w:noProof/>
          </w:rPr>
          <w:t>32</w:t>
        </w:r>
        <w:r>
          <w:rPr>
            <w:noProof/>
          </w:rPr>
          <w:fldChar w:fldCharType="end"/>
        </w:r>
      </w:ins>
    </w:p>
    <w:p w:rsidR="006F596B" w:rsidRDefault="006F596B">
      <w:pPr>
        <w:pStyle w:val="TOC3"/>
        <w:tabs>
          <w:tab w:val="left" w:pos="1320"/>
          <w:tab w:val="right" w:leader="dot" w:pos="10070"/>
        </w:tabs>
        <w:rPr>
          <w:ins w:id="122" w:author="Dmitry Kaptsenel" w:date="2011-07-11T17:10:00Z"/>
          <w:rFonts w:eastAsiaTheme="minorEastAsia" w:cstheme="minorBidi"/>
          <w:i w:val="0"/>
          <w:iCs w:val="0"/>
          <w:noProof/>
          <w:sz w:val="22"/>
          <w:szCs w:val="22"/>
        </w:rPr>
      </w:pPr>
      <w:ins w:id="123" w:author="Dmitry Kaptsenel" w:date="2011-07-11T17:10:00Z">
        <w:r w:rsidRPr="00CD74C2">
          <w:rPr>
            <w:rFonts w:cs="Times New Roman"/>
            <w:noProof/>
          </w:rPr>
          <w:t>4.7.5.</w:t>
        </w:r>
        <w:r>
          <w:rPr>
            <w:rFonts w:eastAsiaTheme="minorEastAsia" w:cstheme="minorBidi"/>
            <w:i w:val="0"/>
            <w:iCs w:val="0"/>
            <w:noProof/>
            <w:sz w:val="22"/>
            <w:szCs w:val="22"/>
          </w:rPr>
          <w:tab/>
        </w:r>
        <w:r>
          <w:rPr>
            <w:noProof/>
          </w:rPr>
          <w:t>MIC Device Agent Buffers Implementation Considerations</w:t>
        </w:r>
        <w:r>
          <w:rPr>
            <w:noProof/>
          </w:rPr>
          <w:tab/>
        </w:r>
        <w:r>
          <w:rPr>
            <w:noProof/>
          </w:rPr>
          <w:fldChar w:fldCharType="begin"/>
        </w:r>
        <w:r>
          <w:rPr>
            <w:noProof/>
          </w:rPr>
          <w:instrText xml:space="preserve"> PAGEREF _Toc298167580 \h </w:instrText>
        </w:r>
        <w:r>
          <w:rPr>
            <w:noProof/>
          </w:rPr>
        </w:r>
      </w:ins>
      <w:r>
        <w:rPr>
          <w:noProof/>
        </w:rPr>
        <w:fldChar w:fldCharType="separate"/>
      </w:r>
      <w:ins w:id="124" w:author="Dmitry Kaptsenel" w:date="2011-07-11T17:10:00Z">
        <w:r>
          <w:rPr>
            <w:noProof/>
          </w:rPr>
          <w:t>33</w:t>
        </w:r>
        <w:r>
          <w:rPr>
            <w:noProof/>
          </w:rPr>
          <w:fldChar w:fldCharType="end"/>
        </w:r>
      </w:ins>
    </w:p>
    <w:p w:rsidR="006F596B" w:rsidRDefault="006F596B">
      <w:pPr>
        <w:pStyle w:val="TOC3"/>
        <w:tabs>
          <w:tab w:val="left" w:pos="1320"/>
          <w:tab w:val="right" w:leader="dot" w:pos="10070"/>
        </w:tabs>
        <w:rPr>
          <w:ins w:id="125" w:author="Dmitry Kaptsenel" w:date="2011-07-11T17:10:00Z"/>
          <w:rFonts w:eastAsiaTheme="minorEastAsia" w:cstheme="minorBidi"/>
          <w:i w:val="0"/>
          <w:iCs w:val="0"/>
          <w:noProof/>
          <w:sz w:val="22"/>
          <w:szCs w:val="22"/>
        </w:rPr>
      </w:pPr>
      <w:ins w:id="126" w:author="Dmitry Kaptsenel" w:date="2011-07-11T17:10:00Z">
        <w:r w:rsidRPr="00CD74C2">
          <w:rPr>
            <w:rFonts w:cs="Times New Roman"/>
            <w:noProof/>
          </w:rPr>
          <w:t>4.7.6.</w:t>
        </w:r>
        <w:r>
          <w:rPr>
            <w:rFonts w:eastAsiaTheme="minorEastAsia" w:cstheme="minorBidi"/>
            <w:i w:val="0"/>
            <w:iCs w:val="0"/>
            <w:noProof/>
            <w:sz w:val="22"/>
            <w:szCs w:val="22"/>
          </w:rPr>
          <w:tab/>
        </w:r>
        <w:r>
          <w:rPr>
            <w:noProof/>
          </w:rPr>
          <w:t>Understanding COI Buffers Mapping on the Host</w:t>
        </w:r>
        <w:r>
          <w:rPr>
            <w:noProof/>
          </w:rPr>
          <w:tab/>
        </w:r>
        <w:r>
          <w:rPr>
            <w:noProof/>
          </w:rPr>
          <w:fldChar w:fldCharType="begin"/>
        </w:r>
        <w:r>
          <w:rPr>
            <w:noProof/>
          </w:rPr>
          <w:instrText xml:space="preserve"> PAGEREF _Toc298167581 \h </w:instrText>
        </w:r>
        <w:r>
          <w:rPr>
            <w:noProof/>
          </w:rPr>
        </w:r>
      </w:ins>
      <w:r>
        <w:rPr>
          <w:noProof/>
        </w:rPr>
        <w:fldChar w:fldCharType="separate"/>
      </w:r>
      <w:ins w:id="127" w:author="Dmitry Kaptsenel" w:date="2011-07-11T17:10:00Z">
        <w:r>
          <w:rPr>
            <w:noProof/>
          </w:rPr>
          <w:t>34</w:t>
        </w:r>
        <w:r>
          <w:rPr>
            <w:noProof/>
          </w:rPr>
          <w:fldChar w:fldCharType="end"/>
        </w:r>
      </w:ins>
    </w:p>
    <w:p w:rsidR="006F596B" w:rsidRDefault="006F596B">
      <w:pPr>
        <w:pStyle w:val="TOC2"/>
        <w:tabs>
          <w:tab w:val="left" w:pos="880"/>
          <w:tab w:val="right" w:leader="dot" w:pos="10070"/>
        </w:tabs>
        <w:rPr>
          <w:ins w:id="128" w:author="Dmitry Kaptsenel" w:date="2011-07-11T17:10:00Z"/>
          <w:rFonts w:eastAsiaTheme="minorEastAsia" w:cstheme="minorBidi"/>
          <w:smallCaps w:val="0"/>
          <w:noProof/>
          <w:sz w:val="22"/>
          <w:szCs w:val="22"/>
        </w:rPr>
      </w:pPr>
      <w:ins w:id="129" w:author="Dmitry Kaptsenel" w:date="2011-07-11T17:10:00Z">
        <w:r w:rsidRPr="00CD74C2">
          <w:rPr>
            <w:rFonts w:cs="Times New Roman"/>
            <w:noProof/>
          </w:rPr>
          <w:t>4.8.</w:t>
        </w:r>
        <w:r>
          <w:rPr>
            <w:rFonts w:eastAsiaTheme="minorEastAsia" w:cstheme="minorBidi"/>
            <w:smallCaps w:val="0"/>
            <w:noProof/>
            <w:sz w:val="22"/>
            <w:szCs w:val="22"/>
          </w:rPr>
          <w:tab/>
        </w:r>
        <w:r>
          <w:rPr>
            <w:noProof/>
          </w:rPr>
          <w:t>Notification Port and Device Callbacks</w:t>
        </w:r>
        <w:r>
          <w:rPr>
            <w:noProof/>
          </w:rPr>
          <w:tab/>
        </w:r>
        <w:r>
          <w:rPr>
            <w:noProof/>
          </w:rPr>
          <w:fldChar w:fldCharType="begin"/>
        </w:r>
        <w:r>
          <w:rPr>
            <w:noProof/>
          </w:rPr>
          <w:instrText xml:space="preserve"> PAGEREF _Toc298167582 \h </w:instrText>
        </w:r>
        <w:r>
          <w:rPr>
            <w:noProof/>
          </w:rPr>
        </w:r>
      </w:ins>
      <w:r>
        <w:rPr>
          <w:noProof/>
        </w:rPr>
        <w:fldChar w:fldCharType="separate"/>
      </w:r>
      <w:ins w:id="130" w:author="Dmitry Kaptsenel" w:date="2011-07-11T17:10:00Z">
        <w:r>
          <w:rPr>
            <w:noProof/>
          </w:rPr>
          <w:t>36</w:t>
        </w:r>
        <w:r>
          <w:rPr>
            <w:noProof/>
          </w:rPr>
          <w:fldChar w:fldCharType="end"/>
        </w:r>
      </w:ins>
    </w:p>
    <w:p w:rsidR="006F596B" w:rsidRDefault="006F596B">
      <w:pPr>
        <w:pStyle w:val="TOC2"/>
        <w:tabs>
          <w:tab w:val="left" w:pos="880"/>
          <w:tab w:val="right" w:leader="dot" w:pos="10070"/>
        </w:tabs>
        <w:rPr>
          <w:ins w:id="131" w:author="Dmitry Kaptsenel" w:date="2011-07-11T17:10:00Z"/>
          <w:rFonts w:eastAsiaTheme="minorEastAsia" w:cstheme="minorBidi"/>
          <w:smallCaps w:val="0"/>
          <w:noProof/>
          <w:sz w:val="22"/>
          <w:szCs w:val="22"/>
        </w:rPr>
      </w:pPr>
      <w:ins w:id="132" w:author="Dmitry Kaptsenel" w:date="2011-07-11T17:10:00Z">
        <w:r w:rsidRPr="00CD74C2">
          <w:rPr>
            <w:rFonts w:cs="Times New Roman"/>
            <w:noProof/>
          </w:rPr>
          <w:t>4.9.</w:t>
        </w:r>
        <w:r>
          <w:rPr>
            <w:rFonts w:eastAsiaTheme="minorEastAsia" w:cstheme="minorBidi"/>
            <w:smallCaps w:val="0"/>
            <w:noProof/>
            <w:sz w:val="22"/>
            <w:szCs w:val="22"/>
          </w:rPr>
          <w:tab/>
        </w:r>
        <w:r>
          <w:rPr>
            <w:noProof/>
          </w:rPr>
          <w:t>Command Queues Implementation</w:t>
        </w:r>
        <w:r>
          <w:rPr>
            <w:noProof/>
          </w:rPr>
          <w:tab/>
        </w:r>
        <w:r>
          <w:rPr>
            <w:noProof/>
          </w:rPr>
          <w:fldChar w:fldCharType="begin"/>
        </w:r>
        <w:r>
          <w:rPr>
            <w:noProof/>
          </w:rPr>
          <w:instrText xml:space="preserve"> PAGEREF _Toc298167583 \h </w:instrText>
        </w:r>
        <w:r>
          <w:rPr>
            <w:noProof/>
          </w:rPr>
        </w:r>
      </w:ins>
      <w:r>
        <w:rPr>
          <w:noProof/>
        </w:rPr>
        <w:fldChar w:fldCharType="separate"/>
      </w:r>
      <w:ins w:id="133" w:author="Dmitry Kaptsenel" w:date="2011-07-11T17:10:00Z">
        <w:r>
          <w:rPr>
            <w:noProof/>
          </w:rPr>
          <w:t>37</w:t>
        </w:r>
        <w:r>
          <w:rPr>
            <w:noProof/>
          </w:rPr>
          <w:fldChar w:fldCharType="end"/>
        </w:r>
      </w:ins>
    </w:p>
    <w:p w:rsidR="006F596B" w:rsidRDefault="006F596B">
      <w:pPr>
        <w:pStyle w:val="TOC3"/>
        <w:tabs>
          <w:tab w:val="left" w:pos="1320"/>
          <w:tab w:val="right" w:leader="dot" w:pos="10070"/>
        </w:tabs>
        <w:rPr>
          <w:ins w:id="134" w:author="Dmitry Kaptsenel" w:date="2011-07-11T17:10:00Z"/>
          <w:rFonts w:eastAsiaTheme="minorEastAsia" w:cstheme="minorBidi"/>
          <w:i w:val="0"/>
          <w:iCs w:val="0"/>
          <w:noProof/>
          <w:sz w:val="22"/>
          <w:szCs w:val="22"/>
        </w:rPr>
      </w:pPr>
      <w:ins w:id="135" w:author="Dmitry Kaptsenel" w:date="2011-07-11T17:10:00Z">
        <w:r w:rsidRPr="00CD74C2">
          <w:rPr>
            <w:rFonts w:cs="Times New Roman"/>
            <w:noProof/>
          </w:rPr>
          <w:t>4.9.1.</w:t>
        </w:r>
        <w:r>
          <w:rPr>
            <w:rFonts w:eastAsiaTheme="minorEastAsia" w:cstheme="minorBidi"/>
            <w:i w:val="0"/>
            <w:iCs w:val="0"/>
            <w:noProof/>
            <w:sz w:val="22"/>
            <w:szCs w:val="22"/>
          </w:rPr>
          <w:tab/>
        </w:r>
        <w:r>
          <w:rPr>
            <w:noProof/>
          </w:rPr>
          <w:t>Command Queues Device Agent CAPI</w:t>
        </w:r>
        <w:r>
          <w:rPr>
            <w:noProof/>
          </w:rPr>
          <w:tab/>
        </w:r>
        <w:r>
          <w:rPr>
            <w:noProof/>
          </w:rPr>
          <w:fldChar w:fldCharType="begin"/>
        </w:r>
        <w:r>
          <w:rPr>
            <w:noProof/>
          </w:rPr>
          <w:instrText xml:space="preserve"> PAGEREF _Toc298167584 \h </w:instrText>
        </w:r>
        <w:r>
          <w:rPr>
            <w:noProof/>
          </w:rPr>
        </w:r>
      </w:ins>
      <w:r>
        <w:rPr>
          <w:noProof/>
        </w:rPr>
        <w:fldChar w:fldCharType="separate"/>
      </w:r>
      <w:ins w:id="136" w:author="Dmitry Kaptsenel" w:date="2011-07-11T17:10:00Z">
        <w:r>
          <w:rPr>
            <w:noProof/>
          </w:rPr>
          <w:t>38</w:t>
        </w:r>
        <w:r>
          <w:rPr>
            <w:noProof/>
          </w:rPr>
          <w:fldChar w:fldCharType="end"/>
        </w:r>
      </w:ins>
    </w:p>
    <w:p w:rsidR="006F596B" w:rsidRDefault="006F596B">
      <w:pPr>
        <w:pStyle w:val="TOC3"/>
        <w:tabs>
          <w:tab w:val="left" w:pos="1320"/>
          <w:tab w:val="right" w:leader="dot" w:pos="10070"/>
        </w:tabs>
        <w:rPr>
          <w:ins w:id="137" w:author="Dmitry Kaptsenel" w:date="2011-07-11T17:10:00Z"/>
          <w:rFonts w:eastAsiaTheme="minorEastAsia" w:cstheme="minorBidi"/>
          <w:i w:val="0"/>
          <w:iCs w:val="0"/>
          <w:noProof/>
          <w:sz w:val="22"/>
          <w:szCs w:val="22"/>
        </w:rPr>
      </w:pPr>
      <w:ins w:id="138" w:author="Dmitry Kaptsenel" w:date="2011-07-11T17:10:00Z">
        <w:r w:rsidRPr="00CD74C2">
          <w:rPr>
            <w:rFonts w:cs="Times New Roman"/>
            <w:noProof/>
          </w:rPr>
          <w:t>4.9.2.</w:t>
        </w:r>
        <w:r>
          <w:rPr>
            <w:rFonts w:eastAsiaTheme="minorEastAsia" w:cstheme="minorBidi"/>
            <w:i w:val="0"/>
            <w:iCs w:val="0"/>
            <w:noProof/>
            <w:sz w:val="22"/>
            <w:szCs w:val="22"/>
          </w:rPr>
          <w:tab/>
        </w:r>
        <w:r>
          <w:rPr>
            <w:noProof/>
          </w:rPr>
          <w:t>Command Types</w:t>
        </w:r>
        <w:r>
          <w:rPr>
            <w:noProof/>
          </w:rPr>
          <w:tab/>
        </w:r>
        <w:r>
          <w:rPr>
            <w:noProof/>
          </w:rPr>
          <w:fldChar w:fldCharType="begin"/>
        </w:r>
        <w:r>
          <w:rPr>
            <w:noProof/>
          </w:rPr>
          <w:instrText xml:space="preserve"> PAGEREF _Toc298167585 \h </w:instrText>
        </w:r>
        <w:r>
          <w:rPr>
            <w:noProof/>
          </w:rPr>
        </w:r>
      </w:ins>
      <w:r>
        <w:rPr>
          <w:noProof/>
        </w:rPr>
        <w:fldChar w:fldCharType="separate"/>
      </w:r>
      <w:ins w:id="139" w:author="Dmitry Kaptsenel" w:date="2011-07-11T17:10:00Z">
        <w:r>
          <w:rPr>
            <w:noProof/>
          </w:rPr>
          <w:t>38</w:t>
        </w:r>
        <w:r>
          <w:rPr>
            <w:noProof/>
          </w:rPr>
          <w:fldChar w:fldCharType="end"/>
        </w:r>
      </w:ins>
    </w:p>
    <w:p w:rsidR="006F596B" w:rsidRDefault="006F596B">
      <w:pPr>
        <w:pStyle w:val="TOC4"/>
        <w:tabs>
          <w:tab w:val="left" w:pos="1540"/>
          <w:tab w:val="right" w:leader="dot" w:pos="10070"/>
        </w:tabs>
        <w:rPr>
          <w:ins w:id="140" w:author="Dmitry Kaptsenel" w:date="2011-07-11T17:10:00Z"/>
          <w:rFonts w:eastAsiaTheme="minorEastAsia" w:cstheme="minorBidi"/>
          <w:noProof/>
          <w:sz w:val="22"/>
          <w:szCs w:val="22"/>
        </w:rPr>
      </w:pPr>
      <w:ins w:id="141" w:author="Dmitry Kaptsenel" w:date="2011-07-11T17:10:00Z">
        <w:r w:rsidRPr="00CD74C2">
          <w:rPr>
            <w:rFonts w:cs="Times New Roman"/>
            <w:noProof/>
          </w:rPr>
          <w:t>4.9.2.1.</w:t>
        </w:r>
        <w:r>
          <w:rPr>
            <w:rFonts w:eastAsiaTheme="minorEastAsia" w:cstheme="minorBidi"/>
            <w:noProof/>
            <w:sz w:val="22"/>
            <w:szCs w:val="22"/>
          </w:rPr>
          <w:tab/>
        </w:r>
        <w:r>
          <w:rPr>
            <w:noProof/>
          </w:rPr>
          <w:t>Mapping Kernel Execution Commands to COI</w:t>
        </w:r>
        <w:r>
          <w:rPr>
            <w:noProof/>
          </w:rPr>
          <w:tab/>
        </w:r>
        <w:r>
          <w:rPr>
            <w:noProof/>
          </w:rPr>
          <w:fldChar w:fldCharType="begin"/>
        </w:r>
        <w:r>
          <w:rPr>
            <w:noProof/>
          </w:rPr>
          <w:instrText xml:space="preserve"> PAGEREF _Toc298167586 \h </w:instrText>
        </w:r>
        <w:r>
          <w:rPr>
            <w:noProof/>
          </w:rPr>
        </w:r>
      </w:ins>
      <w:r>
        <w:rPr>
          <w:noProof/>
        </w:rPr>
        <w:fldChar w:fldCharType="separate"/>
      </w:r>
      <w:ins w:id="142" w:author="Dmitry Kaptsenel" w:date="2011-07-11T17:10:00Z">
        <w:r>
          <w:rPr>
            <w:noProof/>
          </w:rPr>
          <w:t>39</w:t>
        </w:r>
        <w:r>
          <w:rPr>
            <w:noProof/>
          </w:rPr>
          <w:fldChar w:fldCharType="end"/>
        </w:r>
      </w:ins>
    </w:p>
    <w:p w:rsidR="006F596B" w:rsidRDefault="006F596B">
      <w:pPr>
        <w:pStyle w:val="TOC4"/>
        <w:tabs>
          <w:tab w:val="left" w:pos="1540"/>
          <w:tab w:val="right" w:leader="dot" w:pos="10070"/>
        </w:tabs>
        <w:rPr>
          <w:ins w:id="143" w:author="Dmitry Kaptsenel" w:date="2011-07-11T17:10:00Z"/>
          <w:rFonts w:eastAsiaTheme="minorEastAsia" w:cstheme="minorBidi"/>
          <w:noProof/>
          <w:sz w:val="22"/>
          <w:szCs w:val="22"/>
        </w:rPr>
      </w:pPr>
      <w:ins w:id="144" w:author="Dmitry Kaptsenel" w:date="2011-07-11T17:10:00Z">
        <w:r w:rsidRPr="00CD74C2">
          <w:rPr>
            <w:rFonts w:cs="Times New Roman"/>
            <w:noProof/>
          </w:rPr>
          <w:t>4.9.2.2.</w:t>
        </w:r>
        <w:r>
          <w:rPr>
            <w:rFonts w:eastAsiaTheme="minorEastAsia" w:cstheme="minorBidi"/>
            <w:noProof/>
            <w:sz w:val="22"/>
            <w:szCs w:val="22"/>
          </w:rPr>
          <w:tab/>
        </w:r>
        <w:r>
          <w:rPr>
            <w:noProof/>
          </w:rPr>
          <w:t>Mapping Buffer-related Commands to COI</w:t>
        </w:r>
        <w:r>
          <w:rPr>
            <w:noProof/>
          </w:rPr>
          <w:tab/>
        </w:r>
        <w:r>
          <w:rPr>
            <w:noProof/>
          </w:rPr>
          <w:fldChar w:fldCharType="begin"/>
        </w:r>
        <w:r>
          <w:rPr>
            <w:noProof/>
          </w:rPr>
          <w:instrText xml:space="preserve"> PAGEREF _Toc298167587 \h </w:instrText>
        </w:r>
        <w:r>
          <w:rPr>
            <w:noProof/>
          </w:rPr>
        </w:r>
      </w:ins>
      <w:r>
        <w:rPr>
          <w:noProof/>
        </w:rPr>
        <w:fldChar w:fldCharType="separate"/>
      </w:r>
      <w:ins w:id="145" w:author="Dmitry Kaptsenel" w:date="2011-07-11T17:10:00Z">
        <w:r>
          <w:rPr>
            <w:noProof/>
          </w:rPr>
          <w:t>39</w:t>
        </w:r>
        <w:r>
          <w:rPr>
            <w:noProof/>
          </w:rPr>
          <w:fldChar w:fldCharType="end"/>
        </w:r>
      </w:ins>
    </w:p>
    <w:p w:rsidR="006F596B" w:rsidRDefault="006F596B">
      <w:pPr>
        <w:pStyle w:val="TOC3"/>
        <w:tabs>
          <w:tab w:val="left" w:pos="1320"/>
          <w:tab w:val="right" w:leader="dot" w:pos="10070"/>
        </w:tabs>
        <w:rPr>
          <w:ins w:id="146" w:author="Dmitry Kaptsenel" w:date="2011-07-11T17:10:00Z"/>
          <w:rFonts w:eastAsiaTheme="minorEastAsia" w:cstheme="minorBidi"/>
          <w:i w:val="0"/>
          <w:iCs w:val="0"/>
          <w:noProof/>
          <w:sz w:val="22"/>
          <w:szCs w:val="22"/>
        </w:rPr>
      </w:pPr>
      <w:ins w:id="147" w:author="Dmitry Kaptsenel" w:date="2011-07-11T17:10:00Z">
        <w:r w:rsidRPr="00CD74C2">
          <w:rPr>
            <w:rFonts w:cs="Times New Roman"/>
            <w:noProof/>
          </w:rPr>
          <w:t>4.9.3.</w:t>
        </w:r>
        <w:r>
          <w:rPr>
            <w:rFonts w:eastAsiaTheme="minorEastAsia" w:cstheme="minorBidi"/>
            <w:i w:val="0"/>
            <w:iCs w:val="0"/>
            <w:noProof/>
            <w:sz w:val="22"/>
            <w:szCs w:val="22"/>
          </w:rPr>
          <w:tab/>
        </w:r>
        <w:r>
          <w:rPr>
            <w:noProof/>
          </w:rPr>
          <w:t>Command List Behavior</w:t>
        </w:r>
        <w:r>
          <w:rPr>
            <w:noProof/>
          </w:rPr>
          <w:tab/>
        </w:r>
        <w:r>
          <w:rPr>
            <w:noProof/>
          </w:rPr>
          <w:fldChar w:fldCharType="begin"/>
        </w:r>
        <w:r>
          <w:rPr>
            <w:noProof/>
          </w:rPr>
          <w:instrText xml:space="preserve"> PAGEREF _Toc298167614 \h </w:instrText>
        </w:r>
        <w:r>
          <w:rPr>
            <w:noProof/>
          </w:rPr>
        </w:r>
      </w:ins>
      <w:r>
        <w:rPr>
          <w:noProof/>
        </w:rPr>
        <w:fldChar w:fldCharType="separate"/>
      </w:r>
      <w:ins w:id="148" w:author="Dmitry Kaptsenel" w:date="2011-07-11T17:10:00Z">
        <w:r>
          <w:rPr>
            <w:noProof/>
          </w:rPr>
          <w:t>39</w:t>
        </w:r>
        <w:r>
          <w:rPr>
            <w:noProof/>
          </w:rPr>
          <w:fldChar w:fldCharType="end"/>
        </w:r>
      </w:ins>
    </w:p>
    <w:p w:rsidR="006F596B" w:rsidRDefault="006F596B">
      <w:pPr>
        <w:pStyle w:val="TOC4"/>
        <w:tabs>
          <w:tab w:val="left" w:pos="1540"/>
          <w:tab w:val="right" w:leader="dot" w:pos="10070"/>
        </w:tabs>
        <w:rPr>
          <w:ins w:id="149" w:author="Dmitry Kaptsenel" w:date="2011-07-11T17:10:00Z"/>
          <w:rFonts w:eastAsiaTheme="minorEastAsia" w:cstheme="minorBidi"/>
          <w:noProof/>
          <w:sz w:val="22"/>
          <w:szCs w:val="22"/>
        </w:rPr>
      </w:pPr>
      <w:ins w:id="150" w:author="Dmitry Kaptsenel" w:date="2011-07-11T17:10:00Z">
        <w:r w:rsidRPr="00CD74C2">
          <w:rPr>
            <w:rFonts w:cs="Times New Roman"/>
            <w:noProof/>
          </w:rPr>
          <w:t>4.9.3.1.</w:t>
        </w:r>
        <w:r>
          <w:rPr>
            <w:rFonts w:eastAsiaTheme="minorEastAsia" w:cstheme="minorBidi"/>
            <w:noProof/>
            <w:sz w:val="22"/>
            <w:szCs w:val="22"/>
          </w:rPr>
          <w:tab/>
        </w:r>
        <w:r>
          <w:rPr>
            <w:noProof/>
          </w:rPr>
          <w:t>In-Order Command Lists</w:t>
        </w:r>
        <w:r>
          <w:rPr>
            <w:noProof/>
          </w:rPr>
          <w:tab/>
        </w:r>
        <w:r>
          <w:rPr>
            <w:noProof/>
          </w:rPr>
          <w:fldChar w:fldCharType="begin"/>
        </w:r>
        <w:r>
          <w:rPr>
            <w:noProof/>
          </w:rPr>
          <w:instrText xml:space="preserve"> PAGEREF _Toc298167615 \h </w:instrText>
        </w:r>
        <w:r>
          <w:rPr>
            <w:noProof/>
          </w:rPr>
        </w:r>
      </w:ins>
      <w:r>
        <w:rPr>
          <w:noProof/>
        </w:rPr>
        <w:fldChar w:fldCharType="separate"/>
      </w:r>
      <w:ins w:id="151" w:author="Dmitry Kaptsenel" w:date="2011-07-11T17:10:00Z">
        <w:r>
          <w:rPr>
            <w:noProof/>
          </w:rPr>
          <w:t>40</w:t>
        </w:r>
        <w:r>
          <w:rPr>
            <w:noProof/>
          </w:rPr>
          <w:fldChar w:fldCharType="end"/>
        </w:r>
      </w:ins>
    </w:p>
    <w:p w:rsidR="006F596B" w:rsidRDefault="006F596B">
      <w:pPr>
        <w:pStyle w:val="TOC4"/>
        <w:tabs>
          <w:tab w:val="left" w:pos="1540"/>
          <w:tab w:val="right" w:leader="dot" w:pos="10070"/>
        </w:tabs>
        <w:rPr>
          <w:ins w:id="152" w:author="Dmitry Kaptsenel" w:date="2011-07-11T17:10:00Z"/>
          <w:rFonts w:eastAsiaTheme="minorEastAsia" w:cstheme="minorBidi"/>
          <w:noProof/>
          <w:sz w:val="22"/>
          <w:szCs w:val="22"/>
        </w:rPr>
      </w:pPr>
      <w:ins w:id="153" w:author="Dmitry Kaptsenel" w:date="2011-07-11T17:10:00Z">
        <w:r w:rsidRPr="00CD74C2">
          <w:rPr>
            <w:rFonts w:cs="Times New Roman"/>
            <w:noProof/>
          </w:rPr>
          <w:t>4.9.3.2.</w:t>
        </w:r>
        <w:r>
          <w:rPr>
            <w:rFonts w:eastAsiaTheme="minorEastAsia" w:cstheme="minorBidi"/>
            <w:noProof/>
            <w:sz w:val="22"/>
            <w:szCs w:val="22"/>
          </w:rPr>
          <w:tab/>
        </w:r>
        <w:r>
          <w:rPr>
            <w:noProof/>
          </w:rPr>
          <w:t>Out-Of-Order Command Lists</w:t>
        </w:r>
        <w:r>
          <w:rPr>
            <w:noProof/>
          </w:rPr>
          <w:tab/>
        </w:r>
        <w:r>
          <w:rPr>
            <w:noProof/>
          </w:rPr>
          <w:fldChar w:fldCharType="begin"/>
        </w:r>
        <w:r>
          <w:rPr>
            <w:noProof/>
          </w:rPr>
          <w:instrText xml:space="preserve"> PAGEREF _Toc298167616 \h </w:instrText>
        </w:r>
        <w:r>
          <w:rPr>
            <w:noProof/>
          </w:rPr>
        </w:r>
      </w:ins>
      <w:r>
        <w:rPr>
          <w:noProof/>
        </w:rPr>
        <w:fldChar w:fldCharType="separate"/>
      </w:r>
      <w:ins w:id="154" w:author="Dmitry Kaptsenel" w:date="2011-07-11T17:10:00Z">
        <w:r>
          <w:rPr>
            <w:noProof/>
          </w:rPr>
          <w:t>43</w:t>
        </w:r>
        <w:r>
          <w:rPr>
            <w:noProof/>
          </w:rPr>
          <w:fldChar w:fldCharType="end"/>
        </w:r>
      </w:ins>
    </w:p>
    <w:p w:rsidR="006F596B" w:rsidRDefault="006F596B">
      <w:pPr>
        <w:pStyle w:val="TOC3"/>
        <w:tabs>
          <w:tab w:val="left" w:pos="1320"/>
          <w:tab w:val="right" w:leader="dot" w:pos="10070"/>
        </w:tabs>
        <w:rPr>
          <w:ins w:id="155" w:author="Dmitry Kaptsenel" w:date="2011-07-11T17:10:00Z"/>
          <w:rFonts w:eastAsiaTheme="minorEastAsia" w:cstheme="minorBidi"/>
          <w:i w:val="0"/>
          <w:iCs w:val="0"/>
          <w:noProof/>
          <w:sz w:val="22"/>
          <w:szCs w:val="22"/>
        </w:rPr>
      </w:pPr>
      <w:ins w:id="156" w:author="Dmitry Kaptsenel" w:date="2011-07-11T17:10:00Z">
        <w:r w:rsidRPr="00CD74C2">
          <w:rPr>
            <w:rFonts w:cs="Times New Roman"/>
            <w:noProof/>
          </w:rPr>
          <w:t>4.9.4.</w:t>
        </w:r>
        <w:r>
          <w:rPr>
            <w:rFonts w:eastAsiaTheme="minorEastAsia" w:cstheme="minorBidi"/>
            <w:i w:val="0"/>
            <w:iCs w:val="0"/>
            <w:noProof/>
            <w:sz w:val="22"/>
            <w:szCs w:val="22"/>
          </w:rPr>
          <w:tab/>
        </w:r>
        <w:r>
          <w:rPr>
            <w:noProof/>
          </w:rPr>
          <w:t>Command Batching</w:t>
        </w:r>
        <w:r>
          <w:rPr>
            <w:noProof/>
          </w:rPr>
          <w:tab/>
        </w:r>
        <w:r>
          <w:rPr>
            <w:noProof/>
          </w:rPr>
          <w:fldChar w:fldCharType="begin"/>
        </w:r>
        <w:r>
          <w:rPr>
            <w:noProof/>
          </w:rPr>
          <w:instrText xml:space="preserve"> PAGEREF _Toc298167627 \h </w:instrText>
        </w:r>
        <w:r>
          <w:rPr>
            <w:noProof/>
          </w:rPr>
        </w:r>
      </w:ins>
      <w:r>
        <w:rPr>
          <w:noProof/>
        </w:rPr>
        <w:fldChar w:fldCharType="separate"/>
      </w:r>
      <w:ins w:id="157" w:author="Dmitry Kaptsenel" w:date="2011-07-11T17:10:00Z">
        <w:r>
          <w:rPr>
            <w:noProof/>
          </w:rPr>
          <w:t>45</w:t>
        </w:r>
        <w:r>
          <w:rPr>
            <w:noProof/>
          </w:rPr>
          <w:fldChar w:fldCharType="end"/>
        </w:r>
      </w:ins>
    </w:p>
    <w:p w:rsidR="006F596B" w:rsidRDefault="006F596B">
      <w:pPr>
        <w:pStyle w:val="TOC3"/>
        <w:tabs>
          <w:tab w:val="left" w:pos="1320"/>
          <w:tab w:val="right" w:leader="dot" w:pos="10070"/>
        </w:tabs>
        <w:rPr>
          <w:ins w:id="158" w:author="Dmitry Kaptsenel" w:date="2011-07-11T17:10:00Z"/>
          <w:rFonts w:eastAsiaTheme="minorEastAsia" w:cstheme="minorBidi"/>
          <w:i w:val="0"/>
          <w:iCs w:val="0"/>
          <w:noProof/>
          <w:sz w:val="22"/>
          <w:szCs w:val="22"/>
        </w:rPr>
      </w:pPr>
      <w:ins w:id="159" w:author="Dmitry Kaptsenel" w:date="2011-07-11T17:10:00Z">
        <w:r w:rsidRPr="00CD74C2">
          <w:rPr>
            <w:rFonts w:cs="Times New Roman"/>
            <w:noProof/>
          </w:rPr>
          <w:t>4.9.5.</w:t>
        </w:r>
        <w:r>
          <w:rPr>
            <w:rFonts w:eastAsiaTheme="minorEastAsia" w:cstheme="minorBidi"/>
            <w:i w:val="0"/>
            <w:iCs w:val="0"/>
            <w:noProof/>
            <w:sz w:val="22"/>
            <w:szCs w:val="22"/>
          </w:rPr>
          <w:tab/>
        </w:r>
        <w:r>
          <w:rPr>
            <w:noProof/>
          </w:rPr>
          <w:t>Service Command Queue</w:t>
        </w:r>
        <w:r>
          <w:rPr>
            <w:noProof/>
          </w:rPr>
          <w:tab/>
        </w:r>
        <w:r>
          <w:rPr>
            <w:noProof/>
          </w:rPr>
          <w:fldChar w:fldCharType="begin"/>
        </w:r>
        <w:r>
          <w:rPr>
            <w:noProof/>
          </w:rPr>
          <w:instrText xml:space="preserve"> PAGEREF _Toc298167628 \h </w:instrText>
        </w:r>
        <w:r>
          <w:rPr>
            <w:noProof/>
          </w:rPr>
        </w:r>
      </w:ins>
      <w:r>
        <w:rPr>
          <w:noProof/>
        </w:rPr>
        <w:fldChar w:fldCharType="separate"/>
      </w:r>
      <w:ins w:id="160" w:author="Dmitry Kaptsenel" w:date="2011-07-11T17:10:00Z">
        <w:r>
          <w:rPr>
            <w:noProof/>
          </w:rPr>
          <w:t>45</w:t>
        </w:r>
        <w:r>
          <w:rPr>
            <w:noProof/>
          </w:rPr>
          <w:fldChar w:fldCharType="end"/>
        </w:r>
      </w:ins>
    </w:p>
    <w:p w:rsidR="006F596B" w:rsidRDefault="006F596B">
      <w:pPr>
        <w:pStyle w:val="TOC2"/>
        <w:tabs>
          <w:tab w:val="left" w:pos="880"/>
          <w:tab w:val="right" w:leader="dot" w:pos="10070"/>
        </w:tabs>
        <w:rPr>
          <w:ins w:id="161" w:author="Dmitry Kaptsenel" w:date="2011-07-11T17:10:00Z"/>
          <w:rFonts w:eastAsiaTheme="minorEastAsia" w:cstheme="minorBidi"/>
          <w:smallCaps w:val="0"/>
          <w:noProof/>
          <w:sz w:val="22"/>
          <w:szCs w:val="22"/>
        </w:rPr>
      </w:pPr>
      <w:ins w:id="162" w:author="Dmitry Kaptsenel" w:date="2011-07-11T17:10:00Z">
        <w:r w:rsidRPr="00CD74C2">
          <w:rPr>
            <w:rFonts w:cs="Times New Roman"/>
            <w:noProof/>
          </w:rPr>
          <w:t>4.10.</w:t>
        </w:r>
        <w:r>
          <w:rPr>
            <w:rFonts w:eastAsiaTheme="minorEastAsia" w:cstheme="minorBidi"/>
            <w:smallCaps w:val="0"/>
            <w:noProof/>
            <w:sz w:val="22"/>
            <w:szCs w:val="22"/>
          </w:rPr>
          <w:tab/>
        </w:r>
        <w:r>
          <w:rPr>
            <w:noProof/>
          </w:rPr>
          <w:t>Support for printf() in kernels</w:t>
        </w:r>
        <w:r>
          <w:rPr>
            <w:noProof/>
          </w:rPr>
          <w:tab/>
        </w:r>
        <w:r>
          <w:rPr>
            <w:noProof/>
          </w:rPr>
          <w:fldChar w:fldCharType="begin"/>
        </w:r>
        <w:r>
          <w:rPr>
            <w:noProof/>
          </w:rPr>
          <w:instrText xml:space="preserve"> PAGEREF _Toc298167629 \h </w:instrText>
        </w:r>
        <w:r>
          <w:rPr>
            <w:noProof/>
          </w:rPr>
        </w:r>
      </w:ins>
      <w:r>
        <w:rPr>
          <w:noProof/>
        </w:rPr>
        <w:fldChar w:fldCharType="separate"/>
      </w:r>
      <w:ins w:id="163" w:author="Dmitry Kaptsenel" w:date="2011-07-11T17:10:00Z">
        <w:r>
          <w:rPr>
            <w:noProof/>
          </w:rPr>
          <w:t>45</w:t>
        </w:r>
        <w:r>
          <w:rPr>
            <w:noProof/>
          </w:rPr>
          <w:fldChar w:fldCharType="end"/>
        </w:r>
      </w:ins>
    </w:p>
    <w:p w:rsidR="006F596B" w:rsidRDefault="006F596B">
      <w:pPr>
        <w:pStyle w:val="TOC2"/>
        <w:tabs>
          <w:tab w:val="left" w:pos="880"/>
          <w:tab w:val="right" w:leader="dot" w:pos="10070"/>
        </w:tabs>
        <w:rPr>
          <w:ins w:id="164" w:author="Dmitry Kaptsenel" w:date="2011-07-11T17:10:00Z"/>
          <w:rFonts w:eastAsiaTheme="minorEastAsia" w:cstheme="minorBidi"/>
          <w:smallCaps w:val="0"/>
          <w:noProof/>
          <w:sz w:val="22"/>
          <w:szCs w:val="22"/>
        </w:rPr>
      </w:pPr>
      <w:ins w:id="165" w:author="Dmitry Kaptsenel" w:date="2011-07-11T17:10:00Z">
        <w:r w:rsidRPr="00CD74C2">
          <w:rPr>
            <w:rFonts w:cs="Times New Roman"/>
            <w:noProof/>
          </w:rPr>
          <w:t>4.11.</w:t>
        </w:r>
        <w:r>
          <w:rPr>
            <w:rFonts w:eastAsiaTheme="minorEastAsia" w:cstheme="minorBidi"/>
            <w:smallCaps w:val="0"/>
            <w:noProof/>
            <w:sz w:val="22"/>
            <w:szCs w:val="22"/>
          </w:rPr>
          <w:tab/>
        </w:r>
        <w:r>
          <w:rPr>
            <w:noProof/>
          </w:rPr>
          <w:t>Device Fission Support</w:t>
        </w:r>
        <w:r>
          <w:rPr>
            <w:noProof/>
          </w:rPr>
          <w:tab/>
        </w:r>
        <w:r>
          <w:rPr>
            <w:noProof/>
          </w:rPr>
          <w:fldChar w:fldCharType="begin"/>
        </w:r>
        <w:r>
          <w:rPr>
            <w:noProof/>
          </w:rPr>
          <w:instrText xml:space="preserve"> PAGEREF _Toc298167630 \h </w:instrText>
        </w:r>
        <w:r>
          <w:rPr>
            <w:noProof/>
          </w:rPr>
        </w:r>
      </w:ins>
      <w:r>
        <w:rPr>
          <w:noProof/>
        </w:rPr>
        <w:fldChar w:fldCharType="separate"/>
      </w:r>
      <w:ins w:id="166" w:author="Dmitry Kaptsenel" w:date="2011-07-11T17:10:00Z">
        <w:r>
          <w:rPr>
            <w:noProof/>
          </w:rPr>
          <w:t>47</w:t>
        </w:r>
        <w:r>
          <w:rPr>
            <w:noProof/>
          </w:rPr>
          <w:fldChar w:fldCharType="end"/>
        </w:r>
      </w:ins>
    </w:p>
    <w:p w:rsidR="006F596B" w:rsidRDefault="006F596B">
      <w:pPr>
        <w:pStyle w:val="TOC2"/>
        <w:tabs>
          <w:tab w:val="left" w:pos="880"/>
          <w:tab w:val="right" w:leader="dot" w:pos="10070"/>
        </w:tabs>
        <w:rPr>
          <w:ins w:id="167" w:author="Dmitry Kaptsenel" w:date="2011-07-11T17:10:00Z"/>
          <w:rFonts w:eastAsiaTheme="minorEastAsia" w:cstheme="minorBidi"/>
          <w:smallCaps w:val="0"/>
          <w:noProof/>
          <w:sz w:val="22"/>
          <w:szCs w:val="22"/>
        </w:rPr>
      </w:pPr>
      <w:ins w:id="168" w:author="Dmitry Kaptsenel" w:date="2011-07-11T17:10:00Z">
        <w:r w:rsidRPr="00CD74C2">
          <w:rPr>
            <w:rFonts w:cs="Times New Roman"/>
            <w:noProof/>
          </w:rPr>
          <w:t>4.12.</w:t>
        </w:r>
        <w:r>
          <w:rPr>
            <w:rFonts w:eastAsiaTheme="minorEastAsia" w:cstheme="minorBidi"/>
            <w:smallCaps w:val="0"/>
            <w:noProof/>
            <w:sz w:val="22"/>
            <w:szCs w:val="22"/>
          </w:rPr>
          <w:tab/>
        </w:r>
        <w:r>
          <w:rPr>
            <w:noProof/>
          </w:rPr>
          <w:t>Performance counters</w:t>
        </w:r>
        <w:r>
          <w:rPr>
            <w:noProof/>
          </w:rPr>
          <w:tab/>
        </w:r>
        <w:r>
          <w:rPr>
            <w:noProof/>
          </w:rPr>
          <w:fldChar w:fldCharType="begin"/>
        </w:r>
        <w:r>
          <w:rPr>
            <w:noProof/>
          </w:rPr>
          <w:instrText xml:space="preserve"> PAGEREF _Toc298167631 \h </w:instrText>
        </w:r>
        <w:r>
          <w:rPr>
            <w:noProof/>
          </w:rPr>
        </w:r>
      </w:ins>
      <w:r>
        <w:rPr>
          <w:noProof/>
        </w:rPr>
        <w:fldChar w:fldCharType="separate"/>
      </w:r>
      <w:ins w:id="169" w:author="Dmitry Kaptsenel" w:date="2011-07-11T17:10:00Z">
        <w:r>
          <w:rPr>
            <w:noProof/>
          </w:rPr>
          <w:t>48</w:t>
        </w:r>
        <w:r>
          <w:rPr>
            <w:noProof/>
          </w:rPr>
          <w:fldChar w:fldCharType="end"/>
        </w:r>
      </w:ins>
    </w:p>
    <w:p w:rsidR="006F596B" w:rsidRDefault="006F596B">
      <w:pPr>
        <w:pStyle w:val="TOC2"/>
        <w:tabs>
          <w:tab w:val="left" w:pos="880"/>
          <w:tab w:val="right" w:leader="dot" w:pos="10070"/>
        </w:tabs>
        <w:rPr>
          <w:ins w:id="170" w:author="Dmitry Kaptsenel" w:date="2011-07-11T17:10:00Z"/>
          <w:rFonts w:eastAsiaTheme="minorEastAsia" w:cstheme="minorBidi"/>
          <w:smallCaps w:val="0"/>
          <w:noProof/>
          <w:sz w:val="22"/>
          <w:szCs w:val="22"/>
        </w:rPr>
      </w:pPr>
      <w:ins w:id="171" w:author="Dmitry Kaptsenel" w:date="2011-07-11T17:10:00Z">
        <w:r w:rsidRPr="00CD74C2">
          <w:rPr>
            <w:rFonts w:cs="Times New Roman"/>
            <w:noProof/>
          </w:rPr>
          <w:t>4.13.</w:t>
        </w:r>
        <w:r>
          <w:rPr>
            <w:rFonts w:eastAsiaTheme="minorEastAsia" w:cstheme="minorBidi"/>
            <w:smallCaps w:val="0"/>
            <w:noProof/>
            <w:sz w:val="22"/>
            <w:szCs w:val="22"/>
          </w:rPr>
          <w:tab/>
        </w:r>
        <w:r>
          <w:rPr>
            <w:noProof/>
          </w:rPr>
          <w:t>Interface with MIC Device Backend</w:t>
        </w:r>
        <w:r>
          <w:rPr>
            <w:noProof/>
          </w:rPr>
          <w:tab/>
        </w:r>
        <w:r>
          <w:rPr>
            <w:noProof/>
          </w:rPr>
          <w:fldChar w:fldCharType="begin"/>
        </w:r>
        <w:r>
          <w:rPr>
            <w:noProof/>
          </w:rPr>
          <w:instrText xml:space="preserve"> PAGEREF _Toc298167632 \h </w:instrText>
        </w:r>
        <w:r>
          <w:rPr>
            <w:noProof/>
          </w:rPr>
        </w:r>
      </w:ins>
      <w:r>
        <w:rPr>
          <w:noProof/>
        </w:rPr>
        <w:fldChar w:fldCharType="separate"/>
      </w:r>
      <w:ins w:id="172" w:author="Dmitry Kaptsenel" w:date="2011-07-11T17:10:00Z">
        <w:r>
          <w:rPr>
            <w:noProof/>
          </w:rPr>
          <w:t>50</w:t>
        </w:r>
        <w:r>
          <w:rPr>
            <w:noProof/>
          </w:rPr>
          <w:fldChar w:fldCharType="end"/>
        </w:r>
      </w:ins>
    </w:p>
    <w:p w:rsidR="006F596B" w:rsidRDefault="006F596B">
      <w:pPr>
        <w:pStyle w:val="TOC3"/>
        <w:tabs>
          <w:tab w:val="left" w:pos="1320"/>
          <w:tab w:val="right" w:leader="dot" w:pos="10070"/>
        </w:tabs>
        <w:rPr>
          <w:ins w:id="173" w:author="Dmitry Kaptsenel" w:date="2011-07-11T17:10:00Z"/>
          <w:rFonts w:eastAsiaTheme="minorEastAsia" w:cstheme="minorBidi"/>
          <w:i w:val="0"/>
          <w:iCs w:val="0"/>
          <w:noProof/>
          <w:sz w:val="22"/>
          <w:szCs w:val="22"/>
        </w:rPr>
      </w:pPr>
      <w:ins w:id="174" w:author="Dmitry Kaptsenel" w:date="2011-07-11T17:10:00Z">
        <w:r w:rsidRPr="00CD74C2">
          <w:rPr>
            <w:rFonts w:cs="Times New Roman"/>
            <w:noProof/>
          </w:rPr>
          <w:t>4.13.1.</w:t>
        </w:r>
        <w:r>
          <w:rPr>
            <w:rFonts w:eastAsiaTheme="minorEastAsia" w:cstheme="minorBidi"/>
            <w:i w:val="0"/>
            <w:iCs w:val="0"/>
            <w:noProof/>
            <w:sz w:val="22"/>
            <w:szCs w:val="22"/>
          </w:rPr>
          <w:tab/>
        </w:r>
        <w:r>
          <w:rPr>
            <w:noProof/>
          </w:rPr>
          <w:t>MIC Device Backend Initialization</w:t>
        </w:r>
        <w:r>
          <w:rPr>
            <w:noProof/>
          </w:rPr>
          <w:tab/>
        </w:r>
        <w:r>
          <w:rPr>
            <w:noProof/>
          </w:rPr>
          <w:fldChar w:fldCharType="begin"/>
        </w:r>
        <w:r>
          <w:rPr>
            <w:noProof/>
          </w:rPr>
          <w:instrText xml:space="preserve"> PAGEREF _Toc298167633 \h </w:instrText>
        </w:r>
        <w:r>
          <w:rPr>
            <w:noProof/>
          </w:rPr>
        </w:r>
      </w:ins>
      <w:r>
        <w:rPr>
          <w:noProof/>
        </w:rPr>
        <w:fldChar w:fldCharType="separate"/>
      </w:r>
      <w:ins w:id="175" w:author="Dmitry Kaptsenel" w:date="2011-07-11T17:10:00Z">
        <w:r>
          <w:rPr>
            <w:noProof/>
          </w:rPr>
          <w:t>50</w:t>
        </w:r>
        <w:r>
          <w:rPr>
            <w:noProof/>
          </w:rPr>
          <w:fldChar w:fldCharType="end"/>
        </w:r>
      </w:ins>
    </w:p>
    <w:p w:rsidR="006F596B" w:rsidRDefault="006F596B">
      <w:pPr>
        <w:pStyle w:val="TOC3"/>
        <w:tabs>
          <w:tab w:val="left" w:pos="1320"/>
          <w:tab w:val="right" w:leader="dot" w:pos="10070"/>
        </w:tabs>
        <w:rPr>
          <w:ins w:id="176" w:author="Dmitry Kaptsenel" w:date="2011-07-11T17:10:00Z"/>
          <w:rFonts w:eastAsiaTheme="minorEastAsia" w:cstheme="minorBidi"/>
          <w:i w:val="0"/>
          <w:iCs w:val="0"/>
          <w:noProof/>
          <w:sz w:val="22"/>
          <w:szCs w:val="22"/>
        </w:rPr>
      </w:pPr>
      <w:ins w:id="177" w:author="Dmitry Kaptsenel" w:date="2011-07-11T17:10:00Z">
        <w:r w:rsidRPr="00CD74C2">
          <w:rPr>
            <w:rFonts w:cs="Times New Roman"/>
            <w:noProof/>
          </w:rPr>
          <w:t>4.13.2.</w:t>
        </w:r>
        <w:r>
          <w:rPr>
            <w:rFonts w:eastAsiaTheme="minorEastAsia" w:cstheme="minorBidi"/>
            <w:i w:val="0"/>
            <w:iCs w:val="0"/>
            <w:noProof/>
            <w:sz w:val="22"/>
            <w:szCs w:val="22"/>
          </w:rPr>
          <w:tab/>
        </w:r>
        <w:r>
          <w:rPr>
            <w:noProof/>
          </w:rPr>
          <w:t>Passing Kernel Binaries from the Host to the Device</w:t>
        </w:r>
        <w:r>
          <w:rPr>
            <w:noProof/>
          </w:rPr>
          <w:tab/>
        </w:r>
        <w:r>
          <w:rPr>
            <w:noProof/>
          </w:rPr>
          <w:fldChar w:fldCharType="begin"/>
        </w:r>
        <w:r>
          <w:rPr>
            <w:noProof/>
          </w:rPr>
          <w:instrText xml:space="preserve"> PAGEREF _Toc298167634 \h </w:instrText>
        </w:r>
        <w:r>
          <w:rPr>
            <w:noProof/>
          </w:rPr>
        </w:r>
      </w:ins>
      <w:r>
        <w:rPr>
          <w:noProof/>
        </w:rPr>
        <w:fldChar w:fldCharType="separate"/>
      </w:r>
      <w:ins w:id="178" w:author="Dmitry Kaptsenel" w:date="2011-07-11T17:10:00Z">
        <w:r>
          <w:rPr>
            <w:noProof/>
          </w:rPr>
          <w:t>51</w:t>
        </w:r>
        <w:r>
          <w:rPr>
            <w:noProof/>
          </w:rPr>
          <w:fldChar w:fldCharType="end"/>
        </w:r>
      </w:ins>
    </w:p>
    <w:p w:rsidR="006F596B" w:rsidRDefault="006F596B">
      <w:pPr>
        <w:pStyle w:val="TOC4"/>
        <w:tabs>
          <w:tab w:val="left" w:pos="1540"/>
          <w:tab w:val="right" w:leader="dot" w:pos="10070"/>
        </w:tabs>
        <w:rPr>
          <w:ins w:id="179" w:author="Dmitry Kaptsenel" w:date="2011-07-11T17:10:00Z"/>
          <w:rFonts w:eastAsiaTheme="minorEastAsia" w:cstheme="minorBidi"/>
          <w:noProof/>
          <w:sz w:val="22"/>
          <w:szCs w:val="22"/>
        </w:rPr>
      </w:pPr>
      <w:ins w:id="180" w:author="Dmitry Kaptsenel" w:date="2011-07-11T17:10:00Z">
        <w:r w:rsidRPr="00CD74C2">
          <w:rPr>
            <w:rFonts w:cs="Times New Roman"/>
            <w:noProof/>
          </w:rPr>
          <w:t>4.13.2.1.</w:t>
        </w:r>
        <w:r>
          <w:rPr>
            <w:rFonts w:eastAsiaTheme="minorEastAsia" w:cstheme="minorBidi"/>
            <w:noProof/>
            <w:sz w:val="22"/>
            <w:szCs w:val="22"/>
          </w:rPr>
          <w:tab/>
        </w:r>
        <w:r>
          <w:rPr>
            <w:noProof/>
          </w:rPr>
          <w:t>Executable permissions issue</w:t>
        </w:r>
        <w:r>
          <w:rPr>
            <w:noProof/>
          </w:rPr>
          <w:tab/>
        </w:r>
        <w:r>
          <w:rPr>
            <w:noProof/>
          </w:rPr>
          <w:fldChar w:fldCharType="begin"/>
        </w:r>
        <w:r>
          <w:rPr>
            <w:noProof/>
          </w:rPr>
          <w:instrText xml:space="preserve"> PAGEREF _Toc298167635 \h </w:instrText>
        </w:r>
        <w:r>
          <w:rPr>
            <w:noProof/>
          </w:rPr>
        </w:r>
      </w:ins>
      <w:r>
        <w:rPr>
          <w:noProof/>
        </w:rPr>
        <w:fldChar w:fldCharType="separate"/>
      </w:r>
      <w:ins w:id="181" w:author="Dmitry Kaptsenel" w:date="2011-07-11T17:10:00Z">
        <w:r>
          <w:rPr>
            <w:noProof/>
          </w:rPr>
          <w:t>51</w:t>
        </w:r>
        <w:r>
          <w:rPr>
            <w:noProof/>
          </w:rPr>
          <w:fldChar w:fldCharType="end"/>
        </w:r>
      </w:ins>
    </w:p>
    <w:p w:rsidR="006F596B" w:rsidRDefault="006F596B">
      <w:pPr>
        <w:pStyle w:val="TOC4"/>
        <w:tabs>
          <w:tab w:val="left" w:pos="1540"/>
          <w:tab w:val="right" w:leader="dot" w:pos="10070"/>
        </w:tabs>
        <w:rPr>
          <w:ins w:id="182" w:author="Dmitry Kaptsenel" w:date="2011-07-11T17:10:00Z"/>
          <w:rFonts w:eastAsiaTheme="minorEastAsia" w:cstheme="minorBidi"/>
          <w:noProof/>
          <w:sz w:val="22"/>
          <w:szCs w:val="22"/>
        </w:rPr>
      </w:pPr>
      <w:ins w:id="183" w:author="Dmitry Kaptsenel" w:date="2011-07-11T17:10:00Z">
        <w:r w:rsidRPr="00CD74C2">
          <w:rPr>
            <w:rFonts w:cs="Times New Roman"/>
            <w:noProof/>
          </w:rPr>
          <w:t>4.13.2.2.</w:t>
        </w:r>
        <w:r>
          <w:rPr>
            <w:rFonts w:eastAsiaTheme="minorEastAsia" w:cstheme="minorBidi"/>
            <w:noProof/>
            <w:sz w:val="22"/>
            <w:szCs w:val="22"/>
          </w:rPr>
          <w:tab/>
        </w:r>
        <w:r>
          <w:rPr>
            <w:noProof/>
          </w:rPr>
          <w:t>Executable memory management on Device</w:t>
        </w:r>
        <w:r>
          <w:rPr>
            <w:noProof/>
          </w:rPr>
          <w:tab/>
        </w:r>
        <w:r>
          <w:rPr>
            <w:noProof/>
          </w:rPr>
          <w:fldChar w:fldCharType="begin"/>
        </w:r>
        <w:r>
          <w:rPr>
            <w:noProof/>
          </w:rPr>
          <w:instrText xml:space="preserve"> PAGEREF _Toc298167636 \h </w:instrText>
        </w:r>
        <w:r>
          <w:rPr>
            <w:noProof/>
          </w:rPr>
        </w:r>
      </w:ins>
      <w:r>
        <w:rPr>
          <w:noProof/>
        </w:rPr>
        <w:fldChar w:fldCharType="separate"/>
      </w:r>
      <w:ins w:id="184" w:author="Dmitry Kaptsenel" w:date="2011-07-11T17:10:00Z">
        <w:r>
          <w:rPr>
            <w:noProof/>
          </w:rPr>
          <w:t>52</w:t>
        </w:r>
        <w:r>
          <w:rPr>
            <w:noProof/>
          </w:rPr>
          <w:fldChar w:fldCharType="end"/>
        </w:r>
      </w:ins>
    </w:p>
    <w:p w:rsidR="006F596B" w:rsidRDefault="006F596B">
      <w:pPr>
        <w:pStyle w:val="TOC4"/>
        <w:tabs>
          <w:tab w:val="left" w:pos="1540"/>
          <w:tab w:val="right" w:leader="dot" w:pos="10070"/>
        </w:tabs>
        <w:rPr>
          <w:ins w:id="185" w:author="Dmitry Kaptsenel" w:date="2011-07-11T17:10:00Z"/>
          <w:rFonts w:eastAsiaTheme="minorEastAsia" w:cstheme="minorBidi"/>
          <w:noProof/>
          <w:sz w:val="22"/>
          <w:szCs w:val="22"/>
        </w:rPr>
      </w:pPr>
      <w:ins w:id="186" w:author="Dmitry Kaptsenel" w:date="2011-07-11T17:10:00Z">
        <w:r w:rsidRPr="00CD74C2">
          <w:rPr>
            <w:rFonts w:cs="Times New Roman"/>
            <w:noProof/>
          </w:rPr>
          <w:t>4.13.2.3.</w:t>
        </w:r>
        <w:r>
          <w:rPr>
            <w:rFonts w:eastAsiaTheme="minorEastAsia" w:cstheme="minorBidi"/>
            <w:noProof/>
            <w:sz w:val="22"/>
            <w:szCs w:val="22"/>
          </w:rPr>
          <w:tab/>
        </w:r>
        <w:r>
          <w:rPr>
            <w:noProof/>
          </w:rPr>
          <w:t>Kernels cache on Device</w:t>
        </w:r>
        <w:r>
          <w:rPr>
            <w:noProof/>
          </w:rPr>
          <w:tab/>
        </w:r>
        <w:r>
          <w:rPr>
            <w:noProof/>
          </w:rPr>
          <w:fldChar w:fldCharType="begin"/>
        </w:r>
        <w:r>
          <w:rPr>
            <w:noProof/>
          </w:rPr>
          <w:instrText xml:space="preserve"> PAGEREF _Toc298167637 \h </w:instrText>
        </w:r>
        <w:r>
          <w:rPr>
            <w:noProof/>
          </w:rPr>
        </w:r>
      </w:ins>
      <w:r>
        <w:rPr>
          <w:noProof/>
        </w:rPr>
        <w:fldChar w:fldCharType="separate"/>
      </w:r>
      <w:ins w:id="187" w:author="Dmitry Kaptsenel" w:date="2011-07-11T17:10:00Z">
        <w:r>
          <w:rPr>
            <w:noProof/>
          </w:rPr>
          <w:t>52</w:t>
        </w:r>
        <w:r>
          <w:rPr>
            <w:noProof/>
          </w:rPr>
          <w:fldChar w:fldCharType="end"/>
        </w:r>
      </w:ins>
    </w:p>
    <w:p w:rsidR="006F596B" w:rsidRDefault="006F596B">
      <w:pPr>
        <w:pStyle w:val="TOC4"/>
        <w:tabs>
          <w:tab w:val="left" w:pos="1540"/>
          <w:tab w:val="right" w:leader="dot" w:pos="10070"/>
        </w:tabs>
        <w:rPr>
          <w:ins w:id="188" w:author="Dmitry Kaptsenel" w:date="2011-07-11T17:10:00Z"/>
          <w:rFonts w:eastAsiaTheme="minorEastAsia" w:cstheme="minorBidi"/>
          <w:noProof/>
          <w:sz w:val="22"/>
          <w:szCs w:val="22"/>
        </w:rPr>
      </w:pPr>
      <w:ins w:id="189" w:author="Dmitry Kaptsenel" w:date="2011-07-11T17:10:00Z">
        <w:r w:rsidRPr="00CD74C2">
          <w:rPr>
            <w:rFonts w:cs="Times New Roman"/>
            <w:noProof/>
          </w:rPr>
          <w:t>4.13.2.4.</w:t>
        </w:r>
        <w:r>
          <w:rPr>
            <w:rFonts w:eastAsiaTheme="minorEastAsia" w:cstheme="minorBidi"/>
            <w:noProof/>
            <w:sz w:val="22"/>
            <w:szCs w:val="22"/>
          </w:rPr>
          <w:tab/>
        </w:r>
        <w:r>
          <w:rPr>
            <w:noProof/>
          </w:rPr>
          <w:t>Transporting kernel connection and other directives from host to device</w:t>
        </w:r>
        <w:r>
          <w:rPr>
            <w:noProof/>
          </w:rPr>
          <w:tab/>
        </w:r>
        <w:r>
          <w:rPr>
            <w:noProof/>
          </w:rPr>
          <w:fldChar w:fldCharType="begin"/>
        </w:r>
        <w:r>
          <w:rPr>
            <w:noProof/>
          </w:rPr>
          <w:instrText xml:space="preserve"> PAGEREF _Toc298167638 \h </w:instrText>
        </w:r>
        <w:r>
          <w:rPr>
            <w:noProof/>
          </w:rPr>
        </w:r>
      </w:ins>
      <w:r>
        <w:rPr>
          <w:noProof/>
        </w:rPr>
        <w:fldChar w:fldCharType="separate"/>
      </w:r>
      <w:ins w:id="190" w:author="Dmitry Kaptsenel" w:date="2011-07-11T17:10:00Z">
        <w:r>
          <w:rPr>
            <w:noProof/>
          </w:rPr>
          <w:t>54</w:t>
        </w:r>
        <w:r>
          <w:rPr>
            <w:noProof/>
          </w:rPr>
          <w:fldChar w:fldCharType="end"/>
        </w:r>
      </w:ins>
    </w:p>
    <w:p w:rsidR="006F596B" w:rsidRDefault="006F596B">
      <w:pPr>
        <w:pStyle w:val="TOC3"/>
        <w:tabs>
          <w:tab w:val="left" w:pos="1320"/>
          <w:tab w:val="right" w:leader="dot" w:pos="10070"/>
        </w:tabs>
        <w:rPr>
          <w:ins w:id="191" w:author="Dmitry Kaptsenel" w:date="2011-07-11T17:10:00Z"/>
          <w:rFonts w:eastAsiaTheme="minorEastAsia" w:cstheme="minorBidi"/>
          <w:i w:val="0"/>
          <w:iCs w:val="0"/>
          <w:noProof/>
          <w:sz w:val="22"/>
          <w:szCs w:val="22"/>
        </w:rPr>
      </w:pPr>
      <w:ins w:id="192" w:author="Dmitry Kaptsenel" w:date="2011-07-11T17:10:00Z">
        <w:r w:rsidRPr="00CD74C2">
          <w:rPr>
            <w:rFonts w:cs="Times New Roman"/>
            <w:noProof/>
          </w:rPr>
          <w:t>4.13.3.</w:t>
        </w:r>
        <w:r>
          <w:rPr>
            <w:rFonts w:eastAsiaTheme="minorEastAsia" w:cstheme="minorBidi"/>
            <w:i w:val="0"/>
            <w:iCs w:val="0"/>
            <w:noProof/>
            <w:sz w:val="22"/>
            <w:szCs w:val="22"/>
          </w:rPr>
          <w:tab/>
        </w:r>
        <w:r>
          <w:rPr>
            <w:noProof/>
          </w:rPr>
          <w:t>Managing MIC Device Backend objects on the Device Side.</w:t>
        </w:r>
        <w:r>
          <w:rPr>
            <w:noProof/>
          </w:rPr>
          <w:tab/>
        </w:r>
        <w:r>
          <w:rPr>
            <w:noProof/>
          </w:rPr>
          <w:fldChar w:fldCharType="begin"/>
        </w:r>
        <w:r>
          <w:rPr>
            <w:noProof/>
          </w:rPr>
          <w:instrText xml:space="preserve"> PAGEREF _Toc298167639 \h </w:instrText>
        </w:r>
        <w:r>
          <w:rPr>
            <w:noProof/>
          </w:rPr>
        </w:r>
      </w:ins>
      <w:r>
        <w:rPr>
          <w:noProof/>
        </w:rPr>
        <w:fldChar w:fldCharType="separate"/>
      </w:r>
      <w:ins w:id="193" w:author="Dmitry Kaptsenel" w:date="2011-07-11T17:10:00Z">
        <w:r>
          <w:rPr>
            <w:noProof/>
          </w:rPr>
          <w:t>56</w:t>
        </w:r>
        <w:r>
          <w:rPr>
            <w:noProof/>
          </w:rPr>
          <w:fldChar w:fldCharType="end"/>
        </w:r>
      </w:ins>
    </w:p>
    <w:p w:rsidR="006F596B" w:rsidRDefault="006F596B">
      <w:pPr>
        <w:pStyle w:val="TOC2"/>
        <w:tabs>
          <w:tab w:val="left" w:pos="880"/>
          <w:tab w:val="right" w:leader="dot" w:pos="10070"/>
        </w:tabs>
        <w:rPr>
          <w:ins w:id="194" w:author="Dmitry Kaptsenel" w:date="2011-07-11T17:10:00Z"/>
          <w:rFonts w:eastAsiaTheme="minorEastAsia" w:cstheme="minorBidi"/>
          <w:smallCaps w:val="0"/>
          <w:noProof/>
          <w:sz w:val="22"/>
          <w:szCs w:val="22"/>
        </w:rPr>
      </w:pPr>
      <w:ins w:id="195" w:author="Dmitry Kaptsenel" w:date="2011-07-11T17:10:00Z">
        <w:r w:rsidRPr="00CD74C2">
          <w:rPr>
            <w:rFonts w:cs="Times New Roman"/>
            <w:noProof/>
          </w:rPr>
          <w:t>4.14.</w:t>
        </w:r>
        <w:r>
          <w:rPr>
            <w:rFonts w:eastAsiaTheme="minorEastAsia" w:cstheme="minorBidi"/>
            <w:smallCaps w:val="0"/>
            <w:noProof/>
            <w:sz w:val="22"/>
            <w:szCs w:val="22"/>
          </w:rPr>
          <w:tab/>
        </w:r>
        <w:r>
          <w:rPr>
            <w:noProof/>
          </w:rPr>
          <w:t>TBB Usage on device</w:t>
        </w:r>
        <w:r>
          <w:rPr>
            <w:noProof/>
          </w:rPr>
          <w:tab/>
        </w:r>
        <w:r>
          <w:rPr>
            <w:noProof/>
          </w:rPr>
          <w:fldChar w:fldCharType="begin"/>
        </w:r>
        <w:r>
          <w:rPr>
            <w:noProof/>
          </w:rPr>
          <w:instrText xml:space="preserve"> PAGEREF _Toc298167640 \h </w:instrText>
        </w:r>
        <w:r>
          <w:rPr>
            <w:noProof/>
          </w:rPr>
        </w:r>
      </w:ins>
      <w:r>
        <w:rPr>
          <w:noProof/>
        </w:rPr>
        <w:fldChar w:fldCharType="separate"/>
      </w:r>
      <w:ins w:id="196" w:author="Dmitry Kaptsenel" w:date="2011-07-11T17:10:00Z">
        <w:r>
          <w:rPr>
            <w:noProof/>
          </w:rPr>
          <w:t>57</w:t>
        </w:r>
        <w:r>
          <w:rPr>
            <w:noProof/>
          </w:rPr>
          <w:fldChar w:fldCharType="end"/>
        </w:r>
      </w:ins>
    </w:p>
    <w:p w:rsidR="006F596B" w:rsidRDefault="006F596B">
      <w:pPr>
        <w:pStyle w:val="TOC3"/>
        <w:tabs>
          <w:tab w:val="left" w:pos="1320"/>
          <w:tab w:val="right" w:leader="dot" w:pos="10070"/>
        </w:tabs>
        <w:rPr>
          <w:ins w:id="197" w:author="Dmitry Kaptsenel" w:date="2011-07-11T17:10:00Z"/>
          <w:rFonts w:eastAsiaTheme="minorEastAsia" w:cstheme="minorBidi"/>
          <w:i w:val="0"/>
          <w:iCs w:val="0"/>
          <w:noProof/>
          <w:sz w:val="22"/>
          <w:szCs w:val="22"/>
        </w:rPr>
      </w:pPr>
      <w:ins w:id="198" w:author="Dmitry Kaptsenel" w:date="2011-07-11T17:10:00Z">
        <w:r w:rsidRPr="00CD74C2">
          <w:rPr>
            <w:rFonts w:cs="Times New Roman"/>
            <w:noProof/>
          </w:rPr>
          <w:t>4.14.1.</w:t>
        </w:r>
        <w:r>
          <w:rPr>
            <w:rFonts w:eastAsiaTheme="minorEastAsia" w:cstheme="minorBidi"/>
            <w:i w:val="0"/>
            <w:iCs w:val="0"/>
            <w:noProof/>
            <w:sz w:val="22"/>
            <w:szCs w:val="22"/>
          </w:rPr>
          <w:tab/>
        </w:r>
        <w:r>
          <w:rPr>
            <w:noProof/>
          </w:rPr>
          <w:t>Comparing parallel solutions on MIC</w:t>
        </w:r>
        <w:r>
          <w:rPr>
            <w:noProof/>
          </w:rPr>
          <w:tab/>
        </w:r>
        <w:r>
          <w:rPr>
            <w:noProof/>
          </w:rPr>
          <w:fldChar w:fldCharType="begin"/>
        </w:r>
        <w:r>
          <w:rPr>
            <w:noProof/>
          </w:rPr>
          <w:instrText xml:space="preserve"> PAGEREF _Toc298167641 \h </w:instrText>
        </w:r>
        <w:r>
          <w:rPr>
            <w:noProof/>
          </w:rPr>
        </w:r>
      </w:ins>
      <w:r>
        <w:rPr>
          <w:noProof/>
        </w:rPr>
        <w:fldChar w:fldCharType="separate"/>
      </w:r>
      <w:ins w:id="199" w:author="Dmitry Kaptsenel" w:date="2011-07-11T17:10:00Z">
        <w:r>
          <w:rPr>
            <w:noProof/>
          </w:rPr>
          <w:t>57</w:t>
        </w:r>
        <w:r>
          <w:rPr>
            <w:noProof/>
          </w:rPr>
          <w:fldChar w:fldCharType="end"/>
        </w:r>
      </w:ins>
    </w:p>
    <w:p w:rsidR="006F596B" w:rsidRDefault="006F596B">
      <w:pPr>
        <w:pStyle w:val="TOC4"/>
        <w:tabs>
          <w:tab w:val="left" w:pos="1540"/>
          <w:tab w:val="right" w:leader="dot" w:pos="10070"/>
        </w:tabs>
        <w:rPr>
          <w:ins w:id="200" w:author="Dmitry Kaptsenel" w:date="2011-07-11T17:10:00Z"/>
          <w:rFonts w:eastAsiaTheme="minorEastAsia" w:cstheme="minorBidi"/>
          <w:noProof/>
          <w:sz w:val="22"/>
          <w:szCs w:val="22"/>
        </w:rPr>
      </w:pPr>
      <w:ins w:id="201" w:author="Dmitry Kaptsenel" w:date="2011-07-11T17:10:00Z">
        <w:r w:rsidRPr="00CD74C2">
          <w:rPr>
            <w:rFonts w:cs="Times New Roman"/>
            <w:noProof/>
          </w:rPr>
          <w:lastRenderedPageBreak/>
          <w:t>4.14.1.1.</w:t>
        </w:r>
        <w:r>
          <w:rPr>
            <w:rFonts w:eastAsiaTheme="minorEastAsia" w:cstheme="minorBidi"/>
            <w:noProof/>
            <w:sz w:val="22"/>
            <w:szCs w:val="22"/>
          </w:rPr>
          <w:tab/>
        </w:r>
        <w:r>
          <w:rPr>
            <w:noProof/>
          </w:rPr>
          <w:t>Experiment description</w:t>
        </w:r>
        <w:r>
          <w:rPr>
            <w:noProof/>
          </w:rPr>
          <w:tab/>
        </w:r>
        <w:r>
          <w:rPr>
            <w:noProof/>
          </w:rPr>
          <w:fldChar w:fldCharType="begin"/>
        </w:r>
        <w:r>
          <w:rPr>
            <w:noProof/>
          </w:rPr>
          <w:instrText xml:space="preserve"> PAGEREF _Toc298167642 \h </w:instrText>
        </w:r>
        <w:r>
          <w:rPr>
            <w:noProof/>
          </w:rPr>
        </w:r>
      </w:ins>
      <w:r>
        <w:rPr>
          <w:noProof/>
        </w:rPr>
        <w:fldChar w:fldCharType="separate"/>
      </w:r>
      <w:ins w:id="202" w:author="Dmitry Kaptsenel" w:date="2011-07-11T17:10:00Z">
        <w:r>
          <w:rPr>
            <w:noProof/>
          </w:rPr>
          <w:t>57</w:t>
        </w:r>
        <w:r>
          <w:rPr>
            <w:noProof/>
          </w:rPr>
          <w:fldChar w:fldCharType="end"/>
        </w:r>
      </w:ins>
    </w:p>
    <w:p w:rsidR="006F596B" w:rsidRDefault="006F596B">
      <w:pPr>
        <w:pStyle w:val="TOC4"/>
        <w:tabs>
          <w:tab w:val="left" w:pos="1540"/>
          <w:tab w:val="right" w:leader="dot" w:pos="10070"/>
        </w:tabs>
        <w:rPr>
          <w:ins w:id="203" w:author="Dmitry Kaptsenel" w:date="2011-07-11T17:10:00Z"/>
          <w:rFonts w:eastAsiaTheme="minorEastAsia" w:cstheme="minorBidi"/>
          <w:noProof/>
          <w:sz w:val="22"/>
          <w:szCs w:val="22"/>
        </w:rPr>
      </w:pPr>
      <w:ins w:id="204" w:author="Dmitry Kaptsenel" w:date="2011-07-11T17:10:00Z">
        <w:r w:rsidRPr="00CD74C2">
          <w:rPr>
            <w:rFonts w:cs="Times New Roman"/>
            <w:noProof/>
          </w:rPr>
          <w:t>4.14.1.2.</w:t>
        </w:r>
        <w:r>
          <w:rPr>
            <w:rFonts w:eastAsiaTheme="minorEastAsia" w:cstheme="minorBidi"/>
            <w:noProof/>
            <w:sz w:val="22"/>
            <w:szCs w:val="22"/>
          </w:rPr>
          <w:tab/>
        </w:r>
        <w:r>
          <w:rPr>
            <w:noProof/>
          </w:rPr>
          <w:t>Experiments results</w:t>
        </w:r>
        <w:r>
          <w:rPr>
            <w:noProof/>
          </w:rPr>
          <w:tab/>
        </w:r>
        <w:r>
          <w:rPr>
            <w:noProof/>
          </w:rPr>
          <w:fldChar w:fldCharType="begin"/>
        </w:r>
        <w:r>
          <w:rPr>
            <w:noProof/>
          </w:rPr>
          <w:instrText xml:space="preserve"> PAGEREF _Toc298167643 \h </w:instrText>
        </w:r>
        <w:r>
          <w:rPr>
            <w:noProof/>
          </w:rPr>
        </w:r>
      </w:ins>
      <w:r>
        <w:rPr>
          <w:noProof/>
        </w:rPr>
        <w:fldChar w:fldCharType="separate"/>
      </w:r>
      <w:ins w:id="205" w:author="Dmitry Kaptsenel" w:date="2011-07-11T17:10:00Z">
        <w:r>
          <w:rPr>
            <w:noProof/>
          </w:rPr>
          <w:t>58</w:t>
        </w:r>
        <w:r>
          <w:rPr>
            <w:noProof/>
          </w:rPr>
          <w:fldChar w:fldCharType="end"/>
        </w:r>
      </w:ins>
    </w:p>
    <w:p w:rsidR="006F596B" w:rsidRDefault="006F596B">
      <w:pPr>
        <w:pStyle w:val="TOC4"/>
        <w:tabs>
          <w:tab w:val="left" w:pos="1540"/>
          <w:tab w:val="right" w:leader="dot" w:pos="10070"/>
        </w:tabs>
        <w:rPr>
          <w:ins w:id="206" w:author="Dmitry Kaptsenel" w:date="2011-07-11T17:10:00Z"/>
          <w:rFonts w:eastAsiaTheme="minorEastAsia" w:cstheme="minorBidi"/>
          <w:noProof/>
          <w:sz w:val="22"/>
          <w:szCs w:val="22"/>
        </w:rPr>
      </w:pPr>
      <w:ins w:id="207" w:author="Dmitry Kaptsenel" w:date="2011-07-11T17:10:00Z">
        <w:r w:rsidRPr="00CD74C2">
          <w:rPr>
            <w:rFonts w:cs="Times New Roman"/>
            <w:noProof/>
          </w:rPr>
          <w:t>4.14.1.3.</w:t>
        </w:r>
        <w:r>
          <w:rPr>
            <w:rFonts w:eastAsiaTheme="minorEastAsia" w:cstheme="minorBidi"/>
            <w:noProof/>
            <w:sz w:val="22"/>
            <w:szCs w:val="22"/>
          </w:rPr>
          <w:tab/>
        </w:r>
        <w:r>
          <w:rPr>
            <w:noProof/>
          </w:rPr>
          <w:t>Experiments Conclusions</w:t>
        </w:r>
        <w:r>
          <w:rPr>
            <w:noProof/>
          </w:rPr>
          <w:tab/>
        </w:r>
        <w:r>
          <w:rPr>
            <w:noProof/>
          </w:rPr>
          <w:fldChar w:fldCharType="begin"/>
        </w:r>
        <w:r>
          <w:rPr>
            <w:noProof/>
          </w:rPr>
          <w:instrText xml:space="preserve"> PAGEREF _Toc298167644 \h </w:instrText>
        </w:r>
        <w:r>
          <w:rPr>
            <w:noProof/>
          </w:rPr>
        </w:r>
      </w:ins>
      <w:r>
        <w:rPr>
          <w:noProof/>
        </w:rPr>
        <w:fldChar w:fldCharType="separate"/>
      </w:r>
      <w:ins w:id="208" w:author="Dmitry Kaptsenel" w:date="2011-07-11T17:10:00Z">
        <w:r>
          <w:rPr>
            <w:noProof/>
          </w:rPr>
          <w:t>59</w:t>
        </w:r>
        <w:r>
          <w:rPr>
            <w:noProof/>
          </w:rPr>
          <w:fldChar w:fldCharType="end"/>
        </w:r>
      </w:ins>
    </w:p>
    <w:p w:rsidR="006F596B" w:rsidRDefault="006F596B">
      <w:pPr>
        <w:pStyle w:val="TOC3"/>
        <w:tabs>
          <w:tab w:val="left" w:pos="1320"/>
          <w:tab w:val="right" w:leader="dot" w:pos="10070"/>
        </w:tabs>
        <w:rPr>
          <w:ins w:id="209" w:author="Dmitry Kaptsenel" w:date="2011-07-11T17:10:00Z"/>
          <w:rFonts w:eastAsiaTheme="minorEastAsia" w:cstheme="minorBidi"/>
          <w:i w:val="0"/>
          <w:iCs w:val="0"/>
          <w:noProof/>
          <w:sz w:val="22"/>
          <w:szCs w:val="22"/>
        </w:rPr>
      </w:pPr>
      <w:ins w:id="210" w:author="Dmitry Kaptsenel" w:date="2011-07-11T17:10:00Z">
        <w:r w:rsidRPr="00CD74C2">
          <w:rPr>
            <w:rFonts w:cs="Times New Roman"/>
            <w:noProof/>
          </w:rPr>
          <w:t>4.14.2.</w:t>
        </w:r>
        <w:r>
          <w:rPr>
            <w:rFonts w:eastAsiaTheme="minorEastAsia" w:cstheme="minorBidi"/>
            <w:i w:val="0"/>
            <w:iCs w:val="0"/>
            <w:noProof/>
            <w:sz w:val="22"/>
            <w:szCs w:val="22"/>
          </w:rPr>
          <w:tab/>
        </w:r>
        <w:r>
          <w:rPr>
            <w:noProof/>
          </w:rPr>
          <w:t>Understanding the TBB approach</w:t>
        </w:r>
        <w:r>
          <w:rPr>
            <w:noProof/>
          </w:rPr>
          <w:tab/>
        </w:r>
        <w:r>
          <w:rPr>
            <w:noProof/>
          </w:rPr>
          <w:fldChar w:fldCharType="begin"/>
        </w:r>
        <w:r>
          <w:rPr>
            <w:noProof/>
          </w:rPr>
          <w:instrText xml:space="preserve"> PAGEREF _Toc298167645 \h </w:instrText>
        </w:r>
        <w:r>
          <w:rPr>
            <w:noProof/>
          </w:rPr>
        </w:r>
      </w:ins>
      <w:r>
        <w:rPr>
          <w:noProof/>
        </w:rPr>
        <w:fldChar w:fldCharType="separate"/>
      </w:r>
      <w:ins w:id="211" w:author="Dmitry Kaptsenel" w:date="2011-07-11T17:10:00Z">
        <w:r>
          <w:rPr>
            <w:noProof/>
          </w:rPr>
          <w:t>60</w:t>
        </w:r>
        <w:r>
          <w:rPr>
            <w:noProof/>
          </w:rPr>
          <w:fldChar w:fldCharType="end"/>
        </w:r>
      </w:ins>
    </w:p>
    <w:p w:rsidR="006F596B" w:rsidRDefault="006F596B">
      <w:pPr>
        <w:pStyle w:val="TOC3"/>
        <w:tabs>
          <w:tab w:val="left" w:pos="1320"/>
          <w:tab w:val="right" w:leader="dot" w:pos="10070"/>
        </w:tabs>
        <w:rPr>
          <w:ins w:id="212" w:author="Dmitry Kaptsenel" w:date="2011-07-11T17:10:00Z"/>
          <w:rFonts w:eastAsiaTheme="minorEastAsia" w:cstheme="minorBidi"/>
          <w:i w:val="0"/>
          <w:iCs w:val="0"/>
          <w:noProof/>
          <w:sz w:val="22"/>
          <w:szCs w:val="22"/>
        </w:rPr>
      </w:pPr>
      <w:ins w:id="213" w:author="Dmitry Kaptsenel" w:date="2011-07-11T17:10:00Z">
        <w:r w:rsidRPr="00CD74C2">
          <w:rPr>
            <w:rFonts w:cs="Times New Roman"/>
            <w:noProof/>
          </w:rPr>
          <w:t>4.14.3.</w:t>
        </w:r>
        <w:r>
          <w:rPr>
            <w:rFonts w:eastAsiaTheme="minorEastAsia" w:cstheme="minorBidi"/>
            <w:i w:val="0"/>
            <w:iCs w:val="0"/>
            <w:noProof/>
            <w:sz w:val="22"/>
            <w:szCs w:val="22"/>
          </w:rPr>
          <w:tab/>
        </w:r>
        <w:r>
          <w:rPr>
            <w:noProof/>
          </w:rPr>
          <w:t>TBB usage by the OpenCL MIC Device Agent.</w:t>
        </w:r>
        <w:r>
          <w:rPr>
            <w:noProof/>
          </w:rPr>
          <w:tab/>
        </w:r>
        <w:r>
          <w:rPr>
            <w:noProof/>
          </w:rPr>
          <w:fldChar w:fldCharType="begin"/>
        </w:r>
        <w:r>
          <w:rPr>
            <w:noProof/>
          </w:rPr>
          <w:instrText xml:space="preserve"> PAGEREF _Toc298167646 \h </w:instrText>
        </w:r>
        <w:r>
          <w:rPr>
            <w:noProof/>
          </w:rPr>
        </w:r>
      </w:ins>
      <w:r>
        <w:rPr>
          <w:noProof/>
        </w:rPr>
        <w:fldChar w:fldCharType="separate"/>
      </w:r>
      <w:ins w:id="214" w:author="Dmitry Kaptsenel" w:date="2011-07-11T17:10:00Z">
        <w:r>
          <w:rPr>
            <w:noProof/>
          </w:rPr>
          <w:t>62</w:t>
        </w:r>
        <w:r>
          <w:rPr>
            <w:noProof/>
          </w:rPr>
          <w:fldChar w:fldCharType="end"/>
        </w:r>
      </w:ins>
    </w:p>
    <w:p w:rsidR="006F596B" w:rsidRDefault="006F596B">
      <w:pPr>
        <w:pStyle w:val="TOC4"/>
        <w:tabs>
          <w:tab w:val="left" w:pos="1540"/>
          <w:tab w:val="right" w:leader="dot" w:pos="10070"/>
        </w:tabs>
        <w:rPr>
          <w:ins w:id="215" w:author="Dmitry Kaptsenel" w:date="2011-07-11T17:10:00Z"/>
          <w:rFonts w:eastAsiaTheme="minorEastAsia" w:cstheme="minorBidi"/>
          <w:noProof/>
          <w:sz w:val="22"/>
          <w:szCs w:val="22"/>
        </w:rPr>
      </w:pPr>
      <w:ins w:id="216" w:author="Dmitry Kaptsenel" w:date="2011-07-11T17:10:00Z">
        <w:r w:rsidRPr="00CD74C2">
          <w:rPr>
            <w:rFonts w:cs="Times New Roman"/>
            <w:noProof/>
          </w:rPr>
          <w:t>4.14.3.1.</w:t>
        </w:r>
        <w:r>
          <w:rPr>
            <w:rFonts w:eastAsiaTheme="minorEastAsia" w:cstheme="minorBidi"/>
            <w:noProof/>
            <w:sz w:val="22"/>
            <w:szCs w:val="22"/>
          </w:rPr>
          <w:tab/>
        </w:r>
        <w:r>
          <w:rPr>
            <w:noProof/>
          </w:rPr>
          <w:t>TBB usage by the host side</w:t>
        </w:r>
        <w:r>
          <w:rPr>
            <w:noProof/>
          </w:rPr>
          <w:tab/>
        </w:r>
        <w:r>
          <w:rPr>
            <w:noProof/>
          </w:rPr>
          <w:fldChar w:fldCharType="begin"/>
        </w:r>
        <w:r>
          <w:rPr>
            <w:noProof/>
          </w:rPr>
          <w:instrText xml:space="preserve"> PAGEREF _Toc298167647 \h </w:instrText>
        </w:r>
        <w:r>
          <w:rPr>
            <w:noProof/>
          </w:rPr>
        </w:r>
      </w:ins>
      <w:r>
        <w:rPr>
          <w:noProof/>
        </w:rPr>
        <w:fldChar w:fldCharType="separate"/>
      </w:r>
      <w:ins w:id="217" w:author="Dmitry Kaptsenel" w:date="2011-07-11T17:10:00Z">
        <w:r>
          <w:rPr>
            <w:noProof/>
          </w:rPr>
          <w:t>62</w:t>
        </w:r>
        <w:r>
          <w:rPr>
            <w:noProof/>
          </w:rPr>
          <w:fldChar w:fldCharType="end"/>
        </w:r>
      </w:ins>
    </w:p>
    <w:p w:rsidR="006F596B" w:rsidRDefault="006F596B">
      <w:pPr>
        <w:pStyle w:val="TOC4"/>
        <w:tabs>
          <w:tab w:val="left" w:pos="1540"/>
          <w:tab w:val="right" w:leader="dot" w:pos="10070"/>
        </w:tabs>
        <w:rPr>
          <w:ins w:id="218" w:author="Dmitry Kaptsenel" w:date="2011-07-11T17:10:00Z"/>
          <w:rFonts w:eastAsiaTheme="minorEastAsia" w:cstheme="minorBidi"/>
          <w:noProof/>
          <w:sz w:val="22"/>
          <w:szCs w:val="22"/>
        </w:rPr>
      </w:pPr>
      <w:ins w:id="219" w:author="Dmitry Kaptsenel" w:date="2011-07-11T17:10:00Z">
        <w:r w:rsidRPr="00CD74C2">
          <w:rPr>
            <w:rFonts w:cs="Times New Roman"/>
            <w:noProof/>
          </w:rPr>
          <w:t>4.14.3.2.</w:t>
        </w:r>
        <w:r>
          <w:rPr>
            <w:rFonts w:eastAsiaTheme="minorEastAsia" w:cstheme="minorBidi"/>
            <w:noProof/>
            <w:sz w:val="22"/>
            <w:szCs w:val="22"/>
          </w:rPr>
          <w:tab/>
        </w:r>
        <w:r>
          <w:rPr>
            <w:noProof/>
          </w:rPr>
          <w:t>TBB usage by the device side</w:t>
        </w:r>
        <w:r>
          <w:rPr>
            <w:noProof/>
          </w:rPr>
          <w:tab/>
        </w:r>
        <w:r>
          <w:rPr>
            <w:noProof/>
          </w:rPr>
          <w:fldChar w:fldCharType="begin"/>
        </w:r>
        <w:r>
          <w:rPr>
            <w:noProof/>
          </w:rPr>
          <w:instrText xml:space="preserve"> PAGEREF _Toc298167648 \h </w:instrText>
        </w:r>
        <w:r>
          <w:rPr>
            <w:noProof/>
          </w:rPr>
        </w:r>
      </w:ins>
      <w:r>
        <w:rPr>
          <w:noProof/>
        </w:rPr>
        <w:fldChar w:fldCharType="separate"/>
      </w:r>
      <w:ins w:id="220" w:author="Dmitry Kaptsenel" w:date="2011-07-11T17:10:00Z">
        <w:r>
          <w:rPr>
            <w:noProof/>
          </w:rPr>
          <w:t>62</w:t>
        </w:r>
        <w:r>
          <w:rPr>
            <w:noProof/>
          </w:rPr>
          <w:fldChar w:fldCharType="end"/>
        </w:r>
      </w:ins>
    </w:p>
    <w:p w:rsidR="006F596B" w:rsidRDefault="006F596B">
      <w:pPr>
        <w:pStyle w:val="TOC1"/>
        <w:tabs>
          <w:tab w:val="left" w:pos="1320"/>
          <w:tab w:val="right" w:leader="dot" w:pos="10070"/>
        </w:tabs>
        <w:rPr>
          <w:ins w:id="221" w:author="Dmitry Kaptsenel" w:date="2011-07-11T17:10:00Z"/>
          <w:rFonts w:eastAsiaTheme="minorEastAsia" w:cstheme="minorBidi"/>
          <w:b w:val="0"/>
          <w:bCs w:val="0"/>
          <w:caps w:val="0"/>
          <w:noProof/>
          <w:sz w:val="22"/>
          <w:szCs w:val="22"/>
        </w:rPr>
      </w:pPr>
      <w:ins w:id="222" w:author="Dmitry Kaptsenel" w:date="2011-07-11T17:10:00Z">
        <w:r>
          <w:rPr>
            <w:noProof/>
          </w:rPr>
          <w:t>Appendix A.</w:t>
        </w:r>
        <w:r>
          <w:rPr>
            <w:rFonts w:eastAsiaTheme="minorEastAsia" w:cstheme="minorBidi"/>
            <w:b w:val="0"/>
            <w:bCs w:val="0"/>
            <w:caps w:val="0"/>
            <w:noProof/>
            <w:sz w:val="22"/>
            <w:szCs w:val="22"/>
          </w:rPr>
          <w:tab/>
        </w:r>
        <w:r>
          <w:rPr>
            <w:noProof/>
          </w:rPr>
          <w:t>Terminology</w:t>
        </w:r>
        <w:r>
          <w:rPr>
            <w:noProof/>
          </w:rPr>
          <w:tab/>
        </w:r>
        <w:r>
          <w:rPr>
            <w:noProof/>
          </w:rPr>
          <w:fldChar w:fldCharType="begin"/>
        </w:r>
        <w:r>
          <w:rPr>
            <w:noProof/>
          </w:rPr>
          <w:instrText xml:space="preserve"> PAGEREF _Toc298167649 \h </w:instrText>
        </w:r>
        <w:r>
          <w:rPr>
            <w:noProof/>
          </w:rPr>
        </w:r>
      </w:ins>
      <w:r>
        <w:rPr>
          <w:noProof/>
        </w:rPr>
        <w:fldChar w:fldCharType="separate"/>
      </w:r>
      <w:ins w:id="223" w:author="Dmitry Kaptsenel" w:date="2011-07-11T17:10:00Z">
        <w:r>
          <w:rPr>
            <w:noProof/>
          </w:rPr>
          <w:t>63</w:t>
        </w:r>
        <w:r>
          <w:rPr>
            <w:noProof/>
          </w:rPr>
          <w:fldChar w:fldCharType="end"/>
        </w:r>
      </w:ins>
    </w:p>
    <w:p w:rsidR="006F596B" w:rsidRDefault="006F596B">
      <w:pPr>
        <w:pStyle w:val="TOC1"/>
        <w:tabs>
          <w:tab w:val="left" w:pos="1320"/>
          <w:tab w:val="right" w:leader="dot" w:pos="10070"/>
        </w:tabs>
        <w:rPr>
          <w:ins w:id="224" w:author="Dmitry Kaptsenel" w:date="2011-07-11T17:10:00Z"/>
          <w:rFonts w:eastAsiaTheme="minorEastAsia" w:cstheme="minorBidi"/>
          <w:b w:val="0"/>
          <w:bCs w:val="0"/>
          <w:caps w:val="0"/>
          <w:noProof/>
          <w:sz w:val="22"/>
          <w:szCs w:val="22"/>
        </w:rPr>
      </w:pPr>
      <w:ins w:id="225" w:author="Dmitry Kaptsenel" w:date="2011-07-11T17:10:00Z">
        <w:r>
          <w:rPr>
            <w:noProof/>
          </w:rPr>
          <w:t>Appendix B.</w:t>
        </w:r>
        <w:r>
          <w:rPr>
            <w:rFonts w:eastAsiaTheme="minorEastAsia" w:cstheme="minorBidi"/>
            <w:b w:val="0"/>
            <w:bCs w:val="0"/>
            <w:caps w:val="0"/>
            <w:noProof/>
            <w:sz w:val="22"/>
            <w:szCs w:val="22"/>
          </w:rPr>
          <w:tab/>
        </w:r>
        <w:r>
          <w:rPr>
            <w:noProof/>
          </w:rPr>
          <w:t>References</w:t>
        </w:r>
        <w:r>
          <w:rPr>
            <w:noProof/>
          </w:rPr>
          <w:tab/>
        </w:r>
        <w:r>
          <w:rPr>
            <w:noProof/>
          </w:rPr>
          <w:fldChar w:fldCharType="begin"/>
        </w:r>
        <w:r>
          <w:rPr>
            <w:noProof/>
          </w:rPr>
          <w:instrText xml:space="preserve"> PAGEREF _Toc298167653 \h </w:instrText>
        </w:r>
        <w:r>
          <w:rPr>
            <w:noProof/>
          </w:rPr>
        </w:r>
      </w:ins>
      <w:r>
        <w:rPr>
          <w:noProof/>
        </w:rPr>
        <w:fldChar w:fldCharType="separate"/>
      </w:r>
      <w:ins w:id="226" w:author="Dmitry Kaptsenel" w:date="2011-07-11T17:10:00Z">
        <w:r>
          <w:rPr>
            <w:noProof/>
          </w:rPr>
          <w:t>64</w:t>
        </w:r>
        <w:r>
          <w:rPr>
            <w:noProof/>
          </w:rPr>
          <w:fldChar w:fldCharType="end"/>
        </w:r>
      </w:ins>
    </w:p>
    <w:p w:rsidR="006F596B" w:rsidRDefault="006F596B">
      <w:pPr>
        <w:pStyle w:val="TOC1"/>
        <w:tabs>
          <w:tab w:val="left" w:pos="1320"/>
          <w:tab w:val="right" w:leader="dot" w:pos="10070"/>
        </w:tabs>
        <w:rPr>
          <w:ins w:id="227" w:author="Dmitry Kaptsenel" w:date="2011-07-11T17:10:00Z"/>
          <w:rFonts w:eastAsiaTheme="minorEastAsia" w:cstheme="minorBidi"/>
          <w:b w:val="0"/>
          <w:bCs w:val="0"/>
          <w:caps w:val="0"/>
          <w:noProof/>
          <w:sz w:val="22"/>
          <w:szCs w:val="22"/>
        </w:rPr>
      </w:pPr>
      <w:ins w:id="228" w:author="Dmitry Kaptsenel" w:date="2011-07-11T17:10:00Z">
        <w:r>
          <w:rPr>
            <w:noProof/>
          </w:rPr>
          <w:t>Appendix C.</w:t>
        </w:r>
        <w:r>
          <w:rPr>
            <w:rFonts w:eastAsiaTheme="minorEastAsia" w:cstheme="minorBidi"/>
            <w:b w:val="0"/>
            <w:bCs w:val="0"/>
            <w:caps w:val="0"/>
            <w:noProof/>
            <w:sz w:val="22"/>
            <w:szCs w:val="22"/>
          </w:rPr>
          <w:tab/>
        </w:r>
        <w:r>
          <w:rPr>
            <w:noProof/>
          </w:rPr>
          <w:t>Requirements</w:t>
        </w:r>
        <w:r>
          <w:rPr>
            <w:noProof/>
          </w:rPr>
          <w:tab/>
        </w:r>
        <w:r>
          <w:rPr>
            <w:noProof/>
          </w:rPr>
          <w:fldChar w:fldCharType="begin"/>
        </w:r>
        <w:r>
          <w:rPr>
            <w:noProof/>
          </w:rPr>
          <w:instrText xml:space="preserve"> PAGEREF _Toc298167654 \h </w:instrText>
        </w:r>
        <w:r>
          <w:rPr>
            <w:noProof/>
          </w:rPr>
        </w:r>
      </w:ins>
      <w:r>
        <w:rPr>
          <w:noProof/>
        </w:rPr>
        <w:fldChar w:fldCharType="separate"/>
      </w:r>
      <w:ins w:id="229" w:author="Dmitry Kaptsenel" w:date="2011-07-11T17:10:00Z">
        <w:r>
          <w:rPr>
            <w:noProof/>
          </w:rPr>
          <w:t>65</w:t>
        </w:r>
        <w:r>
          <w:rPr>
            <w:noProof/>
          </w:rPr>
          <w:fldChar w:fldCharType="end"/>
        </w:r>
      </w:ins>
    </w:p>
    <w:p w:rsidR="006F596B" w:rsidRDefault="006F596B">
      <w:pPr>
        <w:pStyle w:val="TOC1"/>
        <w:tabs>
          <w:tab w:val="left" w:pos="1320"/>
          <w:tab w:val="right" w:leader="dot" w:pos="10070"/>
        </w:tabs>
        <w:rPr>
          <w:ins w:id="230" w:author="Dmitry Kaptsenel" w:date="2011-07-11T17:10:00Z"/>
          <w:rFonts w:eastAsiaTheme="minorEastAsia" w:cstheme="minorBidi"/>
          <w:b w:val="0"/>
          <w:bCs w:val="0"/>
          <w:caps w:val="0"/>
          <w:noProof/>
          <w:sz w:val="22"/>
          <w:szCs w:val="22"/>
        </w:rPr>
      </w:pPr>
      <w:ins w:id="231" w:author="Dmitry Kaptsenel" w:date="2011-07-11T17:10:00Z">
        <w:r>
          <w:rPr>
            <w:noProof/>
          </w:rPr>
          <w:t>Appendix D.</w:t>
        </w:r>
        <w:r>
          <w:rPr>
            <w:rFonts w:eastAsiaTheme="minorEastAsia" w:cstheme="minorBidi"/>
            <w:b w:val="0"/>
            <w:bCs w:val="0"/>
            <w:caps w:val="0"/>
            <w:noProof/>
            <w:sz w:val="22"/>
            <w:szCs w:val="22"/>
          </w:rPr>
          <w:tab/>
        </w:r>
        <w:r>
          <w:rPr>
            <w:noProof/>
          </w:rPr>
          <w:t>Assumptions</w:t>
        </w:r>
        <w:r>
          <w:rPr>
            <w:noProof/>
          </w:rPr>
          <w:tab/>
        </w:r>
        <w:r>
          <w:rPr>
            <w:noProof/>
          </w:rPr>
          <w:fldChar w:fldCharType="begin"/>
        </w:r>
        <w:r>
          <w:rPr>
            <w:noProof/>
          </w:rPr>
          <w:instrText xml:space="preserve"> PAGEREF _Toc298167655 \h </w:instrText>
        </w:r>
        <w:r>
          <w:rPr>
            <w:noProof/>
          </w:rPr>
        </w:r>
      </w:ins>
      <w:r>
        <w:rPr>
          <w:noProof/>
        </w:rPr>
        <w:fldChar w:fldCharType="separate"/>
      </w:r>
      <w:ins w:id="232" w:author="Dmitry Kaptsenel" w:date="2011-07-11T17:10:00Z">
        <w:r>
          <w:rPr>
            <w:noProof/>
          </w:rPr>
          <w:t>66</w:t>
        </w:r>
        <w:r>
          <w:rPr>
            <w:noProof/>
          </w:rPr>
          <w:fldChar w:fldCharType="end"/>
        </w:r>
      </w:ins>
    </w:p>
    <w:p w:rsidR="006F596B" w:rsidRDefault="006F596B">
      <w:pPr>
        <w:pStyle w:val="TOC1"/>
        <w:tabs>
          <w:tab w:val="left" w:pos="1320"/>
          <w:tab w:val="right" w:leader="dot" w:pos="10070"/>
        </w:tabs>
        <w:rPr>
          <w:ins w:id="233" w:author="Dmitry Kaptsenel" w:date="2011-07-11T17:10:00Z"/>
          <w:rFonts w:eastAsiaTheme="minorEastAsia" w:cstheme="minorBidi"/>
          <w:b w:val="0"/>
          <w:bCs w:val="0"/>
          <w:caps w:val="0"/>
          <w:noProof/>
          <w:sz w:val="22"/>
          <w:szCs w:val="22"/>
        </w:rPr>
      </w:pPr>
      <w:ins w:id="234" w:author="Dmitry Kaptsenel" w:date="2011-07-11T17:10:00Z">
        <w:r>
          <w:rPr>
            <w:noProof/>
          </w:rPr>
          <w:t>Appendix E.</w:t>
        </w:r>
        <w:r>
          <w:rPr>
            <w:rFonts w:eastAsiaTheme="minorEastAsia" w:cstheme="minorBidi"/>
            <w:b w:val="0"/>
            <w:bCs w:val="0"/>
            <w:caps w:val="0"/>
            <w:noProof/>
            <w:sz w:val="22"/>
            <w:szCs w:val="22"/>
          </w:rPr>
          <w:tab/>
        </w:r>
        <w:r>
          <w:rPr>
            <w:noProof/>
          </w:rPr>
          <w:t>Open Issues</w:t>
        </w:r>
        <w:r>
          <w:rPr>
            <w:noProof/>
          </w:rPr>
          <w:tab/>
        </w:r>
        <w:r>
          <w:rPr>
            <w:noProof/>
          </w:rPr>
          <w:fldChar w:fldCharType="begin"/>
        </w:r>
        <w:r>
          <w:rPr>
            <w:noProof/>
          </w:rPr>
          <w:instrText xml:space="preserve"> PAGEREF _Toc298167665 \h </w:instrText>
        </w:r>
        <w:r>
          <w:rPr>
            <w:noProof/>
          </w:rPr>
        </w:r>
      </w:ins>
      <w:r>
        <w:rPr>
          <w:noProof/>
        </w:rPr>
        <w:fldChar w:fldCharType="separate"/>
      </w:r>
      <w:ins w:id="235" w:author="Dmitry Kaptsenel" w:date="2011-07-11T17:10:00Z">
        <w:r>
          <w:rPr>
            <w:noProof/>
          </w:rPr>
          <w:t>67</w:t>
        </w:r>
        <w:r>
          <w:rPr>
            <w:noProof/>
          </w:rPr>
          <w:fldChar w:fldCharType="end"/>
        </w:r>
      </w:ins>
    </w:p>
    <w:p w:rsidR="009C05BC" w:rsidDel="00923D7C" w:rsidRDefault="009C05BC">
      <w:pPr>
        <w:pStyle w:val="TOC1"/>
        <w:tabs>
          <w:tab w:val="left" w:pos="440"/>
          <w:tab w:val="right" w:leader="dot" w:pos="10070"/>
        </w:tabs>
        <w:rPr>
          <w:del w:id="236" w:author="Dmitry Kaptsenel" w:date="2011-05-30T15:36:00Z"/>
          <w:rFonts w:eastAsiaTheme="minorEastAsia" w:cstheme="minorBidi"/>
          <w:b w:val="0"/>
          <w:bCs w:val="0"/>
          <w:caps w:val="0"/>
          <w:noProof/>
          <w:sz w:val="22"/>
          <w:szCs w:val="22"/>
        </w:rPr>
      </w:pPr>
      <w:del w:id="237" w:author="Dmitry Kaptsenel" w:date="2011-05-30T15:36:00Z">
        <w:r w:rsidRPr="000021FE" w:rsidDel="00923D7C">
          <w:rPr>
            <w:rFonts w:cs="Times New Roman"/>
            <w:noProof/>
          </w:rPr>
          <w:delText>1.</w:delText>
        </w:r>
        <w:r w:rsidDel="00923D7C">
          <w:rPr>
            <w:rFonts w:eastAsiaTheme="minorEastAsia" w:cstheme="minorBidi"/>
            <w:b w:val="0"/>
            <w:bCs w:val="0"/>
            <w:caps w:val="0"/>
            <w:noProof/>
            <w:sz w:val="22"/>
            <w:szCs w:val="22"/>
          </w:rPr>
          <w:tab/>
        </w:r>
        <w:r w:rsidDel="00923D7C">
          <w:rPr>
            <w:noProof/>
          </w:rPr>
          <w:delText>Introduction</w:delText>
        </w:r>
        <w:r w:rsidDel="00923D7C">
          <w:rPr>
            <w:noProof/>
          </w:rPr>
          <w:tab/>
          <w:delText>6</w:delText>
        </w:r>
      </w:del>
    </w:p>
    <w:p w:rsidR="009C05BC" w:rsidDel="00923D7C" w:rsidRDefault="009C05BC">
      <w:pPr>
        <w:pStyle w:val="TOC2"/>
        <w:tabs>
          <w:tab w:val="left" w:pos="880"/>
          <w:tab w:val="right" w:leader="dot" w:pos="10070"/>
        </w:tabs>
        <w:rPr>
          <w:del w:id="238" w:author="Dmitry Kaptsenel" w:date="2011-05-30T15:36:00Z"/>
          <w:rFonts w:eastAsiaTheme="minorEastAsia" w:cstheme="minorBidi"/>
          <w:smallCaps w:val="0"/>
          <w:noProof/>
          <w:sz w:val="22"/>
          <w:szCs w:val="22"/>
        </w:rPr>
      </w:pPr>
      <w:del w:id="239" w:author="Dmitry Kaptsenel" w:date="2011-05-30T15:36:00Z">
        <w:r w:rsidRPr="000021FE" w:rsidDel="00923D7C">
          <w:rPr>
            <w:rFonts w:cs="Times New Roman"/>
            <w:noProof/>
          </w:rPr>
          <w:delText>1.1.</w:delText>
        </w:r>
        <w:r w:rsidDel="00923D7C">
          <w:rPr>
            <w:rFonts w:eastAsiaTheme="minorEastAsia" w:cstheme="minorBidi"/>
            <w:smallCaps w:val="0"/>
            <w:noProof/>
            <w:sz w:val="22"/>
            <w:szCs w:val="22"/>
          </w:rPr>
          <w:tab/>
        </w:r>
        <w:r w:rsidDel="00923D7C">
          <w:rPr>
            <w:noProof/>
          </w:rPr>
          <w:delText>Scope</w:delText>
        </w:r>
        <w:r w:rsidDel="00923D7C">
          <w:rPr>
            <w:noProof/>
          </w:rPr>
          <w:tab/>
          <w:delText>6</w:delText>
        </w:r>
      </w:del>
    </w:p>
    <w:p w:rsidR="009C05BC" w:rsidDel="00923D7C" w:rsidRDefault="009C05BC">
      <w:pPr>
        <w:pStyle w:val="TOC2"/>
        <w:tabs>
          <w:tab w:val="left" w:pos="880"/>
          <w:tab w:val="right" w:leader="dot" w:pos="10070"/>
        </w:tabs>
        <w:rPr>
          <w:del w:id="240" w:author="Dmitry Kaptsenel" w:date="2011-05-30T15:36:00Z"/>
          <w:rFonts w:eastAsiaTheme="minorEastAsia" w:cstheme="minorBidi"/>
          <w:smallCaps w:val="0"/>
          <w:noProof/>
          <w:sz w:val="22"/>
          <w:szCs w:val="22"/>
        </w:rPr>
      </w:pPr>
      <w:del w:id="241" w:author="Dmitry Kaptsenel" w:date="2011-05-30T15:36:00Z">
        <w:r w:rsidRPr="000021FE" w:rsidDel="00923D7C">
          <w:rPr>
            <w:rFonts w:cs="Times New Roman"/>
            <w:noProof/>
          </w:rPr>
          <w:delText>1.2.</w:delText>
        </w:r>
        <w:r w:rsidDel="00923D7C">
          <w:rPr>
            <w:rFonts w:eastAsiaTheme="minorEastAsia" w:cstheme="minorBidi"/>
            <w:smallCaps w:val="0"/>
            <w:noProof/>
            <w:sz w:val="22"/>
            <w:szCs w:val="22"/>
          </w:rPr>
          <w:tab/>
        </w:r>
        <w:r w:rsidDel="00923D7C">
          <w:rPr>
            <w:noProof/>
          </w:rPr>
          <w:delText>Document Structure</w:delText>
        </w:r>
        <w:r w:rsidDel="00923D7C">
          <w:rPr>
            <w:noProof/>
          </w:rPr>
          <w:tab/>
          <w:delText>6</w:delText>
        </w:r>
      </w:del>
    </w:p>
    <w:p w:rsidR="009C05BC" w:rsidDel="00923D7C" w:rsidRDefault="009C05BC">
      <w:pPr>
        <w:pStyle w:val="TOC1"/>
        <w:tabs>
          <w:tab w:val="left" w:pos="440"/>
          <w:tab w:val="right" w:leader="dot" w:pos="10070"/>
        </w:tabs>
        <w:rPr>
          <w:del w:id="242" w:author="Dmitry Kaptsenel" w:date="2011-05-30T15:36:00Z"/>
          <w:rFonts w:eastAsiaTheme="minorEastAsia" w:cstheme="minorBidi"/>
          <w:b w:val="0"/>
          <w:bCs w:val="0"/>
          <w:caps w:val="0"/>
          <w:noProof/>
          <w:sz w:val="22"/>
          <w:szCs w:val="22"/>
        </w:rPr>
      </w:pPr>
      <w:del w:id="243" w:author="Dmitry Kaptsenel" w:date="2011-05-30T15:36:00Z">
        <w:r w:rsidRPr="000021FE" w:rsidDel="00923D7C">
          <w:rPr>
            <w:rFonts w:cs="Times New Roman"/>
            <w:noProof/>
          </w:rPr>
          <w:delText>2.</w:delText>
        </w:r>
        <w:r w:rsidDel="00923D7C">
          <w:rPr>
            <w:rFonts w:eastAsiaTheme="minorEastAsia" w:cstheme="minorBidi"/>
            <w:b w:val="0"/>
            <w:bCs w:val="0"/>
            <w:caps w:val="0"/>
            <w:noProof/>
            <w:sz w:val="22"/>
            <w:szCs w:val="22"/>
          </w:rPr>
          <w:tab/>
        </w:r>
        <w:r w:rsidDel="00923D7C">
          <w:rPr>
            <w:noProof/>
          </w:rPr>
          <w:delText>Architecture Overview</w:delText>
        </w:r>
        <w:r w:rsidDel="00923D7C">
          <w:rPr>
            <w:noProof/>
          </w:rPr>
          <w:tab/>
          <w:delText>7</w:delText>
        </w:r>
      </w:del>
    </w:p>
    <w:p w:rsidR="009C05BC" w:rsidDel="00923D7C" w:rsidRDefault="009C05BC">
      <w:pPr>
        <w:pStyle w:val="TOC2"/>
        <w:tabs>
          <w:tab w:val="left" w:pos="880"/>
          <w:tab w:val="right" w:leader="dot" w:pos="10070"/>
        </w:tabs>
        <w:rPr>
          <w:del w:id="244" w:author="Dmitry Kaptsenel" w:date="2011-05-30T15:36:00Z"/>
          <w:rFonts w:eastAsiaTheme="minorEastAsia" w:cstheme="minorBidi"/>
          <w:smallCaps w:val="0"/>
          <w:noProof/>
          <w:sz w:val="22"/>
          <w:szCs w:val="22"/>
        </w:rPr>
      </w:pPr>
      <w:del w:id="245" w:author="Dmitry Kaptsenel" w:date="2011-05-30T15:36:00Z">
        <w:r w:rsidRPr="000021FE" w:rsidDel="00923D7C">
          <w:rPr>
            <w:rFonts w:cs="Times New Roman"/>
            <w:noProof/>
          </w:rPr>
          <w:delText>2.1.</w:delText>
        </w:r>
        <w:r w:rsidDel="00923D7C">
          <w:rPr>
            <w:rFonts w:eastAsiaTheme="minorEastAsia" w:cstheme="minorBidi"/>
            <w:smallCaps w:val="0"/>
            <w:noProof/>
            <w:sz w:val="22"/>
            <w:szCs w:val="22"/>
          </w:rPr>
          <w:tab/>
        </w:r>
        <w:r w:rsidDel="00923D7C">
          <w:rPr>
            <w:noProof/>
          </w:rPr>
          <w:delText>Introduction</w:delText>
        </w:r>
        <w:r w:rsidDel="00923D7C">
          <w:rPr>
            <w:noProof/>
          </w:rPr>
          <w:tab/>
          <w:delText>7</w:delText>
        </w:r>
      </w:del>
    </w:p>
    <w:p w:rsidR="009C05BC" w:rsidDel="00923D7C" w:rsidRDefault="009C05BC">
      <w:pPr>
        <w:pStyle w:val="TOC2"/>
        <w:tabs>
          <w:tab w:val="left" w:pos="880"/>
          <w:tab w:val="right" w:leader="dot" w:pos="10070"/>
        </w:tabs>
        <w:rPr>
          <w:del w:id="246" w:author="Dmitry Kaptsenel" w:date="2011-05-30T15:36:00Z"/>
          <w:rFonts w:eastAsiaTheme="minorEastAsia" w:cstheme="minorBidi"/>
          <w:smallCaps w:val="0"/>
          <w:noProof/>
          <w:sz w:val="22"/>
          <w:szCs w:val="22"/>
        </w:rPr>
      </w:pPr>
      <w:del w:id="247" w:author="Dmitry Kaptsenel" w:date="2011-05-30T15:36:00Z">
        <w:r w:rsidRPr="000021FE" w:rsidDel="00923D7C">
          <w:rPr>
            <w:rFonts w:cs="Times New Roman"/>
            <w:noProof/>
          </w:rPr>
          <w:delText>2.2.</w:delText>
        </w:r>
        <w:r w:rsidDel="00923D7C">
          <w:rPr>
            <w:rFonts w:eastAsiaTheme="minorEastAsia" w:cstheme="minorBidi"/>
            <w:smallCaps w:val="0"/>
            <w:noProof/>
            <w:sz w:val="22"/>
            <w:szCs w:val="22"/>
          </w:rPr>
          <w:tab/>
        </w:r>
        <w:r w:rsidDel="00923D7C">
          <w:rPr>
            <w:noProof/>
          </w:rPr>
          <w:delText>Basic Architecture</w:delText>
        </w:r>
        <w:r w:rsidDel="00923D7C">
          <w:rPr>
            <w:noProof/>
          </w:rPr>
          <w:tab/>
          <w:delText>7</w:delText>
        </w:r>
      </w:del>
    </w:p>
    <w:p w:rsidR="009C05BC" w:rsidDel="00923D7C" w:rsidRDefault="009C05BC">
      <w:pPr>
        <w:pStyle w:val="TOC2"/>
        <w:tabs>
          <w:tab w:val="left" w:pos="880"/>
          <w:tab w:val="right" w:leader="dot" w:pos="10070"/>
        </w:tabs>
        <w:rPr>
          <w:del w:id="248" w:author="Dmitry Kaptsenel" w:date="2011-05-30T15:36:00Z"/>
          <w:rFonts w:eastAsiaTheme="minorEastAsia" w:cstheme="minorBidi"/>
          <w:smallCaps w:val="0"/>
          <w:noProof/>
          <w:sz w:val="22"/>
          <w:szCs w:val="22"/>
        </w:rPr>
      </w:pPr>
      <w:del w:id="249" w:author="Dmitry Kaptsenel" w:date="2011-05-30T15:36:00Z">
        <w:r w:rsidRPr="000021FE" w:rsidDel="00923D7C">
          <w:rPr>
            <w:rFonts w:cs="Times New Roman"/>
            <w:noProof/>
          </w:rPr>
          <w:delText>2.3.</w:delText>
        </w:r>
        <w:r w:rsidDel="00923D7C">
          <w:rPr>
            <w:rFonts w:eastAsiaTheme="minorEastAsia" w:cstheme="minorBidi"/>
            <w:smallCaps w:val="0"/>
            <w:noProof/>
            <w:sz w:val="22"/>
            <w:szCs w:val="22"/>
          </w:rPr>
          <w:tab/>
        </w:r>
        <w:r w:rsidDel="00923D7C">
          <w:rPr>
            <w:noProof/>
          </w:rPr>
          <w:delText>Architectural Limitations</w:delText>
        </w:r>
        <w:r w:rsidDel="00923D7C">
          <w:rPr>
            <w:noProof/>
          </w:rPr>
          <w:tab/>
          <w:delText>8</w:delText>
        </w:r>
      </w:del>
    </w:p>
    <w:p w:rsidR="009C05BC" w:rsidDel="00923D7C" w:rsidRDefault="009C05BC">
      <w:pPr>
        <w:pStyle w:val="TOC1"/>
        <w:tabs>
          <w:tab w:val="left" w:pos="440"/>
          <w:tab w:val="right" w:leader="dot" w:pos="10070"/>
        </w:tabs>
        <w:rPr>
          <w:del w:id="250" w:author="Dmitry Kaptsenel" w:date="2011-05-30T15:36:00Z"/>
          <w:rFonts w:eastAsiaTheme="minorEastAsia" w:cstheme="minorBidi"/>
          <w:b w:val="0"/>
          <w:bCs w:val="0"/>
          <w:caps w:val="0"/>
          <w:noProof/>
          <w:sz w:val="22"/>
          <w:szCs w:val="22"/>
        </w:rPr>
      </w:pPr>
      <w:del w:id="251" w:author="Dmitry Kaptsenel" w:date="2011-05-30T15:36:00Z">
        <w:r w:rsidRPr="000021FE" w:rsidDel="00923D7C">
          <w:rPr>
            <w:rFonts w:cs="Times New Roman"/>
            <w:noProof/>
          </w:rPr>
          <w:delText>3.</w:delText>
        </w:r>
        <w:r w:rsidDel="00923D7C">
          <w:rPr>
            <w:rFonts w:eastAsiaTheme="minorEastAsia" w:cstheme="minorBidi"/>
            <w:b w:val="0"/>
            <w:bCs w:val="0"/>
            <w:caps w:val="0"/>
            <w:noProof/>
            <w:sz w:val="22"/>
            <w:szCs w:val="22"/>
          </w:rPr>
          <w:tab/>
        </w:r>
        <w:r w:rsidDel="00923D7C">
          <w:rPr>
            <w:noProof/>
          </w:rPr>
          <w:delText>MIC OpenCL Device Agent Functional Specification</w:delText>
        </w:r>
        <w:r w:rsidDel="00923D7C">
          <w:rPr>
            <w:noProof/>
          </w:rPr>
          <w:tab/>
          <w:delText>9</w:delText>
        </w:r>
      </w:del>
    </w:p>
    <w:p w:rsidR="009C05BC" w:rsidDel="00923D7C" w:rsidRDefault="009C05BC">
      <w:pPr>
        <w:pStyle w:val="TOC2"/>
        <w:tabs>
          <w:tab w:val="left" w:pos="880"/>
          <w:tab w:val="right" w:leader="dot" w:pos="10070"/>
        </w:tabs>
        <w:rPr>
          <w:del w:id="252" w:author="Dmitry Kaptsenel" w:date="2011-05-30T15:36:00Z"/>
          <w:rFonts w:eastAsiaTheme="minorEastAsia" w:cstheme="minorBidi"/>
          <w:smallCaps w:val="0"/>
          <w:noProof/>
          <w:sz w:val="22"/>
          <w:szCs w:val="22"/>
        </w:rPr>
      </w:pPr>
      <w:del w:id="253" w:author="Dmitry Kaptsenel" w:date="2011-05-30T15:36:00Z">
        <w:r w:rsidRPr="000021FE" w:rsidDel="00923D7C">
          <w:rPr>
            <w:rFonts w:cs="Times New Roman"/>
            <w:noProof/>
          </w:rPr>
          <w:delText>3.1.</w:delText>
        </w:r>
        <w:r w:rsidDel="00923D7C">
          <w:rPr>
            <w:rFonts w:eastAsiaTheme="minorEastAsia" w:cstheme="minorBidi"/>
            <w:smallCaps w:val="0"/>
            <w:noProof/>
            <w:sz w:val="22"/>
            <w:szCs w:val="22"/>
          </w:rPr>
          <w:tab/>
        </w:r>
        <w:r w:rsidDel="00923D7C">
          <w:rPr>
            <w:noProof/>
          </w:rPr>
          <w:delText>OpenCL Device Agent Overview.</w:delText>
        </w:r>
        <w:r w:rsidDel="00923D7C">
          <w:rPr>
            <w:noProof/>
          </w:rPr>
          <w:tab/>
          <w:delText>9</w:delText>
        </w:r>
      </w:del>
    </w:p>
    <w:p w:rsidR="009C05BC" w:rsidDel="00923D7C" w:rsidRDefault="009C05BC">
      <w:pPr>
        <w:pStyle w:val="TOC2"/>
        <w:tabs>
          <w:tab w:val="left" w:pos="880"/>
          <w:tab w:val="right" w:leader="dot" w:pos="10070"/>
        </w:tabs>
        <w:rPr>
          <w:del w:id="254" w:author="Dmitry Kaptsenel" w:date="2011-05-30T15:36:00Z"/>
          <w:rFonts w:eastAsiaTheme="minorEastAsia" w:cstheme="minorBidi"/>
          <w:smallCaps w:val="0"/>
          <w:noProof/>
          <w:sz w:val="22"/>
          <w:szCs w:val="22"/>
        </w:rPr>
      </w:pPr>
      <w:del w:id="255" w:author="Dmitry Kaptsenel" w:date="2011-05-30T15:36:00Z">
        <w:r w:rsidRPr="000021FE" w:rsidDel="00923D7C">
          <w:rPr>
            <w:rFonts w:cs="Times New Roman"/>
            <w:noProof/>
          </w:rPr>
          <w:delText>3.2.</w:delText>
        </w:r>
        <w:r w:rsidDel="00923D7C">
          <w:rPr>
            <w:rFonts w:eastAsiaTheme="minorEastAsia" w:cstheme="minorBidi"/>
            <w:smallCaps w:val="0"/>
            <w:noProof/>
            <w:sz w:val="22"/>
            <w:szCs w:val="22"/>
          </w:rPr>
          <w:tab/>
        </w:r>
        <w:r w:rsidDel="00923D7C">
          <w:rPr>
            <w:noProof/>
          </w:rPr>
          <w:delText>Functionality Provided by MIC OpenCL Device Agent</w:delText>
        </w:r>
        <w:r w:rsidDel="00923D7C">
          <w:rPr>
            <w:noProof/>
          </w:rPr>
          <w:tab/>
          <w:delText>10</w:delText>
        </w:r>
      </w:del>
    </w:p>
    <w:p w:rsidR="009C05BC" w:rsidDel="00923D7C" w:rsidRDefault="009C05BC">
      <w:pPr>
        <w:pStyle w:val="TOC2"/>
        <w:tabs>
          <w:tab w:val="left" w:pos="880"/>
          <w:tab w:val="right" w:leader="dot" w:pos="10070"/>
        </w:tabs>
        <w:rPr>
          <w:del w:id="256" w:author="Dmitry Kaptsenel" w:date="2011-05-30T15:36:00Z"/>
          <w:rFonts w:eastAsiaTheme="minorEastAsia" w:cstheme="minorBidi"/>
          <w:smallCaps w:val="0"/>
          <w:noProof/>
          <w:sz w:val="22"/>
          <w:szCs w:val="22"/>
        </w:rPr>
      </w:pPr>
      <w:del w:id="257" w:author="Dmitry Kaptsenel" w:date="2011-05-30T15:36:00Z">
        <w:r w:rsidRPr="000021FE" w:rsidDel="00923D7C">
          <w:rPr>
            <w:rFonts w:cs="Times New Roman"/>
            <w:noProof/>
          </w:rPr>
          <w:delText>3.3.</w:delText>
        </w:r>
        <w:r w:rsidDel="00923D7C">
          <w:rPr>
            <w:rFonts w:eastAsiaTheme="minorEastAsia" w:cstheme="minorBidi"/>
            <w:smallCaps w:val="0"/>
            <w:noProof/>
            <w:sz w:val="22"/>
            <w:szCs w:val="22"/>
          </w:rPr>
          <w:tab/>
        </w:r>
        <w:r w:rsidDel="00923D7C">
          <w:rPr>
            <w:noProof/>
          </w:rPr>
          <w:delText>High Level MIC Device Agent Structure</w:delText>
        </w:r>
        <w:r w:rsidDel="00923D7C">
          <w:rPr>
            <w:noProof/>
          </w:rPr>
          <w:tab/>
          <w:delText>11</w:delText>
        </w:r>
      </w:del>
    </w:p>
    <w:p w:rsidR="009C05BC" w:rsidDel="00923D7C" w:rsidRDefault="009C05BC">
      <w:pPr>
        <w:pStyle w:val="TOC2"/>
        <w:tabs>
          <w:tab w:val="left" w:pos="880"/>
          <w:tab w:val="right" w:leader="dot" w:pos="10070"/>
        </w:tabs>
        <w:rPr>
          <w:del w:id="258" w:author="Dmitry Kaptsenel" w:date="2011-05-30T15:36:00Z"/>
          <w:rFonts w:eastAsiaTheme="minorEastAsia" w:cstheme="minorBidi"/>
          <w:smallCaps w:val="0"/>
          <w:noProof/>
          <w:sz w:val="22"/>
          <w:szCs w:val="22"/>
        </w:rPr>
      </w:pPr>
      <w:del w:id="259" w:author="Dmitry Kaptsenel" w:date="2011-05-30T15:36:00Z">
        <w:r w:rsidRPr="000021FE" w:rsidDel="00923D7C">
          <w:rPr>
            <w:rFonts w:cs="Times New Roman"/>
            <w:noProof/>
          </w:rPr>
          <w:delText>3.4.</w:delText>
        </w:r>
        <w:r w:rsidDel="00923D7C">
          <w:rPr>
            <w:rFonts w:eastAsiaTheme="minorEastAsia" w:cstheme="minorBidi"/>
            <w:smallCaps w:val="0"/>
            <w:noProof/>
            <w:sz w:val="22"/>
            <w:szCs w:val="22"/>
          </w:rPr>
          <w:tab/>
        </w:r>
        <w:r w:rsidDel="00923D7C">
          <w:rPr>
            <w:noProof/>
          </w:rPr>
          <w:delText>Communication with MIC Backend Compiler</w:delText>
        </w:r>
        <w:r w:rsidDel="00923D7C">
          <w:rPr>
            <w:noProof/>
          </w:rPr>
          <w:tab/>
          <w:delText>11</w:delText>
        </w:r>
      </w:del>
    </w:p>
    <w:p w:rsidR="009C05BC" w:rsidDel="00923D7C" w:rsidRDefault="009C05BC">
      <w:pPr>
        <w:pStyle w:val="TOC1"/>
        <w:tabs>
          <w:tab w:val="left" w:pos="440"/>
          <w:tab w:val="right" w:leader="dot" w:pos="10070"/>
        </w:tabs>
        <w:rPr>
          <w:del w:id="260" w:author="Dmitry Kaptsenel" w:date="2011-05-30T15:36:00Z"/>
          <w:rFonts w:eastAsiaTheme="minorEastAsia" w:cstheme="minorBidi"/>
          <w:b w:val="0"/>
          <w:bCs w:val="0"/>
          <w:caps w:val="0"/>
          <w:noProof/>
          <w:sz w:val="22"/>
          <w:szCs w:val="22"/>
        </w:rPr>
      </w:pPr>
      <w:del w:id="261" w:author="Dmitry Kaptsenel" w:date="2011-05-30T15:36:00Z">
        <w:r w:rsidRPr="000021FE" w:rsidDel="00923D7C">
          <w:rPr>
            <w:rFonts w:cs="Times New Roman"/>
            <w:noProof/>
          </w:rPr>
          <w:delText>4.</w:delText>
        </w:r>
        <w:r w:rsidDel="00923D7C">
          <w:rPr>
            <w:rFonts w:eastAsiaTheme="minorEastAsia" w:cstheme="minorBidi"/>
            <w:b w:val="0"/>
            <w:bCs w:val="0"/>
            <w:caps w:val="0"/>
            <w:noProof/>
            <w:sz w:val="22"/>
            <w:szCs w:val="22"/>
          </w:rPr>
          <w:tab/>
        </w:r>
        <w:r w:rsidDel="00923D7C">
          <w:rPr>
            <w:noProof/>
          </w:rPr>
          <w:delText>MIC OpenCL Device Agent Design</w:delText>
        </w:r>
        <w:r w:rsidDel="00923D7C">
          <w:rPr>
            <w:noProof/>
          </w:rPr>
          <w:tab/>
          <w:delText>12</w:delText>
        </w:r>
      </w:del>
    </w:p>
    <w:p w:rsidR="009C05BC" w:rsidDel="00923D7C" w:rsidRDefault="009C05BC">
      <w:pPr>
        <w:pStyle w:val="TOC2"/>
        <w:tabs>
          <w:tab w:val="left" w:pos="880"/>
          <w:tab w:val="right" w:leader="dot" w:pos="10070"/>
        </w:tabs>
        <w:rPr>
          <w:del w:id="262" w:author="Dmitry Kaptsenel" w:date="2011-05-30T15:36:00Z"/>
          <w:rFonts w:eastAsiaTheme="minorEastAsia" w:cstheme="minorBidi"/>
          <w:smallCaps w:val="0"/>
          <w:noProof/>
          <w:sz w:val="22"/>
          <w:szCs w:val="22"/>
        </w:rPr>
      </w:pPr>
      <w:del w:id="263" w:author="Dmitry Kaptsenel" w:date="2011-05-30T15:36:00Z">
        <w:r w:rsidRPr="000021FE" w:rsidDel="00923D7C">
          <w:rPr>
            <w:rFonts w:cs="Times New Roman"/>
            <w:noProof/>
          </w:rPr>
          <w:delText>4.1.</w:delText>
        </w:r>
        <w:r w:rsidDel="00923D7C">
          <w:rPr>
            <w:rFonts w:eastAsiaTheme="minorEastAsia" w:cstheme="minorBidi"/>
            <w:smallCaps w:val="0"/>
            <w:noProof/>
            <w:sz w:val="22"/>
            <w:szCs w:val="22"/>
          </w:rPr>
          <w:tab/>
        </w:r>
        <w:r w:rsidDel="00923D7C">
          <w:rPr>
            <w:noProof/>
          </w:rPr>
          <w:delText>Basic Design Principles</w:delText>
        </w:r>
        <w:r w:rsidDel="00923D7C">
          <w:rPr>
            <w:noProof/>
          </w:rPr>
          <w:tab/>
          <w:delText>12</w:delText>
        </w:r>
      </w:del>
    </w:p>
    <w:p w:rsidR="009C05BC" w:rsidDel="00923D7C" w:rsidRDefault="009C05BC">
      <w:pPr>
        <w:pStyle w:val="TOC2"/>
        <w:tabs>
          <w:tab w:val="left" w:pos="880"/>
          <w:tab w:val="right" w:leader="dot" w:pos="10070"/>
        </w:tabs>
        <w:rPr>
          <w:del w:id="264" w:author="Dmitry Kaptsenel" w:date="2011-05-30T15:36:00Z"/>
          <w:rFonts w:eastAsiaTheme="minorEastAsia" w:cstheme="minorBidi"/>
          <w:smallCaps w:val="0"/>
          <w:noProof/>
          <w:sz w:val="22"/>
          <w:szCs w:val="22"/>
        </w:rPr>
      </w:pPr>
      <w:del w:id="265" w:author="Dmitry Kaptsenel" w:date="2011-05-30T15:36:00Z">
        <w:r w:rsidRPr="000021FE" w:rsidDel="00923D7C">
          <w:rPr>
            <w:rFonts w:cs="Times New Roman"/>
            <w:noProof/>
          </w:rPr>
          <w:delText>4.2.</w:delText>
        </w:r>
        <w:r w:rsidDel="00923D7C">
          <w:rPr>
            <w:rFonts w:eastAsiaTheme="minorEastAsia" w:cstheme="minorBidi"/>
            <w:smallCaps w:val="0"/>
            <w:noProof/>
            <w:sz w:val="22"/>
            <w:szCs w:val="22"/>
          </w:rPr>
          <w:tab/>
        </w:r>
        <w:r w:rsidDel="00923D7C">
          <w:rPr>
            <w:noProof/>
          </w:rPr>
          <w:delText>Short Coprocessor Offload Infrastructure (COI) description</w:delText>
        </w:r>
        <w:r w:rsidDel="00923D7C">
          <w:rPr>
            <w:noProof/>
          </w:rPr>
          <w:tab/>
          <w:delText>13</w:delText>
        </w:r>
      </w:del>
    </w:p>
    <w:p w:rsidR="009C05BC" w:rsidDel="00923D7C" w:rsidRDefault="009C05BC">
      <w:pPr>
        <w:pStyle w:val="TOC2"/>
        <w:tabs>
          <w:tab w:val="left" w:pos="880"/>
          <w:tab w:val="right" w:leader="dot" w:pos="10070"/>
        </w:tabs>
        <w:rPr>
          <w:del w:id="266" w:author="Dmitry Kaptsenel" w:date="2011-05-30T15:36:00Z"/>
          <w:rFonts w:eastAsiaTheme="minorEastAsia" w:cstheme="minorBidi"/>
          <w:smallCaps w:val="0"/>
          <w:noProof/>
          <w:sz w:val="22"/>
          <w:szCs w:val="22"/>
        </w:rPr>
      </w:pPr>
      <w:del w:id="267" w:author="Dmitry Kaptsenel" w:date="2011-05-30T15:36:00Z">
        <w:r w:rsidRPr="000021FE" w:rsidDel="00923D7C">
          <w:rPr>
            <w:rFonts w:cs="Times New Roman"/>
            <w:noProof/>
          </w:rPr>
          <w:delText>4.3.</w:delText>
        </w:r>
        <w:r w:rsidDel="00923D7C">
          <w:rPr>
            <w:rFonts w:eastAsiaTheme="minorEastAsia" w:cstheme="minorBidi"/>
            <w:smallCaps w:val="0"/>
            <w:noProof/>
            <w:sz w:val="22"/>
            <w:szCs w:val="22"/>
          </w:rPr>
          <w:tab/>
        </w:r>
        <w:r w:rsidDel="00923D7C">
          <w:rPr>
            <w:noProof/>
          </w:rPr>
          <w:delText>OpenCL Device Info support on MIC</w:delText>
        </w:r>
        <w:r w:rsidDel="00923D7C">
          <w:rPr>
            <w:noProof/>
          </w:rPr>
          <w:tab/>
          <w:delText>14</w:delText>
        </w:r>
      </w:del>
    </w:p>
    <w:p w:rsidR="009C05BC" w:rsidDel="00923D7C" w:rsidRDefault="009C05BC">
      <w:pPr>
        <w:pStyle w:val="TOC2"/>
        <w:tabs>
          <w:tab w:val="left" w:pos="880"/>
          <w:tab w:val="right" w:leader="dot" w:pos="10070"/>
        </w:tabs>
        <w:rPr>
          <w:del w:id="268" w:author="Dmitry Kaptsenel" w:date="2011-05-30T15:36:00Z"/>
          <w:rFonts w:eastAsiaTheme="minorEastAsia" w:cstheme="minorBidi"/>
          <w:smallCaps w:val="0"/>
          <w:noProof/>
          <w:sz w:val="22"/>
          <w:szCs w:val="22"/>
        </w:rPr>
      </w:pPr>
      <w:del w:id="269" w:author="Dmitry Kaptsenel" w:date="2011-05-30T15:36:00Z">
        <w:r w:rsidRPr="000021FE" w:rsidDel="00923D7C">
          <w:rPr>
            <w:rFonts w:cs="Times New Roman"/>
            <w:noProof/>
          </w:rPr>
          <w:delText>4.4.</w:delText>
        </w:r>
        <w:r w:rsidDel="00923D7C">
          <w:rPr>
            <w:rFonts w:eastAsiaTheme="minorEastAsia" w:cstheme="minorBidi"/>
            <w:smallCaps w:val="0"/>
            <w:noProof/>
            <w:sz w:val="22"/>
            <w:szCs w:val="22"/>
          </w:rPr>
          <w:tab/>
        </w:r>
        <w:r w:rsidDel="00923D7C">
          <w:rPr>
            <w:noProof/>
          </w:rPr>
          <w:delText>MIC Device Crash Recovery</w:delText>
        </w:r>
        <w:r w:rsidDel="00923D7C">
          <w:rPr>
            <w:noProof/>
          </w:rPr>
          <w:tab/>
          <w:delText>17</w:delText>
        </w:r>
      </w:del>
    </w:p>
    <w:p w:rsidR="009C05BC" w:rsidDel="00923D7C" w:rsidRDefault="009C05BC">
      <w:pPr>
        <w:pStyle w:val="TOC2"/>
        <w:tabs>
          <w:tab w:val="left" w:pos="880"/>
          <w:tab w:val="right" w:leader="dot" w:pos="10070"/>
        </w:tabs>
        <w:rPr>
          <w:del w:id="270" w:author="Dmitry Kaptsenel" w:date="2011-05-30T15:36:00Z"/>
          <w:rFonts w:eastAsiaTheme="minorEastAsia" w:cstheme="minorBidi"/>
          <w:smallCaps w:val="0"/>
          <w:noProof/>
          <w:sz w:val="22"/>
          <w:szCs w:val="22"/>
        </w:rPr>
      </w:pPr>
      <w:del w:id="271" w:author="Dmitry Kaptsenel" w:date="2011-05-30T15:36:00Z">
        <w:r w:rsidRPr="000021FE" w:rsidDel="00923D7C">
          <w:rPr>
            <w:rFonts w:cs="Times New Roman"/>
            <w:noProof/>
          </w:rPr>
          <w:delText>4.5.</w:delText>
        </w:r>
        <w:r w:rsidDel="00923D7C">
          <w:rPr>
            <w:rFonts w:eastAsiaTheme="minorEastAsia" w:cstheme="minorBidi"/>
            <w:smallCaps w:val="0"/>
            <w:noProof/>
            <w:sz w:val="22"/>
            <w:szCs w:val="22"/>
          </w:rPr>
          <w:tab/>
        </w:r>
        <w:r w:rsidDel="00923D7C">
          <w:rPr>
            <w:noProof/>
          </w:rPr>
          <w:delText>Notification Port and Device Callbacks</w:delText>
        </w:r>
        <w:r w:rsidDel="00923D7C">
          <w:rPr>
            <w:noProof/>
          </w:rPr>
          <w:tab/>
          <w:delText>18</w:delText>
        </w:r>
      </w:del>
    </w:p>
    <w:p w:rsidR="009C05BC" w:rsidDel="00923D7C" w:rsidRDefault="009C05BC">
      <w:pPr>
        <w:pStyle w:val="TOC2"/>
        <w:tabs>
          <w:tab w:val="left" w:pos="880"/>
          <w:tab w:val="right" w:leader="dot" w:pos="10070"/>
        </w:tabs>
        <w:rPr>
          <w:del w:id="272" w:author="Dmitry Kaptsenel" w:date="2011-05-30T15:36:00Z"/>
          <w:rFonts w:eastAsiaTheme="minorEastAsia" w:cstheme="minorBidi"/>
          <w:smallCaps w:val="0"/>
          <w:noProof/>
          <w:sz w:val="22"/>
          <w:szCs w:val="22"/>
        </w:rPr>
      </w:pPr>
      <w:del w:id="273" w:author="Dmitry Kaptsenel" w:date="2011-05-30T15:36:00Z">
        <w:r w:rsidRPr="000021FE" w:rsidDel="00923D7C">
          <w:rPr>
            <w:rFonts w:cs="Times New Roman"/>
            <w:noProof/>
          </w:rPr>
          <w:delText>4.6.</w:delText>
        </w:r>
        <w:r w:rsidDel="00923D7C">
          <w:rPr>
            <w:rFonts w:eastAsiaTheme="minorEastAsia" w:cstheme="minorBidi"/>
            <w:smallCaps w:val="0"/>
            <w:noProof/>
            <w:sz w:val="22"/>
            <w:szCs w:val="22"/>
          </w:rPr>
          <w:tab/>
        </w:r>
        <w:r w:rsidDel="00923D7C">
          <w:rPr>
            <w:noProof/>
          </w:rPr>
          <w:delText>Buffers Implementation</w:delText>
        </w:r>
        <w:r w:rsidDel="00923D7C">
          <w:rPr>
            <w:noProof/>
          </w:rPr>
          <w:tab/>
          <w:delText>19</w:delText>
        </w:r>
      </w:del>
    </w:p>
    <w:p w:rsidR="009C05BC" w:rsidDel="00923D7C" w:rsidRDefault="009C05BC">
      <w:pPr>
        <w:pStyle w:val="TOC3"/>
        <w:tabs>
          <w:tab w:val="left" w:pos="1320"/>
          <w:tab w:val="right" w:leader="dot" w:pos="10070"/>
        </w:tabs>
        <w:rPr>
          <w:del w:id="274" w:author="Dmitry Kaptsenel" w:date="2011-05-30T15:36:00Z"/>
          <w:rFonts w:eastAsiaTheme="minorEastAsia" w:cstheme="minorBidi"/>
          <w:i w:val="0"/>
          <w:iCs w:val="0"/>
          <w:noProof/>
          <w:sz w:val="22"/>
          <w:szCs w:val="22"/>
        </w:rPr>
      </w:pPr>
      <w:del w:id="275" w:author="Dmitry Kaptsenel" w:date="2011-05-30T15:36:00Z">
        <w:r w:rsidRPr="000021FE" w:rsidDel="00923D7C">
          <w:rPr>
            <w:rFonts w:cs="Times New Roman"/>
            <w:noProof/>
          </w:rPr>
          <w:delText>4.6.1.</w:delText>
        </w:r>
        <w:r w:rsidDel="00923D7C">
          <w:rPr>
            <w:rFonts w:eastAsiaTheme="minorEastAsia" w:cstheme="minorBidi"/>
            <w:i w:val="0"/>
            <w:iCs w:val="0"/>
            <w:noProof/>
            <w:sz w:val="22"/>
            <w:szCs w:val="22"/>
          </w:rPr>
          <w:tab/>
        </w:r>
        <w:r w:rsidDel="00923D7C">
          <w:rPr>
            <w:noProof/>
          </w:rPr>
          <w:delText>Memory Objects Device Agent API</w:delText>
        </w:r>
        <w:r w:rsidDel="00923D7C">
          <w:rPr>
            <w:noProof/>
          </w:rPr>
          <w:tab/>
          <w:delText>19</w:delText>
        </w:r>
      </w:del>
    </w:p>
    <w:p w:rsidR="009C05BC" w:rsidDel="00923D7C" w:rsidRDefault="009C05BC">
      <w:pPr>
        <w:pStyle w:val="TOC3"/>
        <w:tabs>
          <w:tab w:val="left" w:pos="1320"/>
          <w:tab w:val="right" w:leader="dot" w:pos="10070"/>
        </w:tabs>
        <w:rPr>
          <w:del w:id="276" w:author="Dmitry Kaptsenel" w:date="2011-05-30T15:36:00Z"/>
          <w:rFonts w:eastAsiaTheme="minorEastAsia" w:cstheme="minorBidi"/>
          <w:i w:val="0"/>
          <w:iCs w:val="0"/>
          <w:noProof/>
          <w:sz w:val="22"/>
          <w:szCs w:val="22"/>
        </w:rPr>
      </w:pPr>
      <w:del w:id="277" w:author="Dmitry Kaptsenel" w:date="2011-05-30T15:36:00Z">
        <w:r w:rsidRPr="000021FE" w:rsidDel="00923D7C">
          <w:rPr>
            <w:rFonts w:cs="Times New Roman"/>
            <w:noProof/>
          </w:rPr>
          <w:delText>4.6.2.</w:delText>
        </w:r>
        <w:r w:rsidDel="00923D7C">
          <w:rPr>
            <w:rFonts w:eastAsiaTheme="minorEastAsia" w:cstheme="minorBidi"/>
            <w:i w:val="0"/>
            <w:iCs w:val="0"/>
            <w:noProof/>
            <w:sz w:val="22"/>
            <w:szCs w:val="22"/>
          </w:rPr>
          <w:tab/>
        </w:r>
        <w:r w:rsidDel="00923D7C">
          <w:rPr>
            <w:noProof/>
          </w:rPr>
          <w:delText>Sharing and transferring OpenCL buffers between different devices.</w:delText>
        </w:r>
        <w:r w:rsidDel="00923D7C">
          <w:rPr>
            <w:noProof/>
          </w:rPr>
          <w:tab/>
          <w:delText>19</w:delText>
        </w:r>
      </w:del>
    </w:p>
    <w:p w:rsidR="009C05BC" w:rsidDel="00923D7C" w:rsidRDefault="009C05BC">
      <w:pPr>
        <w:pStyle w:val="TOC3"/>
        <w:tabs>
          <w:tab w:val="left" w:pos="1320"/>
          <w:tab w:val="right" w:leader="dot" w:pos="10070"/>
        </w:tabs>
        <w:rPr>
          <w:del w:id="278" w:author="Dmitry Kaptsenel" w:date="2011-05-30T15:36:00Z"/>
          <w:rFonts w:eastAsiaTheme="minorEastAsia" w:cstheme="minorBidi"/>
          <w:i w:val="0"/>
          <w:iCs w:val="0"/>
          <w:noProof/>
          <w:sz w:val="22"/>
          <w:szCs w:val="22"/>
        </w:rPr>
      </w:pPr>
      <w:del w:id="279" w:author="Dmitry Kaptsenel" w:date="2011-05-30T15:36:00Z">
        <w:r w:rsidRPr="000021FE" w:rsidDel="00923D7C">
          <w:rPr>
            <w:rFonts w:cs="Times New Roman"/>
            <w:noProof/>
          </w:rPr>
          <w:delText>4.6.3.</w:delText>
        </w:r>
        <w:r w:rsidDel="00923D7C">
          <w:rPr>
            <w:rFonts w:eastAsiaTheme="minorEastAsia" w:cstheme="minorBidi"/>
            <w:i w:val="0"/>
            <w:iCs w:val="0"/>
            <w:noProof/>
            <w:sz w:val="22"/>
            <w:szCs w:val="22"/>
          </w:rPr>
          <w:tab/>
        </w:r>
        <w:r w:rsidDel="00923D7C">
          <w:rPr>
            <w:noProof/>
          </w:rPr>
          <w:delText>OpenCL Buffers Data Validity in the Multiple Devices Case</w:delText>
        </w:r>
        <w:r w:rsidDel="00923D7C">
          <w:rPr>
            <w:noProof/>
          </w:rPr>
          <w:tab/>
          <w:delText>24</w:delText>
        </w:r>
      </w:del>
    </w:p>
    <w:p w:rsidR="009C05BC" w:rsidDel="00923D7C" w:rsidRDefault="009C05BC">
      <w:pPr>
        <w:pStyle w:val="TOC3"/>
        <w:tabs>
          <w:tab w:val="left" w:pos="1320"/>
          <w:tab w:val="right" w:leader="dot" w:pos="10070"/>
        </w:tabs>
        <w:rPr>
          <w:del w:id="280" w:author="Dmitry Kaptsenel" w:date="2011-05-30T15:36:00Z"/>
          <w:rFonts w:eastAsiaTheme="minorEastAsia" w:cstheme="minorBidi"/>
          <w:i w:val="0"/>
          <w:iCs w:val="0"/>
          <w:noProof/>
          <w:sz w:val="22"/>
          <w:szCs w:val="22"/>
        </w:rPr>
      </w:pPr>
      <w:del w:id="281" w:author="Dmitry Kaptsenel" w:date="2011-05-30T15:36:00Z">
        <w:r w:rsidRPr="000021FE" w:rsidDel="00923D7C">
          <w:rPr>
            <w:rFonts w:cs="Times New Roman"/>
            <w:noProof/>
          </w:rPr>
          <w:delText>4.6.4.</w:delText>
        </w:r>
        <w:r w:rsidDel="00923D7C">
          <w:rPr>
            <w:rFonts w:eastAsiaTheme="minorEastAsia" w:cstheme="minorBidi"/>
            <w:i w:val="0"/>
            <w:iCs w:val="0"/>
            <w:noProof/>
            <w:sz w:val="22"/>
            <w:szCs w:val="22"/>
          </w:rPr>
          <w:tab/>
        </w:r>
        <w:r w:rsidDel="00923D7C">
          <w:rPr>
            <w:noProof/>
          </w:rPr>
          <w:delText>Sub-buffers support in Device Agent</w:delText>
        </w:r>
        <w:r w:rsidDel="00923D7C">
          <w:rPr>
            <w:noProof/>
          </w:rPr>
          <w:tab/>
          <w:delText>25</w:delText>
        </w:r>
      </w:del>
    </w:p>
    <w:p w:rsidR="009C05BC" w:rsidDel="00923D7C" w:rsidRDefault="009C05BC">
      <w:pPr>
        <w:pStyle w:val="TOC3"/>
        <w:tabs>
          <w:tab w:val="left" w:pos="1320"/>
          <w:tab w:val="right" w:leader="dot" w:pos="10070"/>
        </w:tabs>
        <w:rPr>
          <w:del w:id="282" w:author="Dmitry Kaptsenel" w:date="2011-05-30T15:36:00Z"/>
          <w:rFonts w:eastAsiaTheme="minorEastAsia" w:cstheme="minorBidi"/>
          <w:i w:val="0"/>
          <w:iCs w:val="0"/>
          <w:noProof/>
          <w:sz w:val="22"/>
          <w:szCs w:val="22"/>
        </w:rPr>
      </w:pPr>
      <w:del w:id="283" w:author="Dmitry Kaptsenel" w:date="2011-05-30T15:36:00Z">
        <w:r w:rsidRPr="000021FE" w:rsidDel="00923D7C">
          <w:rPr>
            <w:rFonts w:cs="Times New Roman"/>
            <w:noProof/>
          </w:rPr>
          <w:delText>4.6.5.</w:delText>
        </w:r>
        <w:r w:rsidDel="00923D7C">
          <w:rPr>
            <w:rFonts w:eastAsiaTheme="minorEastAsia" w:cstheme="minorBidi"/>
            <w:i w:val="0"/>
            <w:iCs w:val="0"/>
            <w:noProof/>
            <w:sz w:val="22"/>
            <w:szCs w:val="22"/>
          </w:rPr>
          <w:tab/>
        </w:r>
        <w:r w:rsidDel="00923D7C">
          <w:rPr>
            <w:noProof/>
          </w:rPr>
          <w:delText>MIC Device Agent Buffers Implementation Considerations</w:delText>
        </w:r>
        <w:r w:rsidDel="00923D7C">
          <w:rPr>
            <w:noProof/>
          </w:rPr>
          <w:tab/>
          <w:delText>25</w:delText>
        </w:r>
      </w:del>
    </w:p>
    <w:p w:rsidR="009C05BC" w:rsidDel="00923D7C" w:rsidRDefault="009C05BC">
      <w:pPr>
        <w:pStyle w:val="TOC3"/>
        <w:tabs>
          <w:tab w:val="left" w:pos="1320"/>
          <w:tab w:val="right" w:leader="dot" w:pos="10070"/>
        </w:tabs>
        <w:rPr>
          <w:del w:id="284" w:author="Dmitry Kaptsenel" w:date="2011-05-30T15:36:00Z"/>
          <w:rFonts w:eastAsiaTheme="minorEastAsia" w:cstheme="minorBidi"/>
          <w:i w:val="0"/>
          <w:iCs w:val="0"/>
          <w:noProof/>
          <w:sz w:val="22"/>
          <w:szCs w:val="22"/>
        </w:rPr>
      </w:pPr>
      <w:del w:id="285" w:author="Dmitry Kaptsenel" w:date="2011-05-30T15:36:00Z">
        <w:r w:rsidRPr="000021FE" w:rsidDel="00923D7C">
          <w:rPr>
            <w:rFonts w:cs="Times New Roman"/>
            <w:noProof/>
          </w:rPr>
          <w:delText>4.6.6.</w:delText>
        </w:r>
        <w:r w:rsidDel="00923D7C">
          <w:rPr>
            <w:rFonts w:eastAsiaTheme="minorEastAsia" w:cstheme="minorBidi"/>
            <w:i w:val="0"/>
            <w:iCs w:val="0"/>
            <w:noProof/>
            <w:sz w:val="22"/>
            <w:szCs w:val="22"/>
          </w:rPr>
          <w:tab/>
        </w:r>
        <w:r w:rsidDel="00923D7C">
          <w:rPr>
            <w:noProof/>
          </w:rPr>
          <w:delText>Understanding COI Buffers Mapping on the Host</w:delText>
        </w:r>
        <w:r w:rsidDel="00923D7C">
          <w:rPr>
            <w:noProof/>
          </w:rPr>
          <w:tab/>
          <w:delText>26</w:delText>
        </w:r>
      </w:del>
    </w:p>
    <w:p w:rsidR="009C05BC" w:rsidDel="00923D7C" w:rsidRDefault="009C05BC">
      <w:pPr>
        <w:pStyle w:val="TOC2"/>
        <w:tabs>
          <w:tab w:val="left" w:pos="880"/>
          <w:tab w:val="right" w:leader="dot" w:pos="10070"/>
        </w:tabs>
        <w:rPr>
          <w:del w:id="286" w:author="Dmitry Kaptsenel" w:date="2011-05-30T15:36:00Z"/>
          <w:rFonts w:eastAsiaTheme="minorEastAsia" w:cstheme="minorBidi"/>
          <w:smallCaps w:val="0"/>
          <w:noProof/>
          <w:sz w:val="22"/>
          <w:szCs w:val="22"/>
        </w:rPr>
      </w:pPr>
      <w:del w:id="287" w:author="Dmitry Kaptsenel" w:date="2011-05-30T15:36:00Z">
        <w:r w:rsidRPr="000021FE" w:rsidDel="00923D7C">
          <w:rPr>
            <w:rFonts w:cs="Times New Roman"/>
            <w:noProof/>
          </w:rPr>
          <w:delText>4.7.</w:delText>
        </w:r>
        <w:r w:rsidDel="00923D7C">
          <w:rPr>
            <w:rFonts w:eastAsiaTheme="minorEastAsia" w:cstheme="minorBidi"/>
            <w:smallCaps w:val="0"/>
            <w:noProof/>
            <w:sz w:val="22"/>
            <w:szCs w:val="22"/>
          </w:rPr>
          <w:tab/>
        </w:r>
        <w:r w:rsidDel="00923D7C">
          <w:rPr>
            <w:noProof/>
          </w:rPr>
          <w:delText>Command Queues Implementation</w:delText>
        </w:r>
        <w:r w:rsidDel="00923D7C">
          <w:rPr>
            <w:noProof/>
          </w:rPr>
          <w:tab/>
          <w:delText>28</w:delText>
        </w:r>
      </w:del>
    </w:p>
    <w:p w:rsidR="009C05BC" w:rsidDel="00923D7C" w:rsidRDefault="009C05BC">
      <w:pPr>
        <w:pStyle w:val="TOC3"/>
        <w:tabs>
          <w:tab w:val="left" w:pos="1320"/>
          <w:tab w:val="right" w:leader="dot" w:pos="10070"/>
        </w:tabs>
        <w:rPr>
          <w:del w:id="288" w:author="Dmitry Kaptsenel" w:date="2011-05-30T15:36:00Z"/>
          <w:rFonts w:eastAsiaTheme="minorEastAsia" w:cstheme="minorBidi"/>
          <w:i w:val="0"/>
          <w:iCs w:val="0"/>
          <w:noProof/>
          <w:sz w:val="22"/>
          <w:szCs w:val="22"/>
        </w:rPr>
      </w:pPr>
      <w:del w:id="289" w:author="Dmitry Kaptsenel" w:date="2011-05-30T15:36:00Z">
        <w:r w:rsidRPr="000021FE" w:rsidDel="00923D7C">
          <w:rPr>
            <w:rFonts w:cs="Times New Roman"/>
            <w:noProof/>
          </w:rPr>
          <w:delText>4.7.1.</w:delText>
        </w:r>
        <w:r w:rsidDel="00923D7C">
          <w:rPr>
            <w:rFonts w:eastAsiaTheme="minorEastAsia" w:cstheme="minorBidi"/>
            <w:i w:val="0"/>
            <w:iCs w:val="0"/>
            <w:noProof/>
            <w:sz w:val="22"/>
            <w:szCs w:val="22"/>
          </w:rPr>
          <w:tab/>
        </w:r>
        <w:r w:rsidDel="00923D7C">
          <w:rPr>
            <w:noProof/>
          </w:rPr>
          <w:delText>Command Queues Device Agent API</w:delText>
        </w:r>
        <w:r w:rsidDel="00923D7C">
          <w:rPr>
            <w:noProof/>
          </w:rPr>
          <w:tab/>
          <w:delText>29</w:delText>
        </w:r>
      </w:del>
    </w:p>
    <w:p w:rsidR="009C05BC" w:rsidDel="00923D7C" w:rsidRDefault="009C05BC">
      <w:pPr>
        <w:pStyle w:val="TOC3"/>
        <w:tabs>
          <w:tab w:val="left" w:pos="1320"/>
          <w:tab w:val="right" w:leader="dot" w:pos="10070"/>
        </w:tabs>
        <w:rPr>
          <w:del w:id="290" w:author="Dmitry Kaptsenel" w:date="2011-05-30T15:36:00Z"/>
          <w:rFonts w:eastAsiaTheme="minorEastAsia" w:cstheme="minorBidi"/>
          <w:i w:val="0"/>
          <w:iCs w:val="0"/>
          <w:noProof/>
          <w:sz w:val="22"/>
          <w:szCs w:val="22"/>
        </w:rPr>
      </w:pPr>
      <w:del w:id="291" w:author="Dmitry Kaptsenel" w:date="2011-05-30T15:36:00Z">
        <w:r w:rsidRPr="000021FE" w:rsidDel="00923D7C">
          <w:rPr>
            <w:rFonts w:cs="Times New Roman"/>
            <w:noProof/>
          </w:rPr>
          <w:delText>4.7.2.</w:delText>
        </w:r>
        <w:r w:rsidDel="00923D7C">
          <w:rPr>
            <w:rFonts w:eastAsiaTheme="minorEastAsia" w:cstheme="minorBidi"/>
            <w:i w:val="0"/>
            <w:iCs w:val="0"/>
            <w:noProof/>
            <w:sz w:val="22"/>
            <w:szCs w:val="22"/>
          </w:rPr>
          <w:tab/>
        </w:r>
        <w:r w:rsidDel="00923D7C">
          <w:rPr>
            <w:noProof/>
          </w:rPr>
          <w:delText>Command Types</w:delText>
        </w:r>
        <w:r w:rsidDel="00923D7C">
          <w:rPr>
            <w:noProof/>
          </w:rPr>
          <w:tab/>
          <w:delText>29</w:delText>
        </w:r>
      </w:del>
    </w:p>
    <w:p w:rsidR="009C05BC" w:rsidDel="00923D7C" w:rsidRDefault="009C05BC">
      <w:pPr>
        <w:pStyle w:val="TOC4"/>
        <w:tabs>
          <w:tab w:val="left" w:pos="1540"/>
          <w:tab w:val="right" w:leader="dot" w:pos="10070"/>
        </w:tabs>
        <w:rPr>
          <w:del w:id="292" w:author="Dmitry Kaptsenel" w:date="2011-05-30T15:36:00Z"/>
          <w:rFonts w:eastAsiaTheme="minorEastAsia" w:cstheme="minorBidi"/>
          <w:noProof/>
          <w:sz w:val="22"/>
          <w:szCs w:val="22"/>
        </w:rPr>
      </w:pPr>
      <w:del w:id="293" w:author="Dmitry Kaptsenel" w:date="2011-05-30T15:36:00Z">
        <w:r w:rsidRPr="000021FE" w:rsidDel="00923D7C">
          <w:rPr>
            <w:rFonts w:cs="Times New Roman"/>
            <w:noProof/>
          </w:rPr>
          <w:delText>4.7.2.1.</w:delText>
        </w:r>
        <w:r w:rsidDel="00923D7C">
          <w:rPr>
            <w:rFonts w:eastAsiaTheme="minorEastAsia" w:cstheme="minorBidi"/>
            <w:noProof/>
            <w:sz w:val="22"/>
            <w:szCs w:val="22"/>
          </w:rPr>
          <w:tab/>
        </w:r>
        <w:r w:rsidDel="00923D7C">
          <w:rPr>
            <w:noProof/>
          </w:rPr>
          <w:delText>Mapping Kernel Execution Commands to COI</w:delText>
        </w:r>
        <w:r w:rsidDel="00923D7C">
          <w:rPr>
            <w:noProof/>
          </w:rPr>
          <w:tab/>
          <w:delText>30</w:delText>
        </w:r>
      </w:del>
    </w:p>
    <w:p w:rsidR="009C05BC" w:rsidDel="00923D7C" w:rsidRDefault="009C05BC">
      <w:pPr>
        <w:pStyle w:val="TOC4"/>
        <w:tabs>
          <w:tab w:val="left" w:pos="1540"/>
          <w:tab w:val="right" w:leader="dot" w:pos="10070"/>
        </w:tabs>
        <w:rPr>
          <w:del w:id="294" w:author="Dmitry Kaptsenel" w:date="2011-05-30T15:36:00Z"/>
          <w:rFonts w:eastAsiaTheme="minorEastAsia" w:cstheme="minorBidi"/>
          <w:noProof/>
          <w:sz w:val="22"/>
          <w:szCs w:val="22"/>
        </w:rPr>
      </w:pPr>
      <w:del w:id="295" w:author="Dmitry Kaptsenel" w:date="2011-05-30T15:36:00Z">
        <w:r w:rsidRPr="000021FE" w:rsidDel="00923D7C">
          <w:rPr>
            <w:rFonts w:cs="Times New Roman"/>
            <w:noProof/>
          </w:rPr>
          <w:delText>4.7.2.2.</w:delText>
        </w:r>
        <w:r w:rsidDel="00923D7C">
          <w:rPr>
            <w:rFonts w:eastAsiaTheme="minorEastAsia" w:cstheme="minorBidi"/>
            <w:noProof/>
            <w:sz w:val="22"/>
            <w:szCs w:val="22"/>
          </w:rPr>
          <w:tab/>
        </w:r>
        <w:r w:rsidDel="00923D7C">
          <w:rPr>
            <w:noProof/>
          </w:rPr>
          <w:delText>Mapping Buffer-related Commands to COI</w:delText>
        </w:r>
        <w:r w:rsidDel="00923D7C">
          <w:rPr>
            <w:noProof/>
          </w:rPr>
          <w:tab/>
          <w:delText>30</w:delText>
        </w:r>
      </w:del>
    </w:p>
    <w:p w:rsidR="009C05BC" w:rsidDel="00923D7C" w:rsidRDefault="009C05BC">
      <w:pPr>
        <w:pStyle w:val="TOC3"/>
        <w:tabs>
          <w:tab w:val="left" w:pos="1320"/>
          <w:tab w:val="right" w:leader="dot" w:pos="10070"/>
        </w:tabs>
        <w:rPr>
          <w:del w:id="296" w:author="Dmitry Kaptsenel" w:date="2011-05-30T15:36:00Z"/>
          <w:rFonts w:eastAsiaTheme="minorEastAsia" w:cstheme="minorBidi"/>
          <w:i w:val="0"/>
          <w:iCs w:val="0"/>
          <w:noProof/>
          <w:sz w:val="22"/>
          <w:szCs w:val="22"/>
        </w:rPr>
      </w:pPr>
      <w:del w:id="297" w:author="Dmitry Kaptsenel" w:date="2011-05-30T15:36:00Z">
        <w:r w:rsidRPr="000021FE" w:rsidDel="00923D7C">
          <w:rPr>
            <w:rFonts w:cs="Times New Roman"/>
            <w:noProof/>
          </w:rPr>
          <w:delText>4.7.3.</w:delText>
        </w:r>
        <w:r w:rsidDel="00923D7C">
          <w:rPr>
            <w:rFonts w:eastAsiaTheme="minorEastAsia" w:cstheme="minorBidi"/>
            <w:i w:val="0"/>
            <w:iCs w:val="0"/>
            <w:noProof/>
            <w:sz w:val="22"/>
            <w:szCs w:val="22"/>
          </w:rPr>
          <w:tab/>
        </w:r>
        <w:r w:rsidDel="00923D7C">
          <w:rPr>
            <w:noProof/>
          </w:rPr>
          <w:delText>Command List Behavior</w:delText>
        </w:r>
        <w:r w:rsidDel="00923D7C">
          <w:rPr>
            <w:noProof/>
          </w:rPr>
          <w:tab/>
          <w:delText>30</w:delText>
        </w:r>
      </w:del>
    </w:p>
    <w:p w:rsidR="009C05BC" w:rsidDel="00923D7C" w:rsidRDefault="009C05BC">
      <w:pPr>
        <w:pStyle w:val="TOC4"/>
        <w:tabs>
          <w:tab w:val="left" w:pos="1540"/>
          <w:tab w:val="right" w:leader="dot" w:pos="10070"/>
        </w:tabs>
        <w:rPr>
          <w:del w:id="298" w:author="Dmitry Kaptsenel" w:date="2011-05-30T15:36:00Z"/>
          <w:rFonts w:eastAsiaTheme="minorEastAsia" w:cstheme="minorBidi"/>
          <w:noProof/>
          <w:sz w:val="22"/>
          <w:szCs w:val="22"/>
        </w:rPr>
      </w:pPr>
      <w:del w:id="299" w:author="Dmitry Kaptsenel" w:date="2011-05-30T15:36:00Z">
        <w:r w:rsidRPr="000021FE" w:rsidDel="00923D7C">
          <w:rPr>
            <w:rFonts w:cs="Times New Roman"/>
            <w:noProof/>
          </w:rPr>
          <w:delText>4.7.3.1.</w:delText>
        </w:r>
        <w:r w:rsidDel="00923D7C">
          <w:rPr>
            <w:rFonts w:eastAsiaTheme="minorEastAsia" w:cstheme="minorBidi"/>
            <w:noProof/>
            <w:sz w:val="22"/>
            <w:szCs w:val="22"/>
          </w:rPr>
          <w:tab/>
        </w:r>
        <w:r w:rsidDel="00923D7C">
          <w:rPr>
            <w:noProof/>
          </w:rPr>
          <w:delText>In-Order Command Lists</w:delText>
        </w:r>
        <w:r w:rsidDel="00923D7C">
          <w:rPr>
            <w:noProof/>
          </w:rPr>
          <w:tab/>
          <w:delText>31</w:delText>
        </w:r>
      </w:del>
    </w:p>
    <w:p w:rsidR="009C05BC" w:rsidDel="00923D7C" w:rsidRDefault="009C05BC">
      <w:pPr>
        <w:pStyle w:val="TOC4"/>
        <w:tabs>
          <w:tab w:val="left" w:pos="1540"/>
          <w:tab w:val="right" w:leader="dot" w:pos="10070"/>
        </w:tabs>
        <w:rPr>
          <w:del w:id="300" w:author="Dmitry Kaptsenel" w:date="2011-05-30T15:36:00Z"/>
          <w:rFonts w:eastAsiaTheme="minorEastAsia" w:cstheme="minorBidi"/>
          <w:noProof/>
          <w:sz w:val="22"/>
          <w:szCs w:val="22"/>
        </w:rPr>
      </w:pPr>
      <w:del w:id="301" w:author="Dmitry Kaptsenel" w:date="2011-05-30T15:36:00Z">
        <w:r w:rsidRPr="000021FE" w:rsidDel="00923D7C">
          <w:rPr>
            <w:rFonts w:cs="Times New Roman"/>
            <w:noProof/>
          </w:rPr>
          <w:delText>4.7.3.2.</w:delText>
        </w:r>
        <w:r w:rsidDel="00923D7C">
          <w:rPr>
            <w:rFonts w:eastAsiaTheme="minorEastAsia" w:cstheme="minorBidi"/>
            <w:noProof/>
            <w:sz w:val="22"/>
            <w:szCs w:val="22"/>
          </w:rPr>
          <w:tab/>
        </w:r>
        <w:r w:rsidDel="00923D7C">
          <w:rPr>
            <w:noProof/>
          </w:rPr>
          <w:delText>Out-Of-Order Command Lists</w:delText>
        </w:r>
        <w:r w:rsidDel="00923D7C">
          <w:rPr>
            <w:noProof/>
          </w:rPr>
          <w:tab/>
          <w:delText>35</w:delText>
        </w:r>
      </w:del>
    </w:p>
    <w:p w:rsidR="009C05BC" w:rsidDel="00923D7C" w:rsidRDefault="009C05BC">
      <w:pPr>
        <w:pStyle w:val="TOC3"/>
        <w:tabs>
          <w:tab w:val="left" w:pos="1320"/>
          <w:tab w:val="right" w:leader="dot" w:pos="10070"/>
        </w:tabs>
        <w:rPr>
          <w:del w:id="302" w:author="Dmitry Kaptsenel" w:date="2011-05-30T15:36:00Z"/>
          <w:rFonts w:eastAsiaTheme="minorEastAsia" w:cstheme="minorBidi"/>
          <w:i w:val="0"/>
          <w:iCs w:val="0"/>
          <w:noProof/>
          <w:sz w:val="22"/>
          <w:szCs w:val="22"/>
        </w:rPr>
      </w:pPr>
      <w:del w:id="303" w:author="Dmitry Kaptsenel" w:date="2011-05-30T15:36:00Z">
        <w:r w:rsidRPr="000021FE" w:rsidDel="00923D7C">
          <w:rPr>
            <w:rFonts w:cs="Times New Roman"/>
            <w:noProof/>
          </w:rPr>
          <w:delText>4.7.4.</w:delText>
        </w:r>
        <w:r w:rsidDel="00923D7C">
          <w:rPr>
            <w:rFonts w:eastAsiaTheme="minorEastAsia" w:cstheme="minorBidi"/>
            <w:i w:val="0"/>
            <w:iCs w:val="0"/>
            <w:noProof/>
            <w:sz w:val="22"/>
            <w:szCs w:val="22"/>
          </w:rPr>
          <w:tab/>
        </w:r>
        <w:r w:rsidDel="00923D7C">
          <w:rPr>
            <w:noProof/>
          </w:rPr>
          <w:delText>Command Batching</w:delText>
        </w:r>
        <w:r w:rsidDel="00923D7C">
          <w:rPr>
            <w:noProof/>
          </w:rPr>
          <w:tab/>
          <w:delText>39</w:delText>
        </w:r>
      </w:del>
    </w:p>
    <w:p w:rsidR="009C05BC" w:rsidDel="00923D7C" w:rsidRDefault="009C05BC">
      <w:pPr>
        <w:pStyle w:val="TOC3"/>
        <w:tabs>
          <w:tab w:val="left" w:pos="1320"/>
          <w:tab w:val="right" w:leader="dot" w:pos="10070"/>
        </w:tabs>
        <w:rPr>
          <w:del w:id="304" w:author="Dmitry Kaptsenel" w:date="2011-05-30T15:36:00Z"/>
          <w:rFonts w:eastAsiaTheme="minorEastAsia" w:cstheme="minorBidi"/>
          <w:i w:val="0"/>
          <w:iCs w:val="0"/>
          <w:noProof/>
          <w:sz w:val="22"/>
          <w:szCs w:val="22"/>
        </w:rPr>
      </w:pPr>
      <w:del w:id="305" w:author="Dmitry Kaptsenel" w:date="2011-05-30T15:36:00Z">
        <w:r w:rsidRPr="000021FE" w:rsidDel="00923D7C">
          <w:rPr>
            <w:rFonts w:cs="Times New Roman"/>
            <w:noProof/>
          </w:rPr>
          <w:delText>4.7.5.</w:delText>
        </w:r>
        <w:r w:rsidDel="00923D7C">
          <w:rPr>
            <w:rFonts w:eastAsiaTheme="minorEastAsia" w:cstheme="minorBidi"/>
            <w:i w:val="0"/>
            <w:iCs w:val="0"/>
            <w:noProof/>
            <w:sz w:val="22"/>
            <w:szCs w:val="22"/>
          </w:rPr>
          <w:tab/>
        </w:r>
        <w:r w:rsidDel="00923D7C">
          <w:rPr>
            <w:noProof/>
          </w:rPr>
          <w:delText>Service Command Queue</w:delText>
        </w:r>
        <w:r w:rsidDel="00923D7C">
          <w:rPr>
            <w:noProof/>
          </w:rPr>
          <w:tab/>
          <w:delText>39</w:delText>
        </w:r>
      </w:del>
    </w:p>
    <w:p w:rsidR="009C05BC" w:rsidDel="00923D7C" w:rsidRDefault="009C05BC">
      <w:pPr>
        <w:pStyle w:val="TOC2"/>
        <w:tabs>
          <w:tab w:val="left" w:pos="880"/>
          <w:tab w:val="right" w:leader="dot" w:pos="10070"/>
        </w:tabs>
        <w:rPr>
          <w:del w:id="306" w:author="Dmitry Kaptsenel" w:date="2011-05-30T15:36:00Z"/>
          <w:rFonts w:eastAsiaTheme="minorEastAsia" w:cstheme="minorBidi"/>
          <w:smallCaps w:val="0"/>
          <w:noProof/>
          <w:sz w:val="22"/>
          <w:szCs w:val="22"/>
        </w:rPr>
      </w:pPr>
      <w:del w:id="307" w:author="Dmitry Kaptsenel" w:date="2011-05-30T15:36:00Z">
        <w:r w:rsidRPr="000021FE" w:rsidDel="00923D7C">
          <w:rPr>
            <w:rFonts w:cs="Times New Roman"/>
            <w:noProof/>
          </w:rPr>
          <w:delText>4.8.</w:delText>
        </w:r>
        <w:r w:rsidDel="00923D7C">
          <w:rPr>
            <w:rFonts w:eastAsiaTheme="minorEastAsia" w:cstheme="minorBidi"/>
            <w:smallCaps w:val="0"/>
            <w:noProof/>
            <w:sz w:val="22"/>
            <w:szCs w:val="22"/>
          </w:rPr>
          <w:tab/>
        </w:r>
        <w:r w:rsidDel="00923D7C">
          <w:rPr>
            <w:noProof/>
          </w:rPr>
          <w:delText>Support for printf() in kernels</w:delText>
        </w:r>
        <w:r w:rsidDel="00923D7C">
          <w:rPr>
            <w:noProof/>
          </w:rPr>
          <w:tab/>
          <w:delText>40</w:delText>
        </w:r>
      </w:del>
    </w:p>
    <w:p w:rsidR="009C05BC" w:rsidDel="00923D7C" w:rsidRDefault="009C05BC">
      <w:pPr>
        <w:pStyle w:val="TOC2"/>
        <w:tabs>
          <w:tab w:val="left" w:pos="880"/>
          <w:tab w:val="right" w:leader="dot" w:pos="10070"/>
        </w:tabs>
        <w:rPr>
          <w:del w:id="308" w:author="Dmitry Kaptsenel" w:date="2011-05-30T15:36:00Z"/>
          <w:rFonts w:eastAsiaTheme="minorEastAsia" w:cstheme="minorBidi"/>
          <w:smallCaps w:val="0"/>
          <w:noProof/>
          <w:sz w:val="22"/>
          <w:szCs w:val="22"/>
        </w:rPr>
      </w:pPr>
      <w:del w:id="309" w:author="Dmitry Kaptsenel" w:date="2011-05-30T15:36:00Z">
        <w:r w:rsidRPr="000021FE" w:rsidDel="00923D7C">
          <w:rPr>
            <w:rFonts w:cs="Times New Roman"/>
            <w:noProof/>
          </w:rPr>
          <w:delText>4.9.</w:delText>
        </w:r>
        <w:r w:rsidDel="00923D7C">
          <w:rPr>
            <w:rFonts w:eastAsiaTheme="minorEastAsia" w:cstheme="minorBidi"/>
            <w:smallCaps w:val="0"/>
            <w:noProof/>
            <w:sz w:val="22"/>
            <w:szCs w:val="22"/>
          </w:rPr>
          <w:tab/>
        </w:r>
        <w:r w:rsidDel="00923D7C">
          <w:rPr>
            <w:noProof/>
          </w:rPr>
          <w:delText>Performance counters</w:delText>
        </w:r>
        <w:r w:rsidDel="00923D7C">
          <w:rPr>
            <w:noProof/>
          </w:rPr>
          <w:tab/>
          <w:delText>41</w:delText>
        </w:r>
      </w:del>
    </w:p>
    <w:p w:rsidR="009C05BC" w:rsidDel="00923D7C" w:rsidRDefault="009C05BC">
      <w:pPr>
        <w:pStyle w:val="TOC2"/>
        <w:tabs>
          <w:tab w:val="left" w:pos="880"/>
          <w:tab w:val="right" w:leader="dot" w:pos="10070"/>
        </w:tabs>
        <w:rPr>
          <w:del w:id="310" w:author="Dmitry Kaptsenel" w:date="2011-05-30T15:36:00Z"/>
          <w:rFonts w:eastAsiaTheme="minorEastAsia" w:cstheme="minorBidi"/>
          <w:smallCaps w:val="0"/>
          <w:noProof/>
          <w:sz w:val="22"/>
          <w:szCs w:val="22"/>
        </w:rPr>
      </w:pPr>
      <w:del w:id="311" w:author="Dmitry Kaptsenel" w:date="2011-05-30T15:36:00Z">
        <w:r w:rsidRPr="000021FE" w:rsidDel="00923D7C">
          <w:rPr>
            <w:rFonts w:cs="Times New Roman"/>
            <w:noProof/>
          </w:rPr>
          <w:delText>4.10.</w:delText>
        </w:r>
        <w:r w:rsidDel="00923D7C">
          <w:rPr>
            <w:rFonts w:eastAsiaTheme="minorEastAsia" w:cstheme="minorBidi"/>
            <w:smallCaps w:val="0"/>
            <w:noProof/>
            <w:sz w:val="22"/>
            <w:szCs w:val="22"/>
          </w:rPr>
          <w:tab/>
        </w:r>
        <w:r w:rsidDel="00923D7C">
          <w:rPr>
            <w:noProof/>
          </w:rPr>
          <w:delText>Interface with MIC Backend Compiler</w:delText>
        </w:r>
        <w:r w:rsidDel="00923D7C">
          <w:rPr>
            <w:noProof/>
          </w:rPr>
          <w:tab/>
          <w:delText>43</w:delText>
        </w:r>
      </w:del>
    </w:p>
    <w:p w:rsidR="009C05BC" w:rsidDel="00923D7C" w:rsidRDefault="009C05BC">
      <w:pPr>
        <w:pStyle w:val="TOC3"/>
        <w:tabs>
          <w:tab w:val="left" w:pos="1320"/>
          <w:tab w:val="right" w:leader="dot" w:pos="10070"/>
        </w:tabs>
        <w:rPr>
          <w:del w:id="312" w:author="Dmitry Kaptsenel" w:date="2011-05-30T15:36:00Z"/>
          <w:rFonts w:eastAsiaTheme="minorEastAsia" w:cstheme="minorBidi"/>
          <w:i w:val="0"/>
          <w:iCs w:val="0"/>
          <w:noProof/>
          <w:sz w:val="22"/>
          <w:szCs w:val="22"/>
        </w:rPr>
      </w:pPr>
      <w:del w:id="313" w:author="Dmitry Kaptsenel" w:date="2011-05-30T15:36:00Z">
        <w:r w:rsidRPr="000021FE" w:rsidDel="00923D7C">
          <w:rPr>
            <w:rFonts w:cs="Times New Roman"/>
            <w:noProof/>
          </w:rPr>
          <w:delText>4.10.1.</w:delText>
        </w:r>
        <w:r w:rsidDel="00923D7C">
          <w:rPr>
            <w:rFonts w:eastAsiaTheme="minorEastAsia" w:cstheme="minorBidi"/>
            <w:i w:val="0"/>
            <w:iCs w:val="0"/>
            <w:noProof/>
            <w:sz w:val="22"/>
            <w:szCs w:val="22"/>
          </w:rPr>
          <w:tab/>
        </w:r>
        <w:r w:rsidDel="00923D7C">
          <w:rPr>
            <w:noProof/>
          </w:rPr>
          <w:delText>MIC Backend Initialization</w:delText>
        </w:r>
        <w:r w:rsidDel="00923D7C">
          <w:rPr>
            <w:noProof/>
          </w:rPr>
          <w:tab/>
          <w:delText>43</w:delText>
        </w:r>
      </w:del>
    </w:p>
    <w:p w:rsidR="009C05BC" w:rsidDel="00923D7C" w:rsidRDefault="009C05BC">
      <w:pPr>
        <w:pStyle w:val="TOC3"/>
        <w:tabs>
          <w:tab w:val="left" w:pos="1320"/>
          <w:tab w:val="right" w:leader="dot" w:pos="10070"/>
        </w:tabs>
        <w:rPr>
          <w:del w:id="314" w:author="Dmitry Kaptsenel" w:date="2011-05-30T15:36:00Z"/>
          <w:rFonts w:eastAsiaTheme="minorEastAsia" w:cstheme="minorBidi"/>
          <w:i w:val="0"/>
          <w:iCs w:val="0"/>
          <w:noProof/>
          <w:sz w:val="22"/>
          <w:szCs w:val="22"/>
        </w:rPr>
      </w:pPr>
      <w:del w:id="315" w:author="Dmitry Kaptsenel" w:date="2011-05-30T15:36:00Z">
        <w:r w:rsidRPr="000021FE" w:rsidDel="00923D7C">
          <w:rPr>
            <w:rFonts w:cs="Times New Roman"/>
            <w:noProof/>
          </w:rPr>
          <w:delText>4.10.2.</w:delText>
        </w:r>
        <w:r w:rsidDel="00923D7C">
          <w:rPr>
            <w:rFonts w:eastAsiaTheme="minorEastAsia" w:cstheme="minorBidi"/>
            <w:i w:val="0"/>
            <w:iCs w:val="0"/>
            <w:noProof/>
            <w:sz w:val="22"/>
            <w:szCs w:val="22"/>
          </w:rPr>
          <w:tab/>
        </w:r>
        <w:r w:rsidDel="00923D7C">
          <w:rPr>
            <w:noProof/>
          </w:rPr>
          <w:delText>Passing Kernel Binaries from the Host to the Device</w:delText>
        </w:r>
        <w:r w:rsidDel="00923D7C">
          <w:rPr>
            <w:noProof/>
          </w:rPr>
          <w:tab/>
          <w:delText>44</w:delText>
        </w:r>
      </w:del>
    </w:p>
    <w:p w:rsidR="009C05BC" w:rsidDel="00923D7C" w:rsidRDefault="009C05BC">
      <w:pPr>
        <w:pStyle w:val="TOC4"/>
        <w:tabs>
          <w:tab w:val="left" w:pos="1540"/>
          <w:tab w:val="right" w:leader="dot" w:pos="10070"/>
        </w:tabs>
        <w:rPr>
          <w:del w:id="316" w:author="Dmitry Kaptsenel" w:date="2011-05-30T15:36:00Z"/>
          <w:rFonts w:eastAsiaTheme="minorEastAsia" w:cstheme="minorBidi"/>
          <w:noProof/>
          <w:sz w:val="22"/>
          <w:szCs w:val="22"/>
        </w:rPr>
      </w:pPr>
      <w:del w:id="317" w:author="Dmitry Kaptsenel" w:date="2011-05-30T15:36:00Z">
        <w:r w:rsidRPr="000021FE" w:rsidDel="00923D7C">
          <w:rPr>
            <w:rFonts w:cs="Times New Roman"/>
            <w:noProof/>
          </w:rPr>
          <w:delText>4.10.2.1.</w:delText>
        </w:r>
        <w:r w:rsidDel="00923D7C">
          <w:rPr>
            <w:rFonts w:eastAsiaTheme="minorEastAsia" w:cstheme="minorBidi"/>
            <w:noProof/>
            <w:sz w:val="22"/>
            <w:szCs w:val="22"/>
          </w:rPr>
          <w:tab/>
        </w:r>
        <w:r w:rsidDel="00923D7C">
          <w:rPr>
            <w:noProof/>
          </w:rPr>
          <w:delText>Executable permissions issue</w:delText>
        </w:r>
        <w:r w:rsidDel="00923D7C">
          <w:rPr>
            <w:noProof/>
          </w:rPr>
          <w:tab/>
          <w:delText>44</w:delText>
        </w:r>
      </w:del>
    </w:p>
    <w:p w:rsidR="009C05BC" w:rsidDel="00923D7C" w:rsidRDefault="009C05BC">
      <w:pPr>
        <w:pStyle w:val="TOC4"/>
        <w:tabs>
          <w:tab w:val="left" w:pos="1540"/>
          <w:tab w:val="right" w:leader="dot" w:pos="10070"/>
        </w:tabs>
        <w:rPr>
          <w:del w:id="318" w:author="Dmitry Kaptsenel" w:date="2011-05-30T15:36:00Z"/>
          <w:rFonts w:eastAsiaTheme="minorEastAsia" w:cstheme="minorBidi"/>
          <w:noProof/>
          <w:sz w:val="22"/>
          <w:szCs w:val="22"/>
        </w:rPr>
      </w:pPr>
      <w:del w:id="319" w:author="Dmitry Kaptsenel" w:date="2011-05-30T15:36:00Z">
        <w:r w:rsidRPr="000021FE" w:rsidDel="00923D7C">
          <w:rPr>
            <w:rFonts w:cs="Times New Roman"/>
            <w:noProof/>
          </w:rPr>
          <w:delText>4.10.2.2.</w:delText>
        </w:r>
        <w:r w:rsidDel="00923D7C">
          <w:rPr>
            <w:rFonts w:eastAsiaTheme="minorEastAsia" w:cstheme="minorBidi"/>
            <w:noProof/>
            <w:sz w:val="22"/>
            <w:szCs w:val="22"/>
          </w:rPr>
          <w:tab/>
        </w:r>
        <w:r w:rsidDel="00923D7C">
          <w:rPr>
            <w:noProof/>
          </w:rPr>
          <w:delText>Executable memory management on Device</w:delText>
        </w:r>
        <w:r w:rsidDel="00923D7C">
          <w:rPr>
            <w:noProof/>
          </w:rPr>
          <w:tab/>
          <w:delText>45</w:delText>
        </w:r>
      </w:del>
    </w:p>
    <w:p w:rsidR="009C05BC" w:rsidDel="00923D7C" w:rsidRDefault="009C05BC">
      <w:pPr>
        <w:pStyle w:val="TOC4"/>
        <w:tabs>
          <w:tab w:val="left" w:pos="1540"/>
          <w:tab w:val="right" w:leader="dot" w:pos="10070"/>
        </w:tabs>
        <w:rPr>
          <w:del w:id="320" w:author="Dmitry Kaptsenel" w:date="2011-05-30T15:36:00Z"/>
          <w:rFonts w:eastAsiaTheme="minorEastAsia" w:cstheme="minorBidi"/>
          <w:noProof/>
          <w:sz w:val="22"/>
          <w:szCs w:val="22"/>
        </w:rPr>
      </w:pPr>
      <w:del w:id="321" w:author="Dmitry Kaptsenel" w:date="2011-05-30T15:36:00Z">
        <w:r w:rsidRPr="000021FE" w:rsidDel="00923D7C">
          <w:rPr>
            <w:rFonts w:cs="Times New Roman"/>
            <w:noProof/>
          </w:rPr>
          <w:delText>4.10.2.3.</w:delText>
        </w:r>
        <w:r w:rsidDel="00923D7C">
          <w:rPr>
            <w:rFonts w:eastAsiaTheme="minorEastAsia" w:cstheme="minorBidi"/>
            <w:noProof/>
            <w:sz w:val="22"/>
            <w:szCs w:val="22"/>
          </w:rPr>
          <w:tab/>
        </w:r>
        <w:r w:rsidDel="00923D7C">
          <w:rPr>
            <w:noProof/>
          </w:rPr>
          <w:delText>Kernels cache on Device</w:delText>
        </w:r>
        <w:r w:rsidDel="00923D7C">
          <w:rPr>
            <w:noProof/>
          </w:rPr>
          <w:tab/>
          <w:delText>45</w:delText>
        </w:r>
      </w:del>
    </w:p>
    <w:p w:rsidR="009C05BC" w:rsidDel="00923D7C" w:rsidRDefault="009C05BC">
      <w:pPr>
        <w:pStyle w:val="TOC4"/>
        <w:tabs>
          <w:tab w:val="left" w:pos="1540"/>
          <w:tab w:val="right" w:leader="dot" w:pos="10070"/>
        </w:tabs>
        <w:rPr>
          <w:del w:id="322" w:author="Dmitry Kaptsenel" w:date="2011-05-30T15:36:00Z"/>
          <w:rFonts w:eastAsiaTheme="minorEastAsia" w:cstheme="minorBidi"/>
          <w:noProof/>
          <w:sz w:val="22"/>
          <w:szCs w:val="22"/>
        </w:rPr>
      </w:pPr>
      <w:del w:id="323" w:author="Dmitry Kaptsenel" w:date="2011-05-30T15:36:00Z">
        <w:r w:rsidRPr="000021FE" w:rsidDel="00923D7C">
          <w:rPr>
            <w:rFonts w:cs="Times New Roman"/>
            <w:noProof/>
          </w:rPr>
          <w:delText>4.10.2.4.</w:delText>
        </w:r>
        <w:r w:rsidDel="00923D7C">
          <w:rPr>
            <w:rFonts w:eastAsiaTheme="minorEastAsia" w:cstheme="minorBidi"/>
            <w:noProof/>
            <w:sz w:val="22"/>
            <w:szCs w:val="22"/>
          </w:rPr>
          <w:tab/>
        </w:r>
        <w:r w:rsidDel="00923D7C">
          <w:rPr>
            <w:noProof/>
          </w:rPr>
          <w:delText>Transporting kernel connection and other directives from host to device</w:delText>
        </w:r>
        <w:r w:rsidDel="00923D7C">
          <w:rPr>
            <w:noProof/>
          </w:rPr>
          <w:tab/>
          <w:delText>47</w:delText>
        </w:r>
      </w:del>
    </w:p>
    <w:p w:rsidR="009C05BC" w:rsidDel="00923D7C" w:rsidRDefault="009C05BC">
      <w:pPr>
        <w:pStyle w:val="TOC3"/>
        <w:tabs>
          <w:tab w:val="left" w:pos="1320"/>
          <w:tab w:val="right" w:leader="dot" w:pos="10070"/>
        </w:tabs>
        <w:rPr>
          <w:del w:id="324" w:author="Dmitry Kaptsenel" w:date="2011-05-30T15:36:00Z"/>
          <w:rFonts w:eastAsiaTheme="minorEastAsia" w:cstheme="minorBidi"/>
          <w:i w:val="0"/>
          <w:iCs w:val="0"/>
          <w:noProof/>
          <w:sz w:val="22"/>
          <w:szCs w:val="22"/>
        </w:rPr>
      </w:pPr>
      <w:del w:id="325" w:author="Dmitry Kaptsenel" w:date="2011-05-30T15:36:00Z">
        <w:r w:rsidRPr="000021FE" w:rsidDel="00923D7C">
          <w:rPr>
            <w:rFonts w:cs="Times New Roman"/>
            <w:noProof/>
          </w:rPr>
          <w:delText>4.10.3.</w:delText>
        </w:r>
        <w:r w:rsidDel="00923D7C">
          <w:rPr>
            <w:rFonts w:eastAsiaTheme="minorEastAsia" w:cstheme="minorBidi"/>
            <w:i w:val="0"/>
            <w:iCs w:val="0"/>
            <w:noProof/>
            <w:sz w:val="22"/>
            <w:szCs w:val="22"/>
          </w:rPr>
          <w:tab/>
        </w:r>
        <w:r w:rsidDel="00923D7C">
          <w:rPr>
            <w:noProof/>
          </w:rPr>
          <w:delText>Managing MIC Backend objects on the Device Side.</w:delText>
        </w:r>
        <w:r w:rsidDel="00923D7C">
          <w:rPr>
            <w:noProof/>
          </w:rPr>
          <w:tab/>
          <w:delText>49</w:delText>
        </w:r>
      </w:del>
    </w:p>
    <w:p w:rsidR="009C05BC" w:rsidDel="00923D7C" w:rsidRDefault="009C05BC">
      <w:pPr>
        <w:pStyle w:val="TOC2"/>
        <w:tabs>
          <w:tab w:val="left" w:pos="880"/>
          <w:tab w:val="right" w:leader="dot" w:pos="10070"/>
        </w:tabs>
        <w:rPr>
          <w:del w:id="326" w:author="Dmitry Kaptsenel" w:date="2011-05-30T15:36:00Z"/>
          <w:rFonts w:eastAsiaTheme="minorEastAsia" w:cstheme="minorBidi"/>
          <w:smallCaps w:val="0"/>
          <w:noProof/>
          <w:sz w:val="22"/>
          <w:szCs w:val="22"/>
        </w:rPr>
      </w:pPr>
      <w:del w:id="327" w:author="Dmitry Kaptsenel" w:date="2011-05-30T15:36:00Z">
        <w:r w:rsidRPr="000021FE" w:rsidDel="00923D7C">
          <w:rPr>
            <w:rFonts w:cs="Times New Roman"/>
            <w:noProof/>
          </w:rPr>
          <w:delText>4.11.</w:delText>
        </w:r>
        <w:r w:rsidDel="00923D7C">
          <w:rPr>
            <w:rFonts w:eastAsiaTheme="minorEastAsia" w:cstheme="minorBidi"/>
            <w:smallCaps w:val="0"/>
            <w:noProof/>
            <w:sz w:val="22"/>
            <w:szCs w:val="22"/>
          </w:rPr>
          <w:tab/>
        </w:r>
        <w:r w:rsidDel="00923D7C">
          <w:rPr>
            <w:noProof/>
          </w:rPr>
          <w:delText>TBB Usage on device</w:delText>
        </w:r>
        <w:r w:rsidDel="00923D7C">
          <w:rPr>
            <w:noProof/>
          </w:rPr>
          <w:tab/>
          <w:delText>50</w:delText>
        </w:r>
      </w:del>
    </w:p>
    <w:p w:rsidR="009C05BC" w:rsidDel="00923D7C" w:rsidRDefault="009C05BC">
      <w:pPr>
        <w:pStyle w:val="TOC3"/>
        <w:tabs>
          <w:tab w:val="left" w:pos="1320"/>
          <w:tab w:val="right" w:leader="dot" w:pos="10070"/>
        </w:tabs>
        <w:rPr>
          <w:del w:id="328" w:author="Dmitry Kaptsenel" w:date="2011-05-30T15:36:00Z"/>
          <w:rFonts w:eastAsiaTheme="minorEastAsia" w:cstheme="minorBidi"/>
          <w:i w:val="0"/>
          <w:iCs w:val="0"/>
          <w:noProof/>
          <w:sz w:val="22"/>
          <w:szCs w:val="22"/>
        </w:rPr>
      </w:pPr>
      <w:del w:id="329" w:author="Dmitry Kaptsenel" w:date="2011-05-30T15:36:00Z">
        <w:r w:rsidRPr="000021FE" w:rsidDel="00923D7C">
          <w:rPr>
            <w:rFonts w:cs="Times New Roman"/>
            <w:noProof/>
          </w:rPr>
          <w:delText>4.11.1.</w:delText>
        </w:r>
        <w:r w:rsidDel="00923D7C">
          <w:rPr>
            <w:rFonts w:eastAsiaTheme="minorEastAsia" w:cstheme="minorBidi"/>
            <w:i w:val="0"/>
            <w:iCs w:val="0"/>
            <w:noProof/>
            <w:sz w:val="22"/>
            <w:szCs w:val="22"/>
          </w:rPr>
          <w:tab/>
        </w:r>
        <w:r w:rsidDel="00923D7C">
          <w:rPr>
            <w:noProof/>
          </w:rPr>
          <w:delText>Comparing parallel solutions on MIC</w:delText>
        </w:r>
        <w:r w:rsidDel="00923D7C">
          <w:rPr>
            <w:noProof/>
          </w:rPr>
          <w:tab/>
          <w:delText>50</w:delText>
        </w:r>
      </w:del>
    </w:p>
    <w:p w:rsidR="009C05BC" w:rsidDel="00923D7C" w:rsidRDefault="009C05BC">
      <w:pPr>
        <w:pStyle w:val="TOC4"/>
        <w:tabs>
          <w:tab w:val="left" w:pos="1540"/>
          <w:tab w:val="right" w:leader="dot" w:pos="10070"/>
        </w:tabs>
        <w:rPr>
          <w:del w:id="330" w:author="Dmitry Kaptsenel" w:date="2011-05-30T15:36:00Z"/>
          <w:rFonts w:eastAsiaTheme="minorEastAsia" w:cstheme="minorBidi"/>
          <w:noProof/>
          <w:sz w:val="22"/>
          <w:szCs w:val="22"/>
        </w:rPr>
      </w:pPr>
      <w:del w:id="331" w:author="Dmitry Kaptsenel" w:date="2011-05-30T15:36:00Z">
        <w:r w:rsidRPr="000021FE" w:rsidDel="00923D7C">
          <w:rPr>
            <w:rFonts w:cs="Times New Roman"/>
            <w:noProof/>
          </w:rPr>
          <w:delText>4.11.1.1.</w:delText>
        </w:r>
        <w:r w:rsidDel="00923D7C">
          <w:rPr>
            <w:rFonts w:eastAsiaTheme="minorEastAsia" w:cstheme="minorBidi"/>
            <w:noProof/>
            <w:sz w:val="22"/>
            <w:szCs w:val="22"/>
          </w:rPr>
          <w:tab/>
        </w:r>
        <w:r w:rsidDel="00923D7C">
          <w:rPr>
            <w:noProof/>
          </w:rPr>
          <w:delText>Experiment description</w:delText>
        </w:r>
        <w:r w:rsidDel="00923D7C">
          <w:rPr>
            <w:noProof/>
          </w:rPr>
          <w:tab/>
          <w:delText>50</w:delText>
        </w:r>
      </w:del>
    </w:p>
    <w:p w:rsidR="009C05BC" w:rsidDel="00923D7C" w:rsidRDefault="009C05BC">
      <w:pPr>
        <w:pStyle w:val="TOC4"/>
        <w:tabs>
          <w:tab w:val="left" w:pos="1540"/>
          <w:tab w:val="right" w:leader="dot" w:pos="10070"/>
        </w:tabs>
        <w:rPr>
          <w:del w:id="332" w:author="Dmitry Kaptsenel" w:date="2011-05-30T15:36:00Z"/>
          <w:rFonts w:eastAsiaTheme="minorEastAsia" w:cstheme="minorBidi"/>
          <w:noProof/>
          <w:sz w:val="22"/>
          <w:szCs w:val="22"/>
        </w:rPr>
      </w:pPr>
      <w:del w:id="333" w:author="Dmitry Kaptsenel" w:date="2011-05-30T15:36:00Z">
        <w:r w:rsidRPr="000021FE" w:rsidDel="00923D7C">
          <w:rPr>
            <w:rFonts w:cs="Times New Roman"/>
            <w:noProof/>
          </w:rPr>
          <w:delText>4.11.1.2.</w:delText>
        </w:r>
        <w:r w:rsidDel="00923D7C">
          <w:rPr>
            <w:rFonts w:eastAsiaTheme="minorEastAsia" w:cstheme="minorBidi"/>
            <w:noProof/>
            <w:sz w:val="22"/>
            <w:szCs w:val="22"/>
          </w:rPr>
          <w:tab/>
        </w:r>
        <w:r w:rsidDel="00923D7C">
          <w:rPr>
            <w:noProof/>
          </w:rPr>
          <w:delText>Experiments results</w:delText>
        </w:r>
        <w:r w:rsidDel="00923D7C">
          <w:rPr>
            <w:noProof/>
          </w:rPr>
          <w:tab/>
          <w:delText>51</w:delText>
        </w:r>
      </w:del>
    </w:p>
    <w:p w:rsidR="009C05BC" w:rsidDel="00923D7C" w:rsidRDefault="009C05BC">
      <w:pPr>
        <w:pStyle w:val="TOC4"/>
        <w:tabs>
          <w:tab w:val="left" w:pos="1540"/>
          <w:tab w:val="right" w:leader="dot" w:pos="10070"/>
        </w:tabs>
        <w:rPr>
          <w:del w:id="334" w:author="Dmitry Kaptsenel" w:date="2011-05-30T15:36:00Z"/>
          <w:rFonts w:eastAsiaTheme="minorEastAsia" w:cstheme="minorBidi"/>
          <w:noProof/>
          <w:sz w:val="22"/>
          <w:szCs w:val="22"/>
        </w:rPr>
      </w:pPr>
      <w:del w:id="335" w:author="Dmitry Kaptsenel" w:date="2011-05-30T15:36:00Z">
        <w:r w:rsidRPr="000021FE" w:rsidDel="00923D7C">
          <w:rPr>
            <w:rFonts w:cs="Times New Roman"/>
            <w:noProof/>
          </w:rPr>
          <w:delText>4.11.1.3.</w:delText>
        </w:r>
        <w:r w:rsidDel="00923D7C">
          <w:rPr>
            <w:rFonts w:eastAsiaTheme="minorEastAsia" w:cstheme="minorBidi"/>
            <w:noProof/>
            <w:sz w:val="22"/>
            <w:szCs w:val="22"/>
          </w:rPr>
          <w:tab/>
        </w:r>
        <w:r w:rsidDel="00923D7C">
          <w:rPr>
            <w:noProof/>
          </w:rPr>
          <w:delText>Experiments Conclusions</w:delText>
        </w:r>
        <w:r w:rsidDel="00923D7C">
          <w:rPr>
            <w:noProof/>
          </w:rPr>
          <w:tab/>
          <w:delText>52</w:delText>
        </w:r>
      </w:del>
    </w:p>
    <w:p w:rsidR="009C05BC" w:rsidDel="00923D7C" w:rsidRDefault="009C05BC">
      <w:pPr>
        <w:pStyle w:val="TOC3"/>
        <w:tabs>
          <w:tab w:val="left" w:pos="1320"/>
          <w:tab w:val="right" w:leader="dot" w:pos="10070"/>
        </w:tabs>
        <w:rPr>
          <w:del w:id="336" w:author="Dmitry Kaptsenel" w:date="2011-05-30T15:36:00Z"/>
          <w:rFonts w:eastAsiaTheme="minorEastAsia" w:cstheme="minorBidi"/>
          <w:i w:val="0"/>
          <w:iCs w:val="0"/>
          <w:noProof/>
          <w:sz w:val="22"/>
          <w:szCs w:val="22"/>
        </w:rPr>
      </w:pPr>
      <w:del w:id="337" w:author="Dmitry Kaptsenel" w:date="2011-05-30T15:36:00Z">
        <w:r w:rsidRPr="000021FE" w:rsidDel="00923D7C">
          <w:rPr>
            <w:rFonts w:cs="Times New Roman"/>
            <w:noProof/>
          </w:rPr>
          <w:delText>4.11.2.</w:delText>
        </w:r>
        <w:r w:rsidDel="00923D7C">
          <w:rPr>
            <w:rFonts w:eastAsiaTheme="minorEastAsia" w:cstheme="minorBidi"/>
            <w:i w:val="0"/>
            <w:iCs w:val="0"/>
            <w:noProof/>
            <w:sz w:val="22"/>
            <w:szCs w:val="22"/>
          </w:rPr>
          <w:tab/>
        </w:r>
        <w:r w:rsidDel="00923D7C">
          <w:rPr>
            <w:noProof/>
          </w:rPr>
          <w:delText>Understanding the TBB approach</w:delText>
        </w:r>
        <w:r w:rsidDel="00923D7C">
          <w:rPr>
            <w:noProof/>
          </w:rPr>
          <w:tab/>
          <w:delText>53</w:delText>
        </w:r>
      </w:del>
    </w:p>
    <w:p w:rsidR="009C05BC" w:rsidDel="00923D7C" w:rsidRDefault="009C05BC">
      <w:pPr>
        <w:pStyle w:val="TOC3"/>
        <w:tabs>
          <w:tab w:val="left" w:pos="1320"/>
          <w:tab w:val="right" w:leader="dot" w:pos="10070"/>
        </w:tabs>
        <w:rPr>
          <w:del w:id="338" w:author="Dmitry Kaptsenel" w:date="2011-05-30T15:36:00Z"/>
          <w:rFonts w:eastAsiaTheme="minorEastAsia" w:cstheme="minorBidi"/>
          <w:i w:val="0"/>
          <w:iCs w:val="0"/>
          <w:noProof/>
          <w:sz w:val="22"/>
          <w:szCs w:val="22"/>
        </w:rPr>
      </w:pPr>
      <w:del w:id="339" w:author="Dmitry Kaptsenel" w:date="2011-05-30T15:36:00Z">
        <w:r w:rsidRPr="000021FE" w:rsidDel="00923D7C">
          <w:rPr>
            <w:rFonts w:cs="Times New Roman"/>
            <w:noProof/>
          </w:rPr>
          <w:delText>4.11.3.</w:delText>
        </w:r>
        <w:r w:rsidDel="00923D7C">
          <w:rPr>
            <w:rFonts w:eastAsiaTheme="minorEastAsia" w:cstheme="minorBidi"/>
            <w:i w:val="0"/>
            <w:iCs w:val="0"/>
            <w:noProof/>
            <w:sz w:val="22"/>
            <w:szCs w:val="22"/>
          </w:rPr>
          <w:tab/>
        </w:r>
        <w:r w:rsidDel="00923D7C">
          <w:rPr>
            <w:noProof/>
          </w:rPr>
          <w:delText>TBB usage by the OpenCL MIC Device Agent.</w:delText>
        </w:r>
        <w:r w:rsidDel="00923D7C">
          <w:rPr>
            <w:noProof/>
          </w:rPr>
          <w:tab/>
          <w:delText>55</w:delText>
        </w:r>
      </w:del>
    </w:p>
    <w:p w:rsidR="009C05BC" w:rsidDel="00923D7C" w:rsidRDefault="009C05BC">
      <w:pPr>
        <w:pStyle w:val="TOC4"/>
        <w:tabs>
          <w:tab w:val="left" w:pos="1540"/>
          <w:tab w:val="right" w:leader="dot" w:pos="10070"/>
        </w:tabs>
        <w:rPr>
          <w:del w:id="340" w:author="Dmitry Kaptsenel" w:date="2011-05-30T15:36:00Z"/>
          <w:rFonts w:eastAsiaTheme="minorEastAsia" w:cstheme="minorBidi"/>
          <w:noProof/>
          <w:sz w:val="22"/>
          <w:szCs w:val="22"/>
        </w:rPr>
      </w:pPr>
      <w:del w:id="341" w:author="Dmitry Kaptsenel" w:date="2011-05-30T15:36:00Z">
        <w:r w:rsidRPr="000021FE" w:rsidDel="00923D7C">
          <w:rPr>
            <w:rFonts w:cs="Times New Roman"/>
            <w:noProof/>
          </w:rPr>
          <w:delText>4.11.3.1.</w:delText>
        </w:r>
        <w:r w:rsidDel="00923D7C">
          <w:rPr>
            <w:rFonts w:eastAsiaTheme="minorEastAsia" w:cstheme="minorBidi"/>
            <w:noProof/>
            <w:sz w:val="22"/>
            <w:szCs w:val="22"/>
          </w:rPr>
          <w:tab/>
        </w:r>
        <w:r w:rsidDel="00923D7C">
          <w:rPr>
            <w:noProof/>
          </w:rPr>
          <w:delText>TBB usage by the host side</w:delText>
        </w:r>
        <w:r w:rsidDel="00923D7C">
          <w:rPr>
            <w:noProof/>
          </w:rPr>
          <w:tab/>
          <w:delText>55</w:delText>
        </w:r>
      </w:del>
    </w:p>
    <w:p w:rsidR="009C05BC" w:rsidDel="00923D7C" w:rsidRDefault="009C05BC">
      <w:pPr>
        <w:pStyle w:val="TOC4"/>
        <w:tabs>
          <w:tab w:val="left" w:pos="1540"/>
          <w:tab w:val="right" w:leader="dot" w:pos="10070"/>
        </w:tabs>
        <w:rPr>
          <w:del w:id="342" w:author="Dmitry Kaptsenel" w:date="2011-05-30T15:36:00Z"/>
          <w:rFonts w:eastAsiaTheme="minorEastAsia" w:cstheme="minorBidi"/>
          <w:noProof/>
          <w:sz w:val="22"/>
          <w:szCs w:val="22"/>
        </w:rPr>
      </w:pPr>
      <w:del w:id="343" w:author="Dmitry Kaptsenel" w:date="2011-05-30T15:36:00Z">
        <w:r w:rsidRPr="000021FE" w:rsidDel="00923D7C">
          <w:rPr>
            <w:rFonts w:cs="Times New Roman"/>
            <w:noProof/>
          </w:rPr>
          <w:delText>4.11.3.2.</w:delText>
        </w:r>
        <w:r w:rsidDel="00923D7C">
          <w:rPr>
            <w:rFonts w:eastAsiaTheme="minorEastAsia" w:cstheme="minorBidi"/>
            <w:noProof/>
            <w:sz w:val="22"/>
            <w:szCs w:val="22"/>
          </w:rPr>
          <w:tab/>
        </w:r>
        <w:r w:rsidDel="00923D7C">
          <w:rPr>
            <w:noProof/>
          </w:rPr>
          <w:delText>TBB usage by the device side</w:delText>
        </w:r>
        <w:r w:rsidDel="00923D7C">
          <w:rPr>
            <w:noProof/>
          </w:rPr>
          <w:tab/>
          <w:delText>55</w:delText>
        </w:r>
      </w:del>
    </w:p>
    <w:p w:rsidR="009C05BC" w:rsidDel="00923D7C" w:rsidRDefault="009C05BC">
      <w:pPr>
        <w:pStyle w:val="TOC1"/>
        <w:tabs>
          <w:tab w:val="left" w:pos="1320"/>
          <w:tab w:val="right" w:leader="dot" w:pos="10070"/>
        </w:tabs>
        <w:rPr>
          <w:del w:id="344" w:author="Dmitry Kaptsenel" w:date="2011-05-30T15:36:00Z"/>
          <w:rFonts w:eastAsiaTheme="minorEastAsia" w:cstheme="minorBidi"/>
          <w:b w:val="0"/>
          <w:bCs w:val="0"/>
          <w:caps w:val="0"/>
          <w:noProof/>
          <w:sz w:val="22"/>
          <w:szCs w:val="22"/>
        </w:rPr>
      </w:pPr>
      <w:del w:id="345" w:author="Dmitry Kaptsenel" w:date="2011-05-30T15:36:00Z">
        <w:r w:rsidDel="00923D7C">
          <w:rPr>
            <w:noProof/>
          </w:rPr>
          <w:delText>Appendix A.</w:delText>
        </w:r>
        <w:r w:rsidDel="00923D7C">
          <w:rPr>
            <w:rFonts w:eastAsiaTheme="minorEastAsia" w:cstheme="minorBidi"/>
            <w:b w:val="0"/>
            <w:bCs w:val="0"/>
            <w:caps w:val="0"/>
            <w:noProof/>
            <w:sz w:val="22"/>
            <w:szCs w:val="22"/>
          </w:rPr>
          <w:tab/>
        </w:r>
        <w:r w:rsidDel="00923D7C">
          <w:rPr>
            <w:noProof/>
          </w:rPr>
          <w:delText>Terminology</w:delText>
        </w:r>
        <w:r w:rsidDel="00923D7C">
          <w:rPr>
            <w:noProof/>
          </w:rPr>
          <w:tab/>
          <w:delText>56</w:delText>
        </w:r>
      </w:del>
    </w:p>
    <w:p w:rsidR="009C05BC" w:rsidDel="00923D7C" w:rsidRDefault="009C05BC">
      <w:pPr>
        <w:pStyle w:val="TOC1"/>
        <w:tabs>
          <w:tab w:val="left" w:pos="1320"/>
          <w:tab w:val="right" w:leader="dot" w:pos="10070"/>
        </w:tabs>
        <w:rPr>
          <w:del w:id="346" w:author="Dmitry Kaptsenel" w:date="2011-05-30T15:36:00Z"/>
          <w:rFonts w:eastAsiaTheme="minorEastAsia" w:cstheme="minorBidi"/>
          <w:b w:val="0"/>
          <w:bCs w:val="0"/>
          <w:caps w:val="0"/>
          <w:noProof/>
          <w:sz w:val="22"/>
          <w:szCs w:val="22"/>
        </w:rPr>
      </w:pPr>
      <w:del w:id="347" w:author="Dmitry Kaptsenel" w:date="2011-05-30T15:36:00Z">
        <w:r w:rsidDel="00923D7C">
          <w:rPr>
            <w:noProof/>
          </w:rPr>
          <w:delText>Appendix B.</w:delText>
        </w:r>
        <w:r w:rsidDel="00923D7C">
          <w:rPr>
            <w:rFonts w:eastAsiaTheme="minorEastAsia" w:cstheme="minorBidi"/>
            <w:b w:val="0"/>
            <w:bCs w:val="0"/>
            <w:caps w:val="0"/>
            <w:noProof/>
            <w:sz w:val="22"/>
            <w:szCs w:val="22"/>
          </w:rPr>
          <w:tab/>
        </w:r>
        <w:r w:rsidDel="00923D7C">
          <w:rPr>
            <w:noProof/>
          </w:rPr>
          <w:delText>References</w:delText>
        </w:r>
        <w:r w:rsidDel="00923D7C">
          <w:rPr>
            <w:noProof/>
          </w:rPr>
          <w:tab/>
          <w:delText>57</w:delText>
        </w:r>
      </w:del>
    </w:p>
    <w:p w:rsidR="009C05BC" w:rsidDel="00923D7C" w:rsidRDefault="009C05BC">
      <w:pPr>
        <w:pStyle w:val="TOC1"/>
        <w:tabs>
          <w:tab w:val="left" w:pos="1320"/>
          <w:tab w:val="right" w:leader="dot" w:pos="10070"/>
        </w:tabs>
        <w:rPr>
          <w:del w:id="348" w:author="Dmitry Kaptsenel" w:date="2011-05-30T15:36:00Z"/>
          <w:rFonts w:eastAsiaTheme="minorEastAsia" w:cstheme="minorBidi"/>
          <w:b w:val="0"/>
          <w:bCs w:val="0"/>
          <w:caps w:val="0"/>
          <w:noProof/>
          <w:sz w:val="22"/>
          <w:szCs w:val="22"/>
        </w:rPr>
      </w:pPr>
      <w:del w:id="349" w:author="Dmitry Kaptsenel" w:date="2011-05-30T15:36:00Z">
        <w:r w:rsidDel="00923D7C">
          <w:rPr>
            <w:noProof/>
          </w:rPr>
          <w:delText>Appendix C.</w:delText>
        </w:r>
        <w:r w:rsidDel="00923D7C">
          <w:rPr>
            <w:rFonts w:eastAsiaTheme="minorEastAsia" w:cstheme="minorBidi"/>
            <w:b w:val="0"/>
            <w:bCs w:val="0"/>
            <w:caps w:val="0"/>
            <w:noProof/>
            <w:sz w:val="22"/>
            <w:szCs w:val="22"/>
          </w:rPr>
          <w:tab/>
        </w:r>
        <w:r w:rsidDel="00923D7C">
          <w:rPr>
            <w:noProof/>
          </w:rPr>
          <w:delText>Requirements</w:delText>
        </w:r>
        <w:r w:rsidDel="00923D7C">
          <w:rPr>
            <w:noProof/>
          </w:rPr>
          <w:tab/>
          <w:delText>58</w:delText>
        </w:r>
      </w:del>
    </w:p>
    <w:p w:rsidR="009C05BC" w:rsidDel="00923D7C" w:rsidRDefault="009C05BC">
      <w:pPr>
        <w:pStyle w:val="TOC1"/>
        <w:tabs>
          <w:tab w:val="left" w:pos="1320"/>
          <w:tab w:val="right" w:leader="dot" w:pos="10070"/>
        </w:tabs>
        <w:rPr>
          <w:del w:id="350" w:author="Dmitry Kaptsenel" w:date="2011-05-30T15:36:00Z"/>
          <w:rFonts w:eastAsiaTheme="minorEastAsia" w:cstheme="minorBidi"/>
          <w:b w:val="0"/>
          <w:bCs w:val="0"/>
          <w:caps w:val="0"/>
          <w:noProof/>
          <w:sz w:val="22"/>
          <w:szCs w:val="22"/>
        </w:rPr>
      </w:pPr>
      <w:del w:id="351" w:author="Dmitry Kaptsenel" w:date="2011-05-30T15:36:00Z">
        <w:r w:rsidDel="00923D7C">
          <w:rPr>
            <w:noProof/>
          </w:rPr>
          <w:delText>Appendix D.</w:delText>
        </w:r>
        <w:r w:rsidDel="00923D7C">
          <w:rPr>
            <w:rFonts w:eastAsiaTheme="minorEastAsia" w:cstheme="minorBidi"/>
            <w:b w:val="0"/>
            <w:bCs w:val="0"/>
            <w:caps w:val="0"/>
            <w:noProof/>
            <w:sz w:val="22"/>
            <w:szCs w:val="22"/>
          </w:rPr>
          <w:tab/>
        </w:r>
        <w:r w:rsidDel="00923D7C">
          <w:rPr>
            <w:noProof/>
          </w:rPr>
          <w:delText>Assumptions</w:delText>
        </w:r>
        <w:r w:rsidDel="00923D7C">
          <w:rPr>
            <w:noProof/>
          </w:rPr>
          <w:tab/>
          <w:delText>59</w:delText>
        </w:r>
      </w:del>
    </w:p>
    <w:p w:rsidR="009C05BC" w:rsidDel="00923D7C" w:rsidRDefault="009C05BC">
      <w:pPr>
        <w:pStyle w:val="TOC1"/>
        <w:tabs>
          <w:tab w:val="left" w:pos="1320"/>
          <w:tab w:val="right" w:leader="dot" w:pos="10070"/>
        </w:tabs>
        <w:rPr>
          <w:del w:id="352" w:author="Dmitry Kaptsenel" w:date="2011-05-30T15:36:00Z"/>
          <w:rFonts w:eastAsiaTheme="minorEastAsia" w:cstheme="minorBidi"/>
          <w:b w:val="0"/>
          <w:bCs w:val="0"/>
          <w:caps w:val="0"/>
          <w:noProof/>
          <w:sz w:val="22"/>
          <w:szCs w:val="22"/>
        </w:rPr>
      </w:pPr>
      <w:del w:id="353" w:author="Dmitry Kaptsenel" w:date="2011-05-30T15:36:00Z">
        <w:r w:rsidDel="00923D7C">
          <w:rPr>
            <w:noProof/>
          </w:rPr>
          <w:delText>Appendix E.</w:delText>
        </w:r>
        <w:r w:rsidDel="00923D7C">
          <w:rPr>
            <w:rFonts w:eastAsiaTheme="minorEastAsia" w:cstheme="minorBidi"/>
            <w:b w:val="0"/>
            <w:bCs w:val="0"/>
            <w:caps w:val="0"/>
            <w:noProof/>
            <w:sz w:val="22"/>
            <w:szCs w:val="22"/>
          </w:rPr>
          <w:tab/>
        </w:r>
        <w:r w:rsidDel="00923D7C">
          <w:rPr>
            <w:noProof/>
          </w:rPr>
          <w:delText>Open Issues</w:delText>
        </w:r>
        <w:r w:rsidDel="00923D7C">
          <w:rPr>
            <w:noProof/>
          </w:rPr>
          <w:tab/>
          <w:delText>61</w:delText>
        </w:r>
      </w:del>
    </w:p>
    <w:p w:rsidR="00771922" w:rsidRPr="00C41F53" w:rsidRDefault="008D1136">
      <w:r w:rsidRPr="00C41F53">
        <w:rPr>
          <w:b/>
          <w:bCs/>
          <w:caps/>
        </w:rPr>
        <w:fldChar w:fldCharType="end"/>
      </w:r>
    </w:p>
    <w:p w:rsidR="00AB2B8A" w:rsidRDefault="00AB2B8A" w:rsidP="00AB2B8A">
      <w:pPr>
        <w:pStyle w:val="Heading1"/>
      </w:pPr>
      <w:bookmarkStart w:id="354" w:name="_Toc220316012"/>
      <w:bookmarkStart w:id="355" w:name="_Toc127605064"/>
      <w:bookmarkStart w:id="356" w:name="_Toc298167555"/>
      <w:r>
        <w:lastRenderedPageBreak/>
        <w:t>Introduction</w:t>
      </w:r>
      <w:bookmarkEnd w:id="354"/>
      <w:bookmarkEnd w:id="356"/>
    </w:p>
    <w:p w:rsidR="00AB2B8A" w:rsidRDefault="00AB2B8A" w:rsidP="00AB2B8A">
      <w:pPr>
        <w:pStyle w:val="Heading2"/>
      </w:pPr>
      <w:bookmarkStart w:id="357" w:name="_Toc211051311"/>
      <w:bookmarkStart w:id="358" w:name="_Toc220316013"/>
      <w:bookmarkStart w:id="359" w:name="_Toc298167556"/>
      <w:r>
        <w:t>Scope</w:t>
      </w:r>
      <w:bookmarkEnd w:id="357"/>
      <w:bookmarkEnd w:id="358"/>
      <w:bookmarkEnd w:id="359"/>
    </w:p>
    <w:p w:rsidR="00F023FB" w:rsidRPr="0098041F" w:rsidRDefault="00F023FB">
      <w:pPr>
        <w:jc w:val="left"/>
        <w:rPr>
          <w:ins w:id="360" w:author="Dmitry Kaptsenel" w:date="2011-07-10T12:26:00Z"/>
        </w:rPr>
      </w:pPr>
      <w:ins w:id="361" w:author="Dmitry Kaptsenel" w:date="2011-07-10T12:26:00Z">
        <w:r>
          <w:t>This document provides the high-level design for OpenCL on MIC</w:t>
        </w:r>
      </w:ins>
      <w:ins w:id="362" w:author="Dmitry Kaptsenel" w:date="2011-07-10T12:28:00Z">
        <w:r>
          <w:t xml:space="preserve"> extension</w:t>
        </w:r>
      </w:ins>
      <w:ins w:id="363" w:author="Dmitry Kaptsenel" w:date="2011-07-10T12:26:00Z">
        <w:r>
          <w:t xml:space="preserve"> in the future releases of the Intel OpenCL SDK </w:t>
        </w:r>
        <w:commentRangeStart w:id="364"/>
        <w:r>
          <w:t>product</w:t>
        </w:r>
        <w:commentRangeEnd w:id="364"/>
        <w:r>
          <w:rPr>
            <w:rStyle w:val="CommentReference"/>
            <w:color w:val="000000"/>
            <w:lang w:bidi="ar-SA"/>
          </w:rPr>
          <w:commentReference w:id="364"/>
        </w:r>
        <w:r>
          <w:t xml:space="preserve"> </w:t>
        </w:r>
        <w:r w:rsidRPr="009D3E64">
          <w:t>[</w:t>
        </w:r>
      </w:ins>
      <w:ins w:id="365" w:author="Dmitry Kaptsenel" w:date="2011-07-11T16:08:00Z">
        <w:r w:rsidR="009D3E64" w:rsidRPr="00944B4C">
          <w:rPr>
            <w:i/>
            <w:iCs/>
            <w:u w:val="single"/>
            <w:rPrChange w:id="366" w:author="Dmitry Kaptsenel" w:date="2011-07-11T16:42:00Z">
              <w:rPr/>
            </w:rPrChange>
          </w:rPr>
          <w:fldChar w:fldCharType="begin"/>
        </w:r>
        <w:r w:rsidR="009D3E64" w:rsidRPr="00944B4C">
          <w:rPr>
            <w:i/>
            <w:iCs/>
            <w:u w:val="single"/>
            <w:rPrChange w:id="367" w:author="Dmitry Kaptsenel" w:date="2011-07-11T16:42:00Z">
              <w:rPr/>
            </w:rPrChange>
          </w:rPr>
          <w:instrText xml:space="preserve"> REF SDK_Product \h </w:instrText>
        </w:r>
      </w:ins>
      <w:r w:rsidR="009D3E64" w:rsidRPr="00944B4C">
        <w:rPr>
          <w:i/>
          <w:iCs/>
          <w:u w:val="single"/>
          <w:rPrChange w:id="368" w:author="Dmitry Kaptsenel" w:date="2011-07-11T16:42:00Z">
            <w:rPr/>
          </w:rPrChange>
        </w:rPr>
        <w:instrText xml:space="preserve"> \* MERGEFORMAT </w:instrText>
      </w:r>
      <w:r w:rsidR="009D3E64" w:rsidRPr="00944B4C">
        <w:rPr>
          <w:i/>
          <w:iCs/>
          <w:u w:val="single"/>
          <w:rPrChange w:id="369" w:author="Dmitry Kaptsenel" w:date="2011-07-11T16:42:00Z">
            <w:rPr>
              <w:i/>
              <w:iCs/>
              <w:u w:val="single"/>
            </w:rPr>
          </w:rPrChange>
        </w:rPr>
      </w:r>
      <w:r w:rsidR="009D3E64" w:rsidRPr="00944B4C">
        <w:rPr>
          <w:i/>
          <w:iCs/>
          <w:u w:val="single"/>
          <w:rPrChange w:id="370" w:author="Dmitry Kaptsenel" w:date="2011-07-11T16:42:00Z">
            <w:rPr/>
          </w:rPrChange>
        </w:rPr>
        <w:fldChar w:fldCharType="separate"/>
      </w:r>
      <w:ins w:id="371" w:author="Dmitry Kaptsenel" w:date="2011-07-11T17:10:00Z">
        <w:r w:rsidR="006F596B" w:rsidRPr="006F596B">
          <w:rPr>
            <w:i/>
            <w:iCs/>
            <w:sz w:val="18"/>
            <w:szCs w:val="18"/>
            <w:u w:val="single"/>
            <w:rPrChange w:id="372" w:author="Dmitry Kaptsenel" w:date="2011-07-11T17:10:00Z">
              <w:rPr>
                <w:sz w:val="18"/>
                <w:szCs w:val="18"/>
              </w:rPr>
            </w:rPrChange>
          </w:rPr>
          <w:t>Intel OpenCL SDK product</w:t>
        </w:r>
      </w:ins>
      <w:ins w:id="373" w:author="Dmitry Kaptsenel" w:date="2011-07-11T16:08:00Z">
        <w:r w:rsidR="009D3E64" w:rsidRPr="00944B4C">
          <w:rPr>
            <w:i/>
            <w:iCs/>
            <w:u w:val="single"/>
            <w:rPrChange w:id="374" w:author="Dmitry Kaptsenel" w:date="2011-07-11T16:42:00Z">
              <w:rPr/>
            </w:rPrChange>
          </w:rPr>
          <w:fldChar w:fldCharType="end"/>
        </w:r>
      </w:ins>
      <w:ins w:id="375" w:author="Dmitry Kaptsenel" w:date="2011-07-10T12:26:00Z">
        <w:r w:rsidRPr="009D3E64">
          <w:t>]</w:t>
        </w:r>
        <w:r>
          <w:t>.</w:t>
        </w:r>
      </w:ins>
    </w:p>
    <w:p w:rsidR="00AB2B8A" w:rsidDel="00F023FB" w:rsidRDefault="00AB2B8A" w:rsidP="00AB2B8A">
      <w:pPr>
        <w:rPr>
          <w:del w:id="376" w:author="Dmitry Kaptsenel" w:date="2011-07-10T12:29:00Z"/>
        </w:rPr>
      </w:pPr>
      <w:del w:id="377" w:author="Dmitry Kaptsenel" w:date="2011-07-10T12:29:00Z">
        <w:r w:rsidDel="00F023FB">
          <w:delText>This document provides the design of the MIC OpenCL Device Agent.  MIC OpenCL Device Agent is a DLL that extends support of the SSGi OpenCL Runtime Environment implementation to the MIC cards (KNF/KNC/KNL).</w:delText>
        </w:r>
      </w:del>
    </w:p>
    <w:p w:rsidR="00AB2B8A" w:rsidRDefault="00AB2B8A">
      <w:r>
        <w:t xml:space="preserve">This document is a living document, meaning it will be constantly changed in parallel with OpenCL Runtime development and new usage models. </w:t>
      </w:r>
      <w:del w:id="378" w:author="Dmitry Kaptsenel" w:date="2011-07-10T12:29:00Z">
        <w:r w:rsidDel="00F023FB">
          <w:delText>In its current version this documents depicts current OpenCL Runtime state only.</w:delText>
        </w:r>
      </w:del>
    </w:p>
    <w:p w:rsidR="00AB2B8A" w:rsidRDefault="00AB2B8A" w:rsidP="00AB2B8A">
      <w:pPr>
        <w:pStyle w:val="Heading2"/>
      </w:pPr>
      <w:bookmarkStart w:id="379" w:name="_Toc201056242"/>
      <w:bookmarkStart w:id="380" w:name="_Toc201387749"/>
      <w:bookmarkStart w:id="381" w:name="_Toc201388714"/>
      <w:bookmarkStart w:id="382" w:name="_Toc211051312"/>
      <w:bookmarkStart w:id="383" w:name="_Toc220316014"/>
      <w:bookmarkStart w:id="384" w:name="_Toc298167557"/>
      <w:bookmarkEnd w:id="379"/>
      <w:bookmarkEnd w:id="380"/>
      <w:bookmarkEnd w:id="381"/>
      <w:r>
        <w:t>Document Structure</w:t>
      </w:r>
      <w:bookmarkEnd w:id="382"/>
      <w:bookmarkEnd w:id="383"/>
      <w:bookmarkEnd w:id="384"/>
    </w:p>
    <w:p w:rsidR="00AB2B8A" w:rsidRDefault="00AB2B8A" w:rsidP="00E5649C">
      <w:pPr>
        <w:pStyle w:val="ListParagraph"/>
      </w:pPr>
      <w:r>
        <w:t xml:space="preserve">Chapter </w:t>
      </w:r>
      <w:r w:rsidR="008D1136">
        <w:fldChar w:fldCharType="begin"/>
      </w:r>
      <w:r>
        <w:instrText xml:space="preserve"> REF _Ref202584849 \r \h </w:instrText>
      </w:r>
      <w:r w:rsidR="008D1136">
        <w:fldChar w:fldCharType="separate"/>
      </w:r>
      <w:ins w:id="385" w:author="Dmitry Kaptsenel" w:date="2011-07-11T17:10:00Z">
        <w:r w:rsidR="006F596B">
          <w:rPr>
            <w:rFonts w:hint="eastAsia"/>
            <w:cs/>
          </w:rPr>
          <w:t>‎</w:t>
        </w:r>
        <w:r w:rsidR="006F596B">
          <w:t>2</w:t>
        </w:r>
      </w:ins>
      <w:del w:id="386" w:author="Dmitry Kaptsenel" w:date="2011-06-01T09:04:00Z">
        <w:r w:rsidR="009C05BC" w:rsidDel="00B86E38">
          <w:rPr>
            <w:rFonts w:hint="eastAsia"/>
            <w:cs/>
          </w:rPr>
          <w:delText>‎</w:delText>
        </w:r>
        <w:r w:rsidR="009C05BC" w:rsidDel="00B86E38">
          <w:delText>2</w:delText>
        </w:r>
      </w:del>
      <w:r w:rsidR="008D1136">
        <w:fldChar w:fldCharType="end"/>
      </w:r>
      <w:r>
        <w:t xml:space="preserve"> provides an </w:t>
      </w:r>
      <w:r w:rsidR="008D1136">
        <w:fldChar w:fldCharType="begin"/>
      </w:r>
      <w:r>
        <w:instrText xml:space="preserve"> REF _Ref202584849 \h </w:instrText>
      </w:r>
      <w:r w:rsidR="008D1136">
        <w:fldChar w:fldCharType="separate"/>
      </w:r>
      <w:ins w:id="387" w:author="Dmitry Kaptsenel" w:date="2011-07-11T17:10:00Z">
        <w:r w:rsidR="006F596B" w:rsidRPr="00E0151F">
          <w:t>Architecture</w:t>
        </w:r>
        <w:r w:rsidR="006F596B">
          <w:t xml:space="preserve"> Overview</w:t>
        </w:r>
      </w:ins>
      <w:del w:id="388" w:author="Dmitry Kaptsenel" w:date="2011-06-01T09:04:00Z">
        <w:r w:rsidR="009C05BC" w:rsidRPr="00E0151F" w:rsidDel="00B86E38">
          <w:delText>Architecture</w:delText>
        </w:r>
        <w:r w:rsidR="009C05BC" w:rsidDel="00B86E38">
          <w:delText xml:space="preserve"> Overview</w:delText>
        </w:r>
      </w:del>
      <w:r w:rsidR="008D1136">
        <w:fldChar w:fldCharType="end"/>
      </w:r>
    </w:p>
    <w:p w:rsidR="00AB2B8A" w:rsidRDefault="00AB2B8A" w:rsidP="00E5649C">
      <w:pPr>
        <w:pStyle w:val="ListParagraph"/>
      </w:pPr>
      <w:r>
        <w:t xml:space="preserve">Chapter </w:t>
      </w:r>
      <w:r w:rsidR="008D1136">
        <w:fldChar w:fldCharType="begin"/>
      </w:r>
      <w:r>
        <w:instrText xml:space="preserve"> REF _Ref217034273 \r \h </w:instrText>
      </w:r>
      <w:r w:rsidR="008D1136">
        <w:fldChar w:fldCharType="separate"/>
      </w:r>
      <w:ins w:id="389" w:author="Dmitry Kaptsenel" w:date="2011-07-11T17:10:00Z">
        <w:r w:rsidR="006F596B">
          <w:rPr>
            <w:rFonts w:hint="eastAsia"/>
            <w:cs/>
          </w:rPr>
          <w:t>‎</w:t>
        </w:r>
        <w:r w:rsidR="006F596B">
          <w:t>3</w:t>
        </w:r>
      </w:ins>
      <w:del w:id="390" w:author="Dmitry Kaptsenel" w:date="2011-06-01T09:04:00Z">
        <w:r w:rsidR="009C05BC" w:rsidDel="00B86E38">
          <w:rPr>
            <w:rFonts w:hint="eastAsia"/>
            <w:cs/>
          </w:rPr>
          <w:delText>‎</w:delText>
        </w:r>
        <w:r w:rsidR="009C05BC" w:rsidDel="00B86E38">
          <w:delText>3</w:delText>
        </w:r>
      </w:del>
      <w:r w:rsidR="008D1136">
        <w:fldChar w:fldCharType="end"/>
      </w:r>
      <w:r>
        <w:t xml:space="preserve"> discusses the </w:t>
      </w:r>
      <w:r w:rsidR="008D1136">
        <w:fldChar w:fldCharType="begin"/>
      </w:r>
      <w:r>
        <w:instrText xml:space="preserve"> REF _Ref217034327 \h </w:instrText>
      </w:r>
      <w:r w:rsidR="008D1136">
        <w:fldChar w:fldCharType="separate"/>
      </w:r>
      <w:r w:rsidR="006F596B">
        <w:t>MIC OpenCL Device Agent Functional Specification</w:t>
      </w:r>
      <w:r w:rsidR="008D1136">
        <w:fldChar w:fldCharType="end"/>
      </w:r>
    </w:p>
    <w:p w:rsidR="00AB2B8A" w:rsidRDefault="00AB2B8A" w:rsidP="00A66CAB">
      <w:pPr>
        <w:pStyle w:val="ListParagraph"/>
        <w:rPr>
          <w:ins w:id="391" w:author="Dmitry Kaptsenel" w:date="2011-07-11T16:33:00Z"/>
        </w:rPr>
      </w:pPr>
      <w:r>
        <w:t xml:space="preserve">Chapter </w:t>
      </w:r>
      <w:r w:rsidR="008D1136">
        <w:fldChar w:fldCharType="begin"/>
      </w:r>
      <w:r w:rsidR="00A66CAB">
        <w:instrText xml:space="preserve"> REF _Ref289783352 \r \h </w:instrText>
      </w:r>
      <w:r w:rsidR="008D1136">
        <w:fldChar w:fldCharType="separate"/>
      </w:r>
      <w:ins w:id="392" w:author="Dmitry Kaptsenel" w:date="2011-07-11T17:10:00Z">
        <w:r w:rsidR="006F596B">
          <w:rPr>
            <w:rFonts w:hint="eastAsia"/>
            <w:cs/>
          </w:rPr>
          <w:t>‎</w:t>
        </w:r>
        <w:r w:rsidR="006F596B">
          <w:t>4</w:t>
        </w:r>
      </w:ins>
      <w:del w:id="393" w:author="Dmitry Kaptsenel" w:date="2011-06-01T09:04:00Z">
        <w:r w:rsidR="009C05BC" w:rsidDel="00B86E38">
          <w:rPr>
            <w:rFonts w:hint="eastAsia"/>
            <w:cs/>
          </w:rPr>
          <w:delText>‎</w:delText>
        </w:r>
        <w:r w:rsidR="009C05BC" w:rsidDel="00B86E38">
          <w:delText>4</w:delText>
        </w:r>
      </w:del>
      <w:r w:rsidR="008D1136">
        <w:fldChar w:fldCharType="end"/>
      </w:r>
      <w:r w:rsidR="00A66CAB">
        <w:t xml:space="preserve"> </w:t>
      </w:r>
      <w:r>
        <w:t xml:space="preserve">discusses the </w:t>
      </w:r>
      <w:r w:rsidR="008D1136">
        <w:fldChar w:fldCharType="begin"/>
      </w:r>
      <w:r w:rsidR="00A66CAB">
        <w:instrText xml:space="preserve"> REF _Ref289783378 \h </w:instrText>
      </w:r>
      <w:r w:rsidR="008D1136">
        <w:fldChar w:fldCharType="separate"/>
      </w:r>
      <w:r w:rsidR="006F596B">
        <w:t>MIC OpenCL Device Agent Design</w:t>
      </w:r>
      <w:r w:rsidR="008D1136">
        <w:fldChar w:fldCharType="end"/>
      </w:r>
    </w:p>
    <w:p w:rsidR="00D527D0" w:rsidRDefault="00D80781" w:rsidP="00A66CAB">
      <w:pPr>
        <w:pStyle w:val="ListParagraph"/>
        <w:rPr>
          <w:ins w:id="394" w:author="Dmitry Kaptsenel" w:date="2011-07-11T16:34:00Z"/>
        </w:rPr>
      </w:pPr>
      <w:ins w:id="395" w:author="Dmitry Kaptsenel" w:date="2011-07-11T16:33:00Z">
        <w:r>
          <w:fldChar w:fldCharType="begin"/>
        </w:r>
        <w:r>
          <w:instrText xml:space="preserve"> REF _Ref298165354 \w \h </w:instrText>
        </w:r>
      </w:ins>
      <w:r>
        <w:fldChar w:fldCharType="separate"/>
      </w:r>
      <w:ins w:id="396" w:author="Dmitry Kaptsenel" w:date="2011-07-11T17:10:00Z">
        <w:r w:rsidR="006F596B">
          <w:rPr>
            <w:rFonts w:hint="eastAsia"/>
            <w:cs/>
          </w:rPr>
          <w:t>‎</w:t>
        </w:r>
        <w:r w:rsidR="006F596B">
          <w:t>Appendix C</w:t>
        </w:r>
      </w:ins>
      <w:ins w:id="397" w:author="Dmitry Kaptsenel" w:date="2011-07-11T16:33:00Z">
        <w:r>
          <w:fldChar w:fldCharType="end"/>
        </w:r>
        <w:r>
          <w:t xml:space="preserve"> enlists </w:t>
        </w:r>
      </w:ins>
      <w:ins w:id="398" w:author="Dmitry Kaptsenel" w:date="2011-07-11T16:34:00Z">
        <w:r>
          <w:fldChar w:fldCharType="begin"/>
        </w:r>
        <w:r>
          <w:instrText xml:space="preserve"> REF _Ref298165385 \h </w:instrText>
        </w:r>
      </w:ins>
      <w:r>
        <w:fldChar w:fldCharType="separate"/>
      </w:r>
      <w:ins w:id="399" w:author="Dmitry Kaptsenel" w:date="2011-07-11T17:10:00Z">
        <w:r w:rsidR="006F596B">
          <w:t>Requirements</w:t>
        </w:r>
      </w:ins>
      <w:ins w:id="400" w:author="Dmitry Kaptsenel" w:date="2011-07-11T16:34:00Z">
        <w:r>
          <w:fldChar w:fldCharType="end"/>
        </w:r>
        <w:r>
          <w:t xml:space="preserve"> from another SW components</w:t>
        </w:r>
      </w:ins>
    </w:p>
    <w:p w:rsidR="00D80781" w:rsidRDefault="00D80781" w:rsidP="00A66CAB">
      <w:pPr>
        <w:pStyle w:val="ListParagraph"/>
        <w:rPr>
          <w:ins w:id="401" w:author="Dmitry Kaptsenel" w:date="2011-07-11T16:34:00Z"/>
        </w:rPr>
      </w:pPr>
      <w:ins w:id="402" w:author="Dmitry Kaptsenel" w:date="2011-07-11T16:34:00Z">
        <w:r>
          <w:fldChar w:fldCharType="begin"/>
        </w:r>
        <w:r>
          <w:instrText xml:space="preserve"> REF _Ref298165407 \w \h </w:instrText>
        </w:r>
      </w:ins>
      <w:r>
        <w:fldChar w:fldCharType="separate"/>
      </w:r>
      <w:ins w:id="403" w:author="Dmitry Kaptsenel" w:date="2011-07-11T17:10:00Z">
        <w:r w:rsidR="006F596B">
          <w:rPr>
            <w:rFonts w:hint="eastAsia"/>
            <w:cs/>
          </w:rPr>
          <w:t>‎</w:t>
        </w:r>
        <w:r w:rsidR="006F596B">
          <w:t>Appendix D</w:t>
        </w:r>
      </w:ins>
      <w:ins w:id="404" w:author="Dmitry Kaptsenel" w:date="2011-07-11T16:34:00Z">
        <w:r>
          <w:fldChar w:fldCharType="end"/>
        </w:r>
        <w:r>
          <w:t xml:space="preserve"> lists </w:t>
        </w:r>
        <w:r>
          <w:fldChar w:fldCharType="begin"/>
        </w:r>
        <w:r>
          <w:instrText xml:space="preserve"> REF _Ref298165422 \h </w:instrText>
        </w:r>
      </w:ins>
      <w:r>
        <w:fldChar w:fldCharType="separate"/>
      </w:r>
      <w:ins w:id="405" w:author="Dmitry Kaptsenel" w:date="2011-07-11T17:10:00Z">
        <w:r w:rsidR="006F596B">
          <w:t>Assumptions</w:t>
        </w:r>
      </w:ins>
      <w:ins w:id="406" w:author="Dmitry Kaptsenel" w:date="2011-07-11T16:34:00Z">
        <w:r>
          <w:fldChar w:fldCharType="end"/>
        </w:r>
        <w:r>
          <w:t xml:space="preserve"> about other components behavior</w:t>
        </w:r>
      </w:ins>
    </w:p>
    <w:p w:rsidR="00D80781" w:rsidRDefault="00D80781">
      <w:pPr>
        <w:pStyle w:val="ListParagraph"/>
      </w:pPr>
      <w:ins w:id="407" w:author="Dmitry Kaptsenel" w:date="2011-07-11T16:35:00Z">
        <w:r>
          <w:fldChar w:fldCharType="begin"/>
        </w:r>
        <w:r>
          <w:instrText xml:space="preserve"> REF _Ref298165443 \w \h </w:instrText>
        </w:r>
      </w:ins>
      <w:r>
        <w:fldChar w:fldCharType="separate"/>
      </w:r>
      <w:ins w:id="408" w:author="Dmitry Kaptsenel" w:date="2011-07-11T17:10:00Z">
        <w:r w:rsidR="006F596B">
          <w:rPr>
            <w:rFonts w:hint="eastAsia"/>
            <w:cs/>
          </w:rPr>
          <w:t>‎</w:t>
        </w:r>
        <w:r w:rsidR="006F596B">
          <w:t>Appendix E</w:t>
        </w:r>
      </w:ins>
      <w:ins w:id="409" w:author="Dmitry Kaptsenel" w:date="2011-07-11T16:35:00Z">
        <w:r>
          <w:fldChar w:fldCharType="end"/>
        </w:r>
        <w:r>
          <w:t xml:space="preserve"> lists </w:t>
        </w:r>
        <w:r>
          <w:fldChar w:fldCharType="begin"/>
        </w:r>
        <w:r>
          <w:instrText xml:space="preserve"> REF _Ref298165454 \h </w:instrText>
        </w:r>
      </w:ins>
      <w:r>
        <w:fldChar w:fldCharType="separate"/>
      </w:r>
      <w:ins w:id="410" w:author="Dmitry Kaptsenel" w:date="2011-07-11T17:10:00Z">
        <w:r w:rsidR="006F596B">
          <w:t>Open Issues</w:t>
        </w:r>
      </w:ins>
      <w:ins w:id="411" w:author="Dmitry Kaptsenel" w:date="2011-07-11T16:35:00Z">
        <w:r>
          <w:fldChar w:fldCharType="end"/>
        </w:r>
        <w:r>
          <w:t xml:space="preserve"> that should be resolved to close this document.</w:t>
        </w:r>
      </w:ins>
    </w:p>
    <w:p w:rsidR="00EC4CFF" w:rsidRDefault="00EC4CFF" w:rsidP="00EC4CFF">
      <w:pPr>
        <w:pStyle w:val="Heading1"/>
      </w:pPr>
      <w:bookmarkStart w:id="412" w:name="_Toc177317115"/>
      <w:bookmarkStart w:id="413" w:name="_Ref202584849"/>
      <w:bookmarkStart w:id="414" w:name="_Toc211051314"/>
      <w:bookmarkStart w:id="415" w:name="_Toc220316015"/>
      <w:bookmarkStart w:id="416" w:name="_Toc298167558"/>
      <w:r w:rsidRPr="00E0151F">
        <w:lastRenderedPageBreak/>
        <w:t>Architecture</w:t>
      </w:r>
      <w:bookmarkEnd w:id="412"/>
      <w:r>
        <w:t xml:space="preserve"> Overview</w:t>
      </w:r>
      <w:bookmarkEnd w:id="413"/>
      <w:bookmarkEnd w:id="414"/>
      <w:bookmarkEnd w:id="415"/>
      <w:bookmarkEnd w:id="416"/>
    </w:p>
    <w:p w:rsidR="00EC4CFF" w:rsidRDefault="00EC4CFF" w:rsidP="00EC4CFF">
      <w:r>
        <w:t>This chapter provides an overview of the MIC OpenCL Device Agent architecture.</w:t>
      </w:r>
    </w:p>
    <w:p w:rsidR="00EC4CFF" w:rsidRDefault="00EC4CFF" w:rsidP="00EC4CFF">
      <w:pPr>
        <w:pStyle w:val="Heading2"/>
      </w:pPr>
      <w:bookmarkStart w:id="417" w:name="_Toc220316016"/>
      <w:bookmarkStart w:id="418" w:name="_Toc298167559"/>
      <w:r>
        <w:t>Introduction</w:t>
      </w:r>
      <w:bookmarkEnd w:id="417"/>
      <w:bookmarkEnd w:id="418"/>
    </w:p>
    <w:p w:rsidR="00210A56" w:rsidRDefault="00210A56">
      <w:pPr>
        <w:rPr>
          <w:ins w:id="419" w:author="Dmitry Kaptsenel" w:date="2011-07-10T12:32:00Z"/>
        </w:rPr>
      </w:pPr>
      <w:ins w:id="420" w:author="Dmitry Kaptsenel" w:date="2011-07-10T12:32:00Z">
        <w:r>
          <w:t>OpenCL is an open standard programming model for heterogeneous computing, developed by the Khronos group.  An OpenCL application can launch device programs (aka kernels) on multiple platform devices which support OpenCL. Intel support</w:t>
        </w:r>
      </w:ins>
      <w:ins w:id="421" w:author="Dmitry Kaptsenel" w:date="2011-07-10T12:33:00Z">
        <w:r>
          <w:t>s</w:t>
        </w:r>
      </w:ins>
      <w:ins w:id="422" w:author="Dmitry Kaptsenel" w:date="2011-07-10T12:32:00Z">
        <w:r>
          <w:t xml:space="preserve"> OpenCL on its CPU and Gen devices. This document describes the high-level design of OpenCL for Intel Many Integrated Cores (MIC) discrete accelerator devices, code named </w:t>
        </w:r>
        <w:r w:rsidRPr="00D043F3">
          <w:rPr>
            <w:i/>
            <w:iCs/>
          </w:rPr>
          <w:t>Knights Ferry (KNF), Knights Corner (KNC) and Knights Lake (KNL)</w:t>
        </w:r>
        <w:r>
          <w:t xml:space="preserve">, generically named </w:t>
        </w:r>
        <w:r w:rsidRPr="00D043F3">
          <w:rPr>
            <w:i/>
            <w:iCs/>
          </w:rPr>
          <w:t>KN*</w:t>
        </w:r>
        <w:r>
          <w:t xml:space="preserve">. Support for MIC devices will be part of the OpenCL runtime of the </w:t>
        </w:r>
      </w:ins>
      <w:ins w:id="423" w:author="Dmitry Kaptsenel" w:date="2011-07-10T12:36:00Z">
        <w:r>
          <w:t xml:space="preserve">future </w:t>
        </w:r>
      </w:ins>
      <w:ins w:id="424" w:author="Dmitry Kaptsenel" w:date="2011-07-10T12:32:00Z">
        <w:r>
          <w:t>Intel OpenCL SDK product</w:t>
        </w:r>
      </w:ins>
      <w:ins w:id="425" w:author="Dmitry Kaptsenel" w:date="2011-07-10T12:36:00Z">
        <w:r>
          <w:t>s</w:t>
        </w:r>
      </w:ins>
      <w:ins w:id="426" w:author="Dmitry Kaptsenel" w:date="2011-07-10T12:32:00Z">
        <w:r>
          <w:t xml:space="preserve">.  This document refers to the Intel OpenCL </w:t>
        </w:r>
      </w:ins>
      <w:ins w:id="427" w:author="Dmitry Kaptsenel" w:date="2011-07-10T12:36:00Z">
        <w:r>
          <w:t>R</w:t>
        </w:r>
      </w:ins>
      <w:ins w:id="428" w:author="Dmitry Kaptsenel" w:date="2011-07-10T12:32:00Z">
        <w:r>
          <w:t xml:space="preserve">untime architecture, as described in </w:t>
        </w:r>
        <w:commentRangeStart w:id="429"/>
        <w:r>
          <w:fldChar w:fldCharType="begin"/>
        </w:r>
        <w:r>
          <w:instrText xml:space="preserve"> HYPERLINK \l "Runtime_SAS" </w:instrText>
        </w:r>
      </w:ins>
      <w:ins w:id="430" w:author="Dmitry Kaptsenel" w:date="2011-07-11T17:10:00Z"/>
      <w:ins w:id="431" w:author="Dmitry Kaptsenel" w:date="2011-07-10T12:32:00Z">
        <w:r>
          <w:fldChar w:fldCharType="separate"/>
        </w:r>
        <w:r w:rsidRPr="00AB0350">
          <w:rPr>
            <w:rStyle w:val="Hyperlink"/>
            <w:rFonts w:asciiTheme="minorHAnsi" w:hAnsiTheme="minorHAnsi" w:cs="Arial"/>
            <w:i/>
            <w:iCs/>
          </w:rPr>
          <w:t>[Intel OpenCL Framework Architecture Specification]</w:t>
        </w:r>
        <w:r>
          <w:rPr>
            <w:rStyle w:val="Hyperlink"/>
            <w:rFonts w:asciiTheme="minorHAnsi" w:hAnsiTheme="minorHAnsi" w:cs="Arial"/>
            <w:i/>
            <w:iCs/>
          </w:rPr>
          <w:fldChar w:fldCharType="end"/>
        </w:r>
        <w:commentRangeEnd w:id="429"/>
        <w:r>
          <w:rPr>
            <w:rStyle w:val="CommentReference"/>
            <w:color w:val="000000"/>
            <w:lang w:bidi="ar-SA"/>
          </w:rPr>
          <w:commentReference w:id="429"/>
        </w:r>
        <w:r>
          <w:rPr>
            <w:rStyle w:val="Hyperlink"/>
            <w:rFonts w:asciiTheme="minorHAnsi" w:hAnsiTheme="minorHAnsi" w:cs="Arial"/>
            <w:i/>
            <w:iCs/>
          </w:rPr>
          <w:t>.</w:t>
        </w:r>
      </w:ins>
    </w:p>
    <w:p w:rsidR="00EC4CFF" w:rsidDel="00210A56" w:rsidRDefault="00EC4CFF" w:rsidP="00C62149">
      <w:pPr>
        <w:rPr>
          <w:del w:id="432" w:author="Dmitry Kaptsenel" w:date="2011-07-10T12:37:00Z"/>
        </w:rPr>
      </w:pPr>
      <w:del w:id="433" w:author="Dmitry Kaptsenel" w:date="2011-07-10T12:37:00Z">
        <w:r w:rsidDel="00210A56">
          <w:delText xml:space="preserve">Intel OpenCL implementation allows user to run the same application on different Intel devices that support OpenCL standard. Historically there were </w:delText>
        </w:r>
        <w:r w:rsidR="00C571ED" w:rsidDel="00210A56">
          <w:delText xml:space="preserve">2 such devices: CPU device that supports OpenCL applications purely on Intel CPUs and GEN/GT device that supports OpenCL applications on Intel Integrated Graphics devices starting from SandyBridge CPUs. Current proposal extends OpenCL support to Intel Many Integrated Cores (MIC) discrete accelerator devices, code named </w:delText>
        </w:r>
        <w:r w:rsidR="0050159D" w:rsidRPr="00D043F3" w:rsidDel="00210A56">
          <w:rPr>
            <w:i/>
            <w:iCs/>
          </w:rPr>
          <w:delText>Knights Ferry (</w:delText>
        </w:r>
        <w:r w:rsidR="00C571ED" w:rsidRPr="00D043F3" w:rsidDel="00210A56">
          <w:rPr>
            <w:i/>
            <w:iCs/>
          </w:rPr>
          <w:delText>KNF</w:delText>
        </w:r>
        <w:r w:rsidR="0050159D" w:rsidRPr="00D043F3" w:rsidDel="00210A56">
          <w:rPr>
            <w:i/>
            <w:iCs/>
          </w:rPr>
          <w:delText>)</w:delText>
        </w:r>
        <w:r w:rsidR="00C571ED" w:rsidRPr="00D043F3" w:rsidDel="00210A56">
          <w:rPr>
            <w:i/>
            <w:iCs/>
          </w:rPr>
          <w:delText xml:space="preserve">, </w:delText>
        </w:r>
        <w:r w:rsidR="0050159D" w:rsidRPr="00D043F3" w:rsidDel="00210A56">
          <w:rPr>
            <w:i/>
            <w:iCs/>
          </w:rPr>
          <w:delText>Knights Corner (</w:delText>
        </w:r>
        <w:r w:rsidR="00C571ED" w:rsidRPr="00D043F3" w:rsidDel="00210A56">
          <w:rPr>
            <w:i/>
            <w:iCs/>
          </w:rPr>
          <w:delText>KNC</w:delText>
        </w:r>
        <w:r w:rsidR="0050159D" w:rsidRPr="00D043F3" w:rsidDel="00210A56">
          <w:rPr>
            <w:i/>
            <w:iCs/>
          </w:rPr>
          <w:delText>)</w:delText>
        </w:r>
        <w:r w:rsidR="00C571ED" w:rsidRPr="00D043F3" w:rsidDel="00210A56">
          <w:rPr>
            <w:i/>
            <w:iCs/>
          </w:rPr>
          <w:delText xml:space="preserve"> and </w:delText>
        </w:r>
        <w:r w:rsidR="0050159D" w:rsidRPr="00D043F3" w:rsidDel="00210A56">
          <w:rPr>
            <w:i/>
            <w:iCs/>
          </w:rPr>
          <w:delText xml:space="preserve">Knights </w:delText>
        </w:r>
        <w:r w:rsidR="00C62149" w:rsidRPr="00D043F3" w:rsidDel="00210A56">
          <w:rPr>
            <w:i/>
            <w:iCs/>
          </w:rPr>
          <w:delText>Lake</w:delText>
        </w:r>
        <w:r w:rsidR="0050159D" w:rsidRPr="00D043F3" w:rsidDel="00210A56">
          <w:rPr>
            <w:i/>
            <w:iCs/>
          </w:rPr>
          <w:delText xml:space="preserve"> (</w:delText>
        </w:r>
        <w:r w:rsidR="00C571ED" w:rsidRPr="00D043F3" w:rsidDel="00210A56">
          <w:rPr>
            <w:i/>
            <w:iCs/>
          </w:rPr>
          <w:delText>KNL</w:delText>
        </w:r>
        <w:r w:rsidR="0050159D" w:rsidRPr="00D043F3" w:rsidDel="00210A56">
          <w:rPr>
            <w:i/>
            <w:iCs/>
          </w:rPr>
          <w:delText>)</w:delText>
        </w:r>
        <w:r w:rsidR="00D043F3" w:rsidDel="00210A56">
          <w:delText xml:space="preserve">, generically named </w:delText>
        </w:r>
        <w:r w:rsidR="00D043F3" w:rsidRPr="00D043F3" w:rsidDel="00210A56">
          <w:rPr>
            <w:i/>
            <w:iCs/>
          </w:rPr>
          <w:delText>KN*</w:delText>
        </w:r>
        <w:r w:rsidR="00D043F3" w:rsidDel="00210A56">
          <w:delText>.</w:delText>
        </w:r>
      </w:del>
    </w:p>
    <w:p w:rsidR="009026AD" w:rsidRDefault="00287E99">
      <w:pPr>
        <w:pStyle w:val="IndentedNote"/>
        <w:ind w:left="0" w:firstLine="0"/>
        <w:pPrChange w:id="434" w:author="Dmitry Kaptsenel" w:date="2011-07-10T12:37:00Z">
          <w:pPr>
            <w:pStyle w:val="IndentedNote"/>
          </w:pPr>
        </w:pPrChange>
      </w:pPr>
      <w:r w:rsidRPr="005A376B">
        <w:rPr>
          <w:b/>
          <w:bCs/>
          <w:i/>
          <w:iCs/>
        </w:rPr>
        <w:t>Note:</w:t>
      </w:r>
      <w:r>
        <w:tab/>
        <w:t xml:space="preserve">At the date of this writing </w:t>
      </w:r>
      <w:r w:rsidR="005A376B">
        <w:t>GT/GEN Intel OpenCL Runtime is still not merged with CPU Intel OpenCL Runtime.</w:t>
      </w:r>
    </w:p>
    <w:p w:rsidR="00A94019" w:rsidRDefault="009026AD">
      <w:r w:rsidRPr="003C1C05">
        <w:rPr>
          <w:b/>
          <w:bCs/>
          <w:highlight w:val="yellow"/>
          <w:u w:val="single"/>
        </w:rPr>
        <w:t>ASSUMPTION1:</w:t>
      </w:r>
      <w:r>
        <w:t xml:space="preserve"> </w:t>
      </w:r>
      <w:r w:rsidR="005A376B">
        <w:t xml:space="preserve"> </w:t>
      </w:r>
      <w:bookmarkStart w:id="435" w:name="ASSUMPTION1"/>
      <w:r w:rsidR="00AB0350" w:rsidRPr="00AB0350">
        <w:rPr>
          <w:i/>
          <w:iCs/>
        </w:rPr>
        <w:t xml:space="preserve">This document assumes MIC device will be integrated with CPU Intel OpenCL Runtime, described in the </w:t>
      </w:r>
      <w:r w:rsidR="00871EC1">
        <w:fldChar w:fldCharType="begin"/>
      </w:r>
      <w:r w:rsidR="00871EC1">
        <w:instrText xml:space="preserve"> HYPERLINK \l "Runtime_SAS" </w:instrText>
      </w:r>
      <w:ins w:id="436" w:author="Dmitry Kaptsenel" w:date="2011-07-11T17:10:00Z"/>
      <w:r w:rsidR="00871EC1">
        <w:fldChar w:fldCharType="separate"/>
      </w:r>
      <w:r w:rsidR="00AB0350" w:rsidRPr="00AB0350">
        <w:rPr>
          <w:rStyle w:val="Hyperlink"/>
          <w:rFonts w:asciiTheme="minorHAnsi" w:hAnsiTheme="minorHAnsi" w:cs="Arial"/>
          <w:i/>
          <w:iCs/>
        </w:rPr>
        <w:t>[Intel Open CL Framework Architecture Specification]</w:t>
      </w:r>
      <w:r w:rsidR="00871EC1">
        <w:rPr>
          <w:rStyle w:val="Hyperlink"/>
          <w:rFonts w:asciiTheme="minorHAnsi" w:hAnsiTheme="minorHAnsi" w:cs="Arial"/>
          <w:i/>
          <w:iCs/>
        </w:rPr>
        <w:fldChar w:fldCharType="end"/>
      </w:r>
      <w:r w:rsidR="00AB0350" w:rsidRPr="00AB0350">
        <w:rPr>
          <w:i/>
          <w:iCs/>
        </w:rPr>
        <w:t xml:space="preserve"> document</w:t>
      </w:r>
      <w:r w:rsidR="00AB0350" w:rsidRPr="00AB0350">
        <w:t>.</w:t>
      </w:r>
      <w:bookmarkEnd w:id="435"/>
    </w:p>
    <w:p w:rsidR="00805B70" w:rsidRDefault="00805B70">
      <w:pPr>
        <w:pStyle w:val="IndentedNote"/>
      </w:pPr>
      <w:r>
        <w:t xml:space="preserve">Current proposal </w:t>
      </w:r>
      <w:ins w:id="437" w:author="Dmitry Kaptsenel" w:date="2011-07-10T12:39:00Z">
        <w:r w:rsidR="00C5314C">
          <w:t xml:space="preserve">was written </w:t>
        </w:r>
      </w:ins>
      <w:del w:id="438" w:author="Dmitry Kaptsenel" w:date="2011-07-10T12:39:00Z">
        <w:r w:rsidDel="00C5314C">
          <w:delText>is optimized for</w:delText>
        </w:r>
      </w:del>
      <w:ins w:id="439" w:author="Dmitry Kaptsenel" w:date="2011-07-10T12:39:00Z">
        <w:r w:rsidR="00C5314C">
          <w:t>with</w:t>
        </w:r>
      </w:ins>
      <w:r>
        <w:t xml:space="preserve"> server usage </w:t>
      </w:r>
      <w:del w:id="440" w:author="Dmitry Kaptsenel" w:date="2011-07-10T12:39:00Z">
        <w:r w:rsidDel="00C5314C">
          <w:delText xml:space="preserve">and prefers high throughput above responsiveness.  </w:delText>
        </w:r>
      </w:del>
      <w:ins w:id="441" w:author="Dmitry Kaptsenel" w:date="2011-07-10T12:39:00Z">
        <w:r w:rsidR="00C5314C">
          <w:t>in mind.</w:t>
        </w:r>
      </w:ins>
    </w:p>
    <w:p w:rsidR="004B1FEA" w:rsidRPr="004B1FEA" w:rsidRDefault="00EC4CFF" w:rsidP="004B1FEA">
      <w:pPr>
        <w:pStyle w:val="Heading2"/>
      </w:pPr>
      <w:bookmarkStart w:id="442" w:name="_Toc220316017"/>
      <w:bookmarkStart w:id="443" w:name="_Toc298167560"/>
      <w:r>
        <w:t>Basic Architecture</w:t>
      </w:r>
      <w:bookmarkEnd w:id="442"/>
      <w:bookmarkEnd w:id="443"/>
    </w:p>
    <w:p w:rsidR="00EC4CFF" w:rsidRDefault="00451761" w:rsidP="00575807">
      <w:pPr>
        <w:keepNext/>
      </w:pPr>
      <w:r>
        <w:fldChar w:fldCharType="begin"/>
      </w:r>
      <w:r>
        <w:instrText xml:space="preserve"> REF _Ref200861761 \h  \* MERGEFORMAT </w:instrText>
      </w:r>
      <w:r>
        <w:fldChar w:fldCharType="separate"/>
      </w:r>
      <w:ins w:id="444" w:author="Dmitry Kaptsenel" w:date="2011-07-11T17:10:00Z">
        <w:r w:rsidR="006F596B">
          <w:t xml:space="preserve">Figure </w:t>
        </w:r>
        <w:r w:rsidR="006F596B">
          <w:rPr>
            <w:rFonts w:hint="eastAsia"/>
            <w:noProof/>
            <w:cs/>
          </w:rPr>
          <w:t>‎</w:t>
        </w:r>
        <w:r w:rsidR="006F596B">
          <w:rPr>
            <w:noProof/>
          </w:rPr>
          <w:t>2</w:t>
        </w:r>
        <w:r w:rsidR="006F596B">
          <w:rPr>
            <w:noProof/>
          </w:rPr>
          <w:noBreakHyphen/>
          <w:t>1</w:t>
        </w:r>
      </w:ins>
      <w:del w:id="445" w:author="Dmitry Kaptsenel" w:date="2011-06-01T09:04:00Z">
        <w:r w:rsidR="009C05BC" w:rsidDel="00B86E38">
          <w:delText xml:space="preserve">Figure </w:delText>
        </w:r>
        <w:r w:rsidR="009C05BC" w:rsidDel="00B86E38">
          <w:rPr>
            <w:rFonts w:hint="eastAsia"/>
            <w:noProof/>
            <w:cs/>
          </w:rPr>
          <w:delText>‎</w:delText>
        </w:r>
        <w:r w:rsidR="009C05BC" w:rsidDel="00B86E38">
          <w:rPr>
            <w:noProof/>
          </w:rPr>
          <w:delText>2.1</w:delText>
        </w:r>
      </w:del>
      <w:r>
        <w:fldChar w:fldCharType="end"/>
      </w:r>
      <w:r w:rsidR="00EC4CFF">
        <w:t xml:space="preserve"> </w:t>
      </w:r>
      <w:r>
        <w:fldChar w:fldCharType="begin"/>
      </w:r>
      <w:r>
        <w:instrText xml:space="preserve"> REF _Ref200861765 \p \h  \* MERGEFORMAT </w:instrText>
      </w:r>
      <w:r>
        <w:fldChar w:fldCharType="separate"/>
      </w:r>
      <w:r w:rsidR="006F596B">
        <w:t>below</w:t>
      </w:r>
      <w:r>
        <w:fldChar w:fldCharType="end"/>
      </w:r>
      <w:r w:rsidR="00EC4CFF">
        <w:t xml:space="preserve"> shows the </w:t>
      </w:r>
      <w:ins w:id="446" w:author="Dmitry Kaptsenel" w:date="2011-07-10T12:40:00Z">
        <w:r w:rsidR="00E84E6A">
          <w:t>high</w:t>
        </w:r>
      </w:ins>
      <w:del w:id="447" w:author="Dmitry Kaptsenel" w:date="2011-07-10T12:40:00Z">
        <w:r w:rsidR="00EC4CFF" w:rsidDel="00E84E6A">
          <w:delText>top</w:delText>
        </w:r>
      </w:del>
      <w:r w:rsidR="00EC4CFF">
        <w:t xml:space="preserve">-level architecture of the </w:t>
      </w:r>
      <w:ins w:id="448" w:author="Dmitry Kaptsenel" w:date="2011-07-10T12:40:00Z">
        <w:r w:rsidR="00E84E6A">
          <w:t xml:space="preserve">Intel </w:t>
        </w:r>
      </w:ins>
      <w:r w:rsidR="00F205F5">
        <w:t xml:space="preserve">OpenCL </w:t>
      </w:r>
      <w:ins w:id="449" w:author="Dmitry Kaptsenel" w:date="2011-07-10T12:40:00Z">
        <w:r w:rsidR="00E84E6A">
          <w:t>R</w:t>
        </w:r>
      </w:ins>
      <w:del w:id="450" w:author="Dmitry Kaptsenel" w:date="2011-07-10T12:40:00Z">
        <w:r w:rsidR="00F205F5" w:rsidDel="00E84E6A">
          <w:delText>r</w:delText>
        </w:r>
      </w:del>
      <w:r w:rsidR="00F205F5">
        <w:t xml:space="preserve">untime </w:t>
      </w:r>
      <w:del w:id="451" w:author="Dmitry Kaptsenel" w:date="2011-07-10T12:40:00Z">
        <w:r w:rsidR="00F205F5" w:rsidDel="00E84E6A">
          <w:delText>including MIC Device Agent</w:delText>
        </w:r>
      </w:del>
      <w:ins w:id="452" w:author="Dmitry Kaptsenel" w:date="2011-07-10T12:40:00Z">
        <w:r w:rsidR="00E84E6A">
          <w:t>w</w:t>
        </w:r>
      </w:ins>
      <w:ins w:id="453" w:author="Dmitry Kaptsenel" w:date="2011-07-10T12:41:00Z">
        <w:r w:rsidR="00E84E6A">
          <w:t>ith support for the MIC devices</w:t>
        </w:r>
      </w:ins>
      <w:r w:rsidR="00EC4CFF">
        <w:t>.</w:t>
      </w:r>
      <w:r w:rsidR="00332505">
        <w:t xml:space="preserve"> This diagram is based on the </w:t>
      </w:r>
      <w:r w:rsidR="00871EC1">
        <w:fldChar w:fldCharType="begin"/>
      </w:r>
      <w:r w:rsidR="00871EC1">
        <w:instrText xml:space="preserve"> HYPERLINK \l "Runtime_SAS" </w:instrText>
      </w:r>
      <w:ins w:id="454" w:author="Dmitry Kaptsenel" w:date="2011-07-11T17:10:00Z"/>
      <w:r w:rsidR="00871EC1">
        <w:fldChar w:fldCharType="separate"/>
      </w:r>
      <w:r w:rsidR="00332505" w:rsidRPr="00C47B65">
        <w:rPr>
          <w:rStyle w:val="Hyperlink"/>
          <w:rFonts w:asciiTheme="minorHAnsi" w:hAnsiTheme="minorHAnsi" w:cs="Arial"/>
        </w:rPr>
        <w:t>[Intel Open CL Framework Architecture Specification]</w:t>
      </w:r>
      <w:r w:rsidR="00871EC1">
        <w:rPr>
          <w:rStyle w:val="Hyperlink"/>
          <w:rFonts w:asciiTheme="minorHAnsi" w:hAnsiTheme="minorHAnsi" w:cs="Arial"/>
        </w:rPr>
        <w:fldChar w:fldCharType="end"/>
      </w:r>
      <w:r w:rsidR="00332505">
        <w:t xml:space="preserve"> document.</w:t>
      </w:r>
      <w:ins w:id="455" w:author="Dmitry Kaptsenel" w:date="2011-07-10T12:42:00Z">
        <w:r w:rsidR="00A1413C">
          <w:t xml:space="preserve"> </w:t>
        </w:r>
      </w:ins>
    </w:p>
    <w:p w:rsidR="00EC4CFF" w:rsidRDefault="00822E32" w:rsidP="00E7468A">
      <w:pPr>
        <w:keepNext/>
        <w:jc w:val="center"/>
      </w:pPr>
      <w:r>
        <w:object w:dxaOrig="7142" w:dyaOrig="53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25pt;height:326.2pt" o:ole="">
            <v:imagedata r:id="rId12" o:title="" cropbottom="1629f" cropleft="706f"/>
          </v:shape>
          <o:OLEObject Type="Embed" ProgID="PowerPoint.Slide.12" ShapeID="_x0000_i1025" DrawAspect="Content" ObjectID="_1371909465" r:id="rId13"/>
        </w:object>
      </w:r>
    </w:p>
    <w:p w:rsidR="00EC4CFF" w:rsidRDefault="00EC4CFF" w:rsidP="00E7468A">
      <w:pPr>
        <w:pStyle w:val="Caption"/>
      </w:pPr>
      <w:bookmarkStart w:id="456" w:name="_Ref200861761"/>
      <w:bookmarkStart w:id="457" w:name="_Ref200861765"/>
      <w:r>
        <w:t xml:space="preserve">Figure </w:t>
      </w:r>
      <w:ins w:id="458"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2</w:t>
      </w:r>
      <w:ins w:id="459"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460" w:author="Dmitry Kaptsenel" w:date="2011-07-11T17:10:00Z">
        <w:r w:rsidR="006F596B">
          <w:rPr>
            <w:noProof/>
          </w:rPr>
          <w:t>1</w:t>
        </w:r>
      </w:ins>
      <w:ins w:id="461" w:author="Dmitry Kaptsenel" w:date="2011-05-31T16:40:00Z">
        <w:r w:rsidR="00E312EA">
          <w:fldChar w:fldCharType="end"/>
        </w:r>
      </w:ins>
      <w:del w:id="462"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2</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1</w:delText>
        </w:r>
        <w:r w:rsidR="008D1136" w:rsidDel="00E312EA">
          <w:fldChar w:fldCharType="end"/>
        </w:r>
      </w:del>
      <w:bookmarkEnd w:id="456"/>
      <w:r>
        <w:t xml:space="preserve">:  </w:t>
      </w:r>
      <w:r w:rsidR="00E7468A">
        <w:t xml:space="preserve">OpenCL Runtime </w:t>
      </w:r>
      <w:r>
        <w:t>Architecture</w:t>
      </w:r>
      <w:bookmarkEnd w:id="457"/>
      <w:r w:rsidR="00E7468A">
        <w:t xml:space="preserve"> with MIC Device Agent</w:t>
      </w:r>
    </w:p>
    <w:p w:rsidR="0018794B" w:rsidRDefault="0018794B">
      <w:pPr>
        <w:rPr>
          <w:ins w:id="463" w:author="Dmitry Kaptsenel" w:date="2011-07-10T13:07:00Z"/>
        </w:rPr>
      </w:pPr>
      <w:ins w:id="464" w:author="Dmitry Kaptsenel" w:date="2011-07-10T13:11:00Z">
        <w:r w:rsidRPr="00E76BFB">
          <w:rPr>
            <w:i/>
            <w:iCs/>
          </w:rPr>
          <w:t>Device Agent</w:t>
        </w:r>
        <w:r>
          <w:t xml:space="preserve"> on this diagram represents an Intel OpenCL component dedicated for specific device support, ex. CPU, GEN, MIC. </w:t>
        </w:r>
      </w:ins>
      <w:ins w:id="465" w:author="Dmitry Kaptsenel" w:date="2011-07-10T13:12:00Z">
        <w:r>
          <w:t xml:space="preserve">Device Agent takes care of all the specifics of </w:t>
        </w:r>
      </w:ins>
      <w:ins w:id="466" w:author="Dmitry Kaptsenel" w:date="2011-07-10T13:15:00Z">
        <w:r w:rsidR="00087C96">
          <w:t>device</w:t>
        </w:r>
      </w:ins>
      <w:ins w:id="467" w:author="Dmitry Kaptsenel" w:date="2011-07-10T13:12:00Z">
        <w:r>
          <w:t xml:space="preserve"> functionality: device-optimized OpenCL C code compilation, data </w:t>
        </w:r>
        <w:r>
          <w:lastRenderedPageBreak/>
          <w:t xml:space="preserve">buffers management, execution control. </w:t>
        </w:r>
      </w:ins>
      <w:ins w:id="468" w:author="Dmitry Kaptsenel" w:date="2011-07-10T13:07:00Z">
        <w:r>
          <w:t xml:space="preserve">The </w:t>
        </w:r>
      </w:ins>
      <w:ins w:id="469" w:author="Dmitry Kaptsenel" w:date="2011-07-10T13:12:00Z">
        <w:r w:rsidRPr="0018794B">
          <w:rPr>
            <w:i/>
            <w:iCs/>
            <w:rPrChange w:id="470" w:author="Dmitry Kaptsenel" w:date="2011-07-10T13:12:00Z">
              <w:rPr/>
            </w:rPrChange>
          </w:rPr>
          <w:t>R</w:t>
        </w:r>
      </w:ins>
      <w:ins w:id="471" w:author="Dmitry Kaptsenel" w:date="2011-07-10T13:07:00Z">
        <w:r w:rsidRPr="0018794B">
          <w:rPr>
            <w:i/>
            <w:iCs/>
            <w:rPrChange w:id="472" w:author="Dmitry Kaptsenel" w:date="2011-07-10T13:12:00Z">
              <w:rPr/>
            </w:rPrChange>
          </w:rPr>
          <w:t>untime</w:t>
        </w:r>
        <w:r>
          <w:t xml:space="preserve"> is responsible for all inter-device (and device independent) functionality e.g., event dependencies, command queue management. It interacts with all the device agents thru a common device agent interface. </w:t>
        </w:r>
      </w:ins>
    </w:p>
    <w:p w:rsidR="0018794B" w:rsidRDefault="0018794B">
      <w:pPr>
        <w:rPr>
          <w:ins w:id="473" w:author="Dmitry Kaptsenel" w:date="2011-07-10T13:07:00Z"/>
        </w:rPr>
        <w:pPrChange w:id="474" w:author="Dmitry Kaptsenel" w:date="2011-07-10T13:22:00Z">
          <w:pPr>
            <w:pStyle w:val="ListParagraph"/>
          </w:pPr>
        </w:pPrChange>
      </w:pPr>
      <w:ins w:id="475" w:author="Dmitry Kaptsenel" w:date="2011-07-10T13:14:00Z">
        <w:r>
          <w:t xml:space="preserve">MIC Device Agent is shown in slightly more details emphasizing that this is the only Intel OpenCL Runtime supported device accessed through PCIe interconnect and is not directly integrated into CPU. </w:t>
        </w:r>
      </w:ins>
      <w:ins w:id="476" w:author="Dmitry Kaptsenel" w:date="2011-07-10T13:07:00Z">
        <w:r>
          <w:t xml:space="preserve">The MIC </w:t>
        </w:r>
      </w:ins>
      <w:ins w:id="477" w:author="Dmitry Kaptsenel" w:date="2011-07-10T13:15:00Z">
        <w:r>
          <w:t>D</w:t>
        </w:r>
      </w:ins>
      <w:ins w:id="478" w:author="Dmitry Kaptsenel" w:date="2011-07-10T13:07:00Z">
        <w:r>
          <w:t xml:space="preserve">evice </w:t>
        </w:r>
      </w:ins>
      <w:ins w:id="479" w:author="Dmitry Kaptsenel" w:date="2011-07-10T13:15:00Z">
        <w:r>
          <w:t>A</w:t>
        </w:r>
      </w:ins>
      <w:ins w:id="480" w:author="Dmitry Kaptsenel" w:date="2011-07-10T13:07:00Z">
        <w:r>
          <w:t xml:space="preserve">gent has a host-side component (termed </w:t>
        </w:r>
      </w:ins>
      <w:ins w:id="481" w:author="Dmitry Kaptsenel" w:date="2011-07-10T13:13:00Z">
        <w:r w:rsidRPr="0018794B">
          <w:rPr>
            <w:i/>
            <w:iCs/>
            <w:rPrChange w:id="482" w:author="Dmitry Kaptsenel" w:date="2011-07-10T13:13:00Z">
              <w:rPr/>
            </w:rPrChange>
          </w:rPr>
          <w:t>D</w:t>
        </w:r>
      </w:ins>
      <w:ins w:id="483" w:author="Dmitry Kaptsenel" w:date="2011-07-10T13:07:00Z">
        <w:r w:rsidRPr="0018794B">
          <w:rPr>
            <w:i/>
            <w:iCs/>
            <w:rPrChange w:id="484" w:author="Dmitry Kaptsenel" w:date="2011-07-10T13:13:00Z">
              <w:rPr/>
            </w:rPrChange>
          </w:rPr>
          <w:t xml:space="preserve">evice </w:t>
        </w:r>
      </w:ins>
      <w:ins w:id="485" w:author="Dmitry Kaptsenel" w:date="2011-07-10T13:13:00Z">
        <w:r w:rsidRPr="0018794B">
          <w:rPr>
            <w:i/>
            <w:iCs/>
            <w:rPrChange w:id="486" w:author="Dmitry Kaptsenel" w:date="2011-07-10T13:13:00Z">
              <w:rPr/>
            </w:rPrChange>
          </w:rPr>
          <w:t>A</w:t>
        </w:r>
      </w:ins>
      <w:ins w:id="487" w:author="Dmitry Kaptsenel" w:date="2011-07-10T13:07:00Z">
        <w:r w:rsidRPr="0018794B">
          <w:rPr>
            <w:i/>
            <w:iCs/>
            <w:rPrChange w:id="488" w:author="Dmitry Kaptsenel" w:date="2011-07-10T13:13:00Z">
              <w:rPr/>
            </w:rPrChange>
          </w:rPr>
          <w:t>gent</w:t>
        </w:r>
      </w:ins>
      <w:ins w:id="489" w:author="Dmitry Kaptsenel" w:date="2011-07-10T13:13:00Z">
        <w:r w:rsidRPr="0018794B">
          <w:rPr>
            <w:i/>
            <w:iCs/>
            <w:rPrChange w:id="490" w:author="Dmitry Kaptsenel" w:date="2011-07-10T13:13:00Z">
              <w:rPr/>
            </w:rPrChange>
          </w:rPr>
          <w:t xml:space="preserve"> Host Part</w:t>
        </w:r>
      </w:ins>
      <w:ins w:id="491" w:author="Dmitry Kaptsenel" w:date="2011-07-10T13:07:00Z">
        <w:r>
          <w:t xml:space="preserve">) and a device side component (termed </w:t>
        </w:r>
      </w:ins>
      <w:ins w:id="492" w:author="Dmitry Kaptsenel" w:date="2011-07-10T13:14:00Z">
        <w:r w:rsidRPr="0018794B">
          <w:rPr>
            <w:i/>
            <w:iCs/>
            <w:rPrChange w:id="493" w:author="Dmitry Kaptsenel" w:date="2011-07-10T13:14:00Z">
              <w:rPr/>
            </w:rPrChange>
          </w:rPr>
          <w:t>D</w:t>
        </w:r>
      </w:ins>
      <w:ins w:id="494" w:author="Dmitry Kaptsenel" w:date="2011-07-10T13:07:00Z">
        <w:r w:rsidRPr="0018794B">
          <w:rPr>
            <w:i/>
            <w:iCs/>
            <w:rPrChange w:id="495" w:author="Dmitry Kaptsenel" w:date="2011-07-10T13:14:00Z">
              <w:rPr/>
            </w:rPrChange>
          </w:rPr>
          <w:t xml:space="preserve">evice </w:t>
        </w:r>
      </w:ins>
      <w:ins w:id="496" w:author="Dmitry Kaptsenel" w:date="2011-07-10T13:14:00Z">
        <w:r w:rsidRPr="0018794B">
          <w:rPr>
            <w:i/>
            <w:iCs/>
            <w:rPrChange w:id="497" w:author="Dmitry Kaptsenel" w:date="2011-07-10T13:14:00Z">
              <w:rPr/>
            </w:rPrChange>
          </w:rPr>
          <w:t>A</w:t>
        </w:r>
      </w:ins>
      <w:ins w:id="498" w:author="Dmitry Kaptsenel" w:date="2011-07-10T13:07:00Z">
        <w:r w:rsidRPr="0018794B">
          <w:rPr>
            <w:i/>
            <w:iCs/>
            <w:rPrChange w:id="499" w:author="Dmitry Kaptsenel" w:date="2011-07-10T13:14:00Z">
              <w:rPr/>
            </w:rPrChange>
          </w:rPr>
          <w:t>gent</w:t>
        </w:r>
      </w:ins>
      <w:ins w:id="500" w:author="Dmitry Kaptsenel" w:date="2011-07-10T13:14:00Z">
        <w:r w:rsidRPr="0018794B">
          <w:rPr>
            <w:i/>
            <w:iCs/>
            <w:rPrChange w:id="501" w:author="Dmitry Kaptsenel" w:date="2011-07-10T13:14:00Z">
              <w:rPr/>
            </w:rPrChange>
          </w:rPr>
          <w:t xml:space="preserve"> Device Part</w:t>
        </w:r>
      </w:ins>
      <w:ins w:id="502" w:author="Dmitry Kaptsenel" w:date="2011-07-10T13:07:00Z">
        <w:r>
          <w:t xml:space="preserve">). The former is co-located with the </w:t>
        </w:r>
      </w:ins>
      <w:ins w:id="503" w:author="Dmitry Kaptsenel" w:date="2011-07-10T13:15:00Z">
        <w:r>
          <w:t>R</w:t>
        </w:r>
      </w:ins>
      <w:ins w:id="504" w:author="Dmitry Kaptsenel" w:date="2011-07-10T13:07:00Z">
        <w:r>
          <w:t>untime on the host. The later runs on the MIC device itself.</w:t>
        </w:r>
      </w:ins>
    </w:p>
    <w:p w:rsidR="005F0915" w:rsidRDefault="00013D59">
      <w:pPr>
        <w:keepNext/>
        <w:pPrChange w:id="505" w:author="Dmitry Kaptsenel" w:date="2011-07-10T13:05:00Z">
          <w:pPr/>
        </w:pPrChange>
      </w:pPr>
      <w:r>
        <w:t xml:space="preserve">MIC Device Agent </w:t>
      </w:r>
      <w:r w:rsidR="005F0915">
        <w:t>provides an ability to run OpenCL programs on discrete MIC cards/devices transparently to the user application, handling all relevant issues:</w:t>
      </w:r>
    </w:p>
    <w:p w:rsidR="00087C96" w:rsidRDefault="00087C96">
      <w:pPr>
        <w:pStyle w:val="ListParagraph"/>
        <w:rPr>
          <w:ins w:id="506" w:author="Dmitry Kaptsenel" w:date="2011-07-10T13:20:00Z"/>
        </w:rPr>
      </w:pPr>
      <w:ins w:id="507" w:author="Dmitry Kaptsenel" w:date="2011-07-10T13:20:00Z">
        <w:r>
          <w:t>Optimized compilation of OpenCL C programs for the target MIC device.</w:t>
        </w:r>
      </w:ins>
    </w:p>
    <w:p w:rsidR="00EC4CFF" w:rsidDel="00087C96" w:rsidRDefault="005F0915" w:rsidP="00E5649C">
      <w:pPr>
        <w:pStyle w:val="ListParagraph"/>
        <w:rPr>
          <w:del w:id="508" w:author="Dmitry Kaptsenel" w:date="2011-07-10T13:20:00Z"/>
        </w:rPr>
      </w:pPr>
      <w:del w:id="509" w:author="Dmitry Kaptsenel" w:date="2011-07-10T13:20:00Z">
        <w:r w:rsidDel="00087C96">
          <w:delText>Compilation of OpenCL C programs for the specific MIC device including maximum possible optimizations levels and reusing all available MIC HW.</w:delText>
        </w:r>
      </w:del>
    </w:p>
    <w:p w:rsidR="00087C96" w:rsidRDefault="00087C96" w:rsidP="00087C96">
      <w:pPr>
        <w:pStyle w:val="ListParagraph"/>
        <w:rPr>
          <w:ins w:id="510" w:author="Dmitry Kaptsenel" w:date="2011-07-10T13:21:00Z"/>
        </w:rPr>
      </w:pPr>
      <w:ins w:id="511" w:author="Dmitry Kaptsenel" w:date="2011-07-10T13:21:00Z">
        <w:r>
          <w:t>Code and data transfer between the host and the MIC device across PCI Express.</w:t>
        </w:r>
      </w:ins>
    </w:p>
    <w:p w:rsidR="00087C96" w:rsidRDefault="00087C96" w:rsidP="00087C96">
      <w:pPr>
        <w:pStyle w:val="ListParagraph"/>
        <w:rPr>
          <w:ins w:id="512" w:author="Dmitry Kaptsenel" w:date="2011-07-10T13:21:00Z"/>
        </w:rPr>
      </w:pPr>
      <w:ins w:id="513" w:author="Dmitry Kaptsenel" w:date="2011-07-10T13:21:00Z">
        <w:r>
          <w:t xml:space="preserve">Resources management, including allocation and swapping of OpenCL memory objects between the host and the device (due to lack of available device memory). </w:t>
        </w:r>
      </w:ins>
    </w:p>
    <w:p w:rsidR="005F0915" w:rsidDel="00087C96" w:rsidRDefault="005F0915" w:rsidP="00E5649C">
      <w:pPr>
        <w:pStyle w:val="ListParagraph"/>
        <w:rPr>
          <w:del w:id="514" w:author="Dmitry Kaptsenel" w:date="2011-07-10T13:21:00Z"/>
        </w:rPr>
      </w:pPr>
      <w:del w:id="515" w:author="Dmitry Kaptsenel" w:date="2011-07-10T13:21:00Z">
        <w:r w:rsidDel="00087C96">
          <w:delText>Transferring code and data to/from device across PCI Express wires in most optimal way</w:delText>
        </w:r>
      </w:del>
    </w:p>
    <w:p w:rsidR="006852B1" w:rsidDel="00087C96" w:rsidRDefault="005F0915" w:rsidP="00E5649C">
      <w:pPr>
        <w:pStyle w:val="ListParagraph"/>
        <w:rPr>
          <w:del w:id="516" w:author="Dmitry Kaptsenel" w:date="2011-07-10T13:22:00Z"/>
        </w:rPr>
      </w:pPr>
      <w:del w:id="517" w:author="Dmitry Kaptsenel" w:date="2011-07-10T13:22:00Z">
        <w:r w:rsidDel="00087C96">
          <w:delText xml:space="preserve">Device resources management, including swapping user buffers to/from device to allow efficient </w:delText>
        </w:r>
        <w:r w:rsidR="00995A9F" w:rsidDel="00087C96">
          <w:delText>device usage by OpenCL kernels.</w:delText>
        </w:r>
      </w:del>
    </w:p>
    <w:p w:rsidR="00FF6934" w:rsidRDefault="00087C96">
      <w:pPr>
        <w:pStyle w:val="ListParagraph"/>
        <w:rPr>
          <w:ins w:id="518" w:author="Dmitry Kaptsenel" w:date="2011-07-10T14:40:00Z"/>
        </w:rPr>
      </w:pPr>
      <w:ins w:id="519" w:author="Dmitry Kaptsenel" w:date="2011-07-10T13:22:00Z">
        <w:r>
          <w:t>Execution of kernel commands and supporting OpenCL event notifications.</w:t>
        </w:r>
      </w:ins>
    </w:p>
    <w:p w:rsidR="005F0915" w:rsidRDefault="003C3866">
      <w:pPr>
        <w:pPrChange w:id="520" w:author="Dmitry Kaptsenel" w:date="2011-07-10T14:40:00Z">
          <w:pPr>
            <w:pStyle w:val="ListParagraph"/>
          </w:pPr>
        </w:pPrChange>
      </w:pPr>
      <w:ins w:id="521" w:author="Dmitry Kaptsenel" w:date="2011-07-10T14:41:00Z">
        <w:r>
          <w:t xml:space="preserve">To perform its duties </w:t>
        </w:r>
      </w:ins>
      <w:ins w:id="522" w:author="Dmitry Kaptsenel" w:date="2011-07-10T14:40:00Z">
        <w:r w:rsidR="00FF6934">
          <w:t xml:space="preserve">MIC Device Agent makes extensive </w:t>
        </w:r>
      </w:ins>
      <w:del w:id="523" w:author="Dmitry Kaptsenel" w:date="2011-07-10T13:22:00Z">
        <w:r w:rsidR="006852B1" w:rsidDel="00087C96">
          <w:delText>Maintaining appropriate kernels execution ordering and runtime events required to provide OpenCL notifications/events.</w:delText>
        </w:r>
      </w:del>
      <w:ins w:id="524" w:author="Dmitry Kaptsenel" w:date="2011-07-10T14:41:00Z">
        <w:r>
          <w:t xml:space="preserve">use of the </w:t>
        </w:r>
        <w:r w:rsidRPr="003E4539">
          <w:rPr>
            <w:i/>
            <w:iCs/>
            <w:rPrChange w:id="525" w:author="Dmitry Kaptsenel" w:date="2011-07-10T14:42:00Z">
              <w:rPr/>
            </w:rPrChange>
          </w:rPr>
          <w:t>COI library</w:t>
        </w:r>
        <w:r>
          <w:t xml:space="preserve"> described later. This library provides data and code transfer</w:t>
        </w:r>
      </w:ins>
      <w:ins w:id="526" w:author="Dmitry Kaptsenel" w:date="2011-07-10T14:42:00Z">
        <w:r>
          <w:t xml:space="preserve"> and execution services through PCI Express bus between host and MIC discrete devices.</w:t>
        </w:r>
      </w:ins>
    </w:p>
    <w:p w:rsidR="00EC4CFF" w:rsidRDefault="00EC4CFF" w:rsidP="00EC4CFF">
      <w:pPr>
        <w:pStyle w:val="Heading2"/>
      </w:pPr>
      <w:bookmarkStart w:id="527" w:name="_Toc220316018"/>
      <w:bookmarkStart w:id="528" w:name="_Toc298167561"/>
      <w:r>
        <w:t>Architectural Limitations</w:t>
      </w:r>
      <w:bookmarkEnd w:id="527"/>
      <w:bookmarkEnd w:id="528"/>
    </w:p>
    <w:p w:rsidR="00EC4CFF" w:rsidRDefault="00EC4CFF" w:rsidP="0047129C">
      <w:pPr>
        <w:keepNext/>
      </w:pPr>
      <w:r>
        <w:t xml:space="preserve">There are some scenarios that </w:t>
      </w:r>
      <w:r w:rsidR="0047129C">
        <w:t>MIC OpenCL Device Agent</w:t>
      </w:r>
      <w:r>
        <w:t xml:space="preserve"> is unable to support</w:t>
      </w:r>
      <w:r w:rsidR="0047129C">
        <w:t>.</w:t>
      </w:r>
      <w:r>
        <w:t xml:space="preserve"> </w:t>
      </w:r>
    </w:p>
    <w:tbl>
      <w:tblPr>
        <w:tblStyle w:val="TableGrid"/>
        <w:tblW w:w="5000" w:type="pct"/>
        <w:tblLook w:val="0620" w:firstRow="1" w:lastRow="0" w:firstColumn="0" w:lastColumn="0" w:noHBand="1" w:noVBand="1"/>
      </w:tblPr>
      <w:tblGrid>
        <w:gridCol w:w="321"/>
        <w:gridCol w:w="3116"/>
        <w:gridCol w:w="4592"/>
        <w:gridCol w:w="2267"/>
      </w:tblGrid>
      <w:tr w:rsidR="00EC4CFF" w:rsidRPr="003C7240" w:rsidTr="009F3348">
        <w:tc>
          <w:tcPr>
            <w:tcW w:w="156" w:type="pct"/>
            <w:shd w:val="clear" w:color="auto" w:fill="FFFF99"/>
            <w:vAlign w:val="center"/>
          </w:tcPr>
          <w:p w:rsidR="00EC4CFF" w:rsidRPr="003C7240" w:rsidRDefault="00EC4CFF" w:rsidP="009F3348">
            <w:pPr>
              <w:pStyle w:val="TableNormal0"/>
              <w:jc w:val="center"/>
            </w:pPr>
            <w:r>
              <w:t>#</w:t>
            </w:r>
          </w:p>
        </w:tc>
        <w:tc>
          <w:tcPr>
            <w:tcW w:w="1513" w:type="pct"/>
            <w:shd w:val="clear" w:color="auto" w:fill="FFFF99"/>
            <w:vAlign w:val="center"/>
          </w:tcPr>
          <w:p w:rsidR="00EC4CFF" w:rsidRPr="003C7240" w:rsidRDefault="00EC4CFF" w:rsidP="009F3348">
            <w:pPr>
              <w:pStyle w:val="TableNormal0"/>
              <w:jc w:val="center"/>
            </w:pPr>
            <w:r>
              <w:t>Limitation</w:t>
            </w:r>
          </w:p>
        </w:tc>
        <w:tc>
          <w:tcPr>
            <w:tcW w:w="2230" w:type="pct"/>
            <w:shd w:val="clear" w:color="auto" w:fill="FFFF99"/>
          </w:tcPr>
          <w:p w:rsidR="00EC4CFF" w:rsidRPr="003C7240" w:rsidRDefault="00EC4CFF" w:rsidP="009F3348">
            <w:pPr>
              <w:pStyle w:val="TableNormal0"/>
              <w:jc w:val="center"/>
            </w:pPr>
            <w:r>
              <w:t>Reason</w:t>
            </w:r>
          </w:p>
        </w:tc>
        <w:tc>
          <w:tcPr>
            <w:tcW w:w="1101" w:type="pct"/>
            <w:shd w:val="clear" w:color="auto" w:fill="FFFF99"/>
          </w:tcPr>
          <w:p w:rsidR="00EC4CFF" w:rsidRDefault="00EC4CFF" w:rsidP="009F3348">
            <w:pPr>
              <w:pStyle w:val="TableNormal0"/>
              <w:jc w:val="center"/>
            </w:pPr>
            <w:r>
              <w:t>Workaround</w:t>
            </w:r>
          </w:p>
        </w:tc>
      </w:tr>
      <w:tr w:rsidR="00EC4CFF" w:rsidRPr="003963E1" w:rsidTr="009F3348">
        <w:tc>
          <w:tcPr>
            <w:tcW w:w="156" w:type="pct"/>
            <w:vAlign w:val="center"/>
          </w:tcPr>
          <w:p w:rsidR="00EC4CFF" w:rsidRPr="003963E1" w:rsidRDefault="00252B7E" w:rsidP="009F3348">
            <w:pPr>
              <w:pStyle w:val="TableNormal0"/>
              <w:jc w:val="center"/>
              <w:rPr>
                <w:sz w:val="18"/>
                <w:szCs w:val="18"/>
              </w:rPr>
            </w:pPr>
            <w:del w:id="529" w:author="Dmitry Kaptsenel" w:date="2011-07-10T13:25:00Z">
              <w:r w:rsidDel="0031287A">
                <w:rPr>
                  <w:sz w:val="18"/>
                  <w:szCs w:val="18"/>
                </w:rPr>
                <w:delText>1</w:delText>
              </w:r>
            </w:del>
          </w:p>
        </w:tc>
        <w:tc>
          <w:tcPr>
            <w:tcW w:w="1513" w:type="pct"/>
            <w:vAlign w:val="center"/>
          </w:tcPr>
          <w:p w:rsidR="00EC4CFF" w:rsidRPr="001B7577" w:rsidRDefault="00252B7E" w:rsidP="009F3348">
            <w:pPr>
              <w:pStyle w:val="TableNormal0"/>
              <w:rPr>
                <w:sz w:val="18"/>
                <w:szCs w:val="18"/>
              </w:rPr>
            </w:pPr>
            <w:del w:id="530" w:author="Dmitry Kaptsenel" w:date="2011-07-10T13:25:00Z">
              <w:r w:rsidDel="0031287A">
                <w:rPr>
                  <w:sz w:val="18"/>
                  <w:szCs w:val="18"/>
                </w:rPr>
                <w:delText>Native Kernels not supported</w:delText>
              </w:r>
            </w:del>
          </w:p>
        </w:tc>
        <w:tc>
          <w:tcPr>
            <w:tcW w:w="2230" w:type="pct"/>
          </w:tcPr>
          <w:p w:rsidR="00EC4CFF" w:rsidRPr="003963E1" w:rsidRDefault="00252B7E" w:rsidP="00CD5408">
            <w:pPr>
              <w:pStyle w:val="TableNormal0"/>
              <w:rPr>
                <w:sz w:val="18"/>
                <w:szCs w:val="18"/>
              </w:rPr>
            </w:pPr>
            <w:del w:id="531" w:author="Dmitry Kaptsenel" w:date="2011-07-10T13:25:00Z">
              <w:r w:rsidDel="0031287A">
                <w:rPr>
                  <w:sz w:val="18"/>
                  <w:szCs w:val="18"/>
                </w:rPr>
                <w:delText xml:space="preserve">According to the </w:delText>
              </w:r>
              <w:r w:rsidRPr="005C6E19" w:rsidDel="0031287A">
                <w:rPr>
                  <w:sz w:val="18"/>
                  <w:szCs w:val="18"/>
                </w:rPr>
                <w:delText xml:space="preserve">current </w:delText>
              </w:r>
              <w:r w:rsidR="00871EC1" w:rsidDel="0031287A">
                <w:fldChar w:fldCharType="begin"/>
              </w:r>
              <w:r w:rsidR="00871EC1" w:rsidDel="0031287A">
                <w:delInstrText xml:space="preserve"> HYPERLINK \l "OpenCL_spec1_1" </w:delInstrText>
              </w:r>
              <w:r w:rsidR="00871EC1" w:rsidDel="0031287A">
                <w:fldChar w:fldCharType="separate"/>
              </w:r>
              <w:r w:rsidR="005C6E19" w:rsidRPr="005C6E19" w:rsidDel="0031287A">
                <w:rPr>
                  <w:rStyle w:val="Hyperlink"/>
                  <w:rFonts w:asciiTheme="minorHAnsi" w:hAnsiTheme="minorHAnsi" w:cs="Arial"/>
                  <w:sz w:val="18"/>
                  <w:szCs w:val="18"/>
                </w:rPr>
                <w:delText>[</w:delText>
              </w:r>
              <w:r w:rsidRPr="005C6E19" w:rsidDel="0031287A">
                <w:rPr>
                  <w:rStyle w:val="Hyperlink"/>
                  <w:rFonts w:asciiTheme="minorHAnsi" w:hAnsiTheme="minorHAnsi" w:cs="Arial"/>
                  <w:sz w:val="18"/>
                  <w:szCs w:val="18"/>
                </w:rPr>
                <w:delText xml:space="preserve">OpenCL spec </w:delText>
              </w:r>
              <w:r w:rsidR="005C6E19" w:rsidRPr="005C6E19" w:rsidDel="0031287A">
                <w:rPr>
                  <w:rStyle w:val="Hyperlink"/>
                  <w:rFonts w:asciiTheme="minorHAnsi" w:hAnsiTheme="minorHAnsi" w:cs="Arial"/>
                  <w:sz w:val="18"/>
                  <w:szCs w:val="18"/>
                </w:rPr>
                <w:delText>1.1]</w:delText>
              </w:r>
              <w:r w:rsidR="00871EC1" w:rsidDel="0031287A">
                <w:rPr>
                  <w:rStyle w:val="Hyperlink"/>
                  <w:rFonts w:asciiTheme="minorHAnsi" w:hAnsiTheme="minorHAnsi" w:cs="Arial"/>
                  <w:sz w:val="18"/>
                  <w:szCs w:val="18"/>
                </w:rPr>
                <w:fldChar w:fldCharType="end"/>
              </w:r>
              <w:r w:rsidR="005C6E19" w:rsidRPr="005C6E19" w:rsidDel="0031287A">
                <w:rPr>
                  <w:sz w:val="18"/>
                  <w:szCs w:val="18"/>
                </w:rPr>
                <w:delText xml:space="preserve"> </w:delText>
              </w:r>
              <w:r w:rsidRPr="005C6E19" w:rsidDel="0031287A">
                <w:rPr>
                  <w:sz w:val="18"/>
                  <w:szCs w:val="18"/>
                </w:rPr>
                <w:delText>version</w:delText>
              </w:r>
              <w:r w:rsidDel="0031287A">
                <w:rPr>
                  <w:sz w:val="18"/>
                  <w:szCs w:val="18"/>
                </w:rPr>
                <w:delText xml:space="preserve"> Native Kernel must be </w:delText>
              </w:r>
              <w:r w:rsidR="00CD5408" w:rsidDel="0031287A">
                <w:rPr>
                  <w:sz w:val="18"/>
                  <w:szCs w:val="18"/>
                </w:rPr>
                <w:delText>host-</w:delText>
              </w:r>
              <w:r w:rsidDel="0031287A">
                <w:rPr>
                  <w:sz w:val="18"/>
                  <w:szCs w:val="18"/>
                </w:rPr>
                <w:delText>callable</w:delText>
              </w:r>
              <w:r w:rsidR="00CD5408" w:rsidDel="0031287A">
                <w:rPr>
                  <w:sz w:val="18"/>
                  <w:szCs w:val="18"/>
                </w:rPr>
                <w:delText xml:space="preserve"> </w:delText>
              </w:r>
              <w:r w:rsidDel="0031287A">
                <w:rPr>
                  <w:sz w:val="18"/>
                  <w:szCs w:val="18"/>
                </w:rPr>
                <w:delText>– not supported in the current HW configuration with distinct CPU and MIC HW devices.</w:delText>
              </w:r>
            </w:del>
          </w:p>
        </w:tc>
        <w:tc>
          <w:tcPr>
            <w:tcW w:w="1101" w:type="pct"/>
          </w:tcPr>
          <w:p w:rsidR="00EC4CFF" w:rsidRPr="003963E1" w:rsidRDefault="00CD5408" w:rsidP="009F3348">
            <w:pPr>
              <w:pStyle w:val="TableNormal0"/>
              <w:rPr>
                <w:sz w:val="18"/>
                <w:szCs w:val="18"/>
              </w:rPr>
            </w:pPr>
            <w:del w:id="532" w:author="Dmitry Kaptsenel" w:date="2011-07-10T13:25:00Z">
              <w:r w:rsidDel="0031287A">
                <w:rPr>
                  <w:sz w:val="18"/>
                  <w:szCs w:val="18"/>
                </w:rPr>
                <w:delText>No</w:delText>
              </w:r>
            </w:del>
          </w:p>
        </w:tc>
      </w:tr>
      <w:tr w:rsidR="00EC4CFF" w:rsidRPr="003963E1" w:rsidTr="009F3348">
        <w:tc>
          <w:tcPr>
            <w:tcW w:w="156" w:type="pct"/>
            <w:vAlign w:val="center"/>
          </w:tcPr>
          <w:p w:rsidR="00EC4CFF" w:rsidRPr="003963E1" w:rsidRDefault="00EC4CFF" w:rsidP="009F3348">
            <w:pPr>
              <w:pStyle w:val="TableNormal0"/>
              <w:jc w:val="center"/>
              <w:rPr>
                <w:rFonts w:ascii="Calibri" w:hAnsi="Calibri"/>
                <w:sz w:val="18"/>
                <w:szCs w:val="18"/>
              </w:rPr>
            </w:pPr>
          </w:p>
        </w:tc>
        <w:tc>
          <w:tcPr>
            <w:tcW w:w="1513" w:type="pct"/>
            <w:vAlign w:val="center"/>
          </w:tcPr>
          <w:p w:rsidR="00EC4CFF" w:rsidRPr="003963E1" w:rsidRDefault="00EC4CFF" w:rsidP="009F3348">
            <w:pPr>
              <w:pStyle w:val="TableNormal0"/>
              <w:rPr>
                <w:rFonts w:ascii="Calibri" w:hAnsi="Calibri"/>
                <w:sz w:val="18"/>
                <w:szCs w:val="18"/>
              </w:rPr>
            </w:pPr>
          </w:p>
        </w:tc>
        <w:tc>
          <w:tcPr>
            <w:tcW w:w="2230" w:type="pct"/>
          </w:tcPr>
          <w:p w:rsidR="00EC4CFF" w:rsidRPr="003963E1" w:rsidRDefault="00EC4CFF" w:rsidP="009F3348">
            <w:pPr>
              <w:pStyle w:val="TableNormal0"/>
              <w:rPr>
                <w:rFonts w:ascii="Calibri" w:hAnsi="Calibri"/>
                <w:sz w:val="18"/>
                <w:szCs w:val="18"/>
              </w:rPr>
            </w:pPr>
          </w:p>
        </w:tc>
        <w:tc>
          <w:tcPr>
            <w:tcW w:w="1101" w:type="pct"/>
          </w:tcPr>
          <w:p w:rsidR="00EC4CFF" w:rsidRPr="003963E1" w:rsidRDefault="00EC4CFF" w:rsidP="009F3348">
            <w:pPr>
              <w:pStyle w:val="TableNormal0"/>
              <w:rPr>
                <w:rFonts w:ascii="Calibri" w:hAnsi="Calibri"/>
                <w:sz w:val="18"/>
                <w:szCs w:val="18"/>
              </w:rPr>
            </w:pPr>
          </w:p>
        </w:tc>
      </w:tr>
    </w:tbl>
    <w:p w:rsidR="00EC4CFF" w:rsidRPr="00517F82" w:rsidRDefault="00EC4CFF" w:rsidP="00EC4CFF"/>
    <w:p w:rsidR="005E222E" w:rsidRDefault="005E222E" w:rsidP="005E222E">
      <w:pPr>
        <w:pStyle w:val="Heading1"/>
      </w:pPr>
      <w:bookmarkStart w:id="533" w:name="_Ref217034273"/>
      <w:bookmarkStart w:id="534" w:name="_Ref217034327"/>
      <w:bookmarkStart w:id="535" w:name="_Toc220316019"/>
      <w:bookmarkStart w:id="536" w:name="_Toc298167562"/>
      <w:r>
        <w:lastRenderedPageBreak/>
        <w:t>MIC OpenCL Device Agent Functional Specification</w:t>
      </w:r>
      <w:bookmarkEnd w:id="533"/>
      <w:bookmarkEnd w:id="534"/>
      <w:bookmarkEnd w:id="535"/>
      <w:bookmarkEnd w:id="536"/>
    </w:p>
    <w:p w:rsidR="005E222E" w:rsidRDefault="005E222E" w:rsidP="00160A43">
      <w:r>
        <w:t xml:space="preserve">This section lists set of functions performed by </w:t>
      </w:r>
      <w:r w:rsidR="000D3E61">
        <w:t xml:space="preserve">MIC OpenCL Device Agent as it is </w:t>
      </w:r>
      <w:r w:rsidR="00160A43">
        <w:t>seen</w:t>
      </w:r>
      <w:r w:rsidR="000D3E61">
        <w:t xml:space="preserve"> by OpenCL Runtime developer.</w:t>
      </w:r>
    </w:p>
    <w:p w:rsidR="005E222E" w:rsidRDefault="00D02504" w:rsidP="005E222E">
      <w:pPr>
        <w:pStyle w:val="Heading2"/>
      </w:pPr>
      <w:bookmarkStart w:id="537" w:name="_Toc220316020"/>
      <w:bookmarkStart w:id="538" w:name="_Toc298167563"/>
      <w:r>
        <w:t>OpenCL Device Agent Overview</w:t>
      </w:r>
      <w:r w:rsidR="005E222E">
        <w:t>.</w:t>
      </w:r>
      <w:bookmarkEnd w:id="537"/>
      <w:bookmarkEnd w:id="538"/>
    </w:p>
    <w:p w:rsidR="005E222E" w:rsidRDefault="00E64ECB" w:rsidP="005E222E">
      <w:pPr>
        <w:keepNext/>
        <w:rPr>
          <w:ins w:id="539" w:author="Dmitry Kaptsenel" w:date="2011-07-10T13:32:00Z"/>
        </w:rPr>
      </w:pPr>
      <w:r>
        <w:t xml:space="preserve">OpenCL Device Agent </w:t>
      </w:r>
      <w:ins w:id="540" w:author="Dmitry Kaptsenel" w:date="2011-07-10T13:30:00Z">
        <w:r w:rsidR="001A40D3">
          <w:t xml:space="preserve">is a SW component that allows OpenCL Runtime to access and manage specific device resources. </w:t>
        </w:r>
      </w:ins>
      <w:ins w:id="541" w:author="Dmitry Kaptsenel" w:date="2011-07-10T13:31:00Z">
        <w:r w:rsidR="00403C3D" w:rsidRPr="00403C3D">
          <w:t xml:space="preserve">OpenCL Device Agent </w:t>
        </w:r>
      </w:ins>
      <w:r>
        <w:t>must provide set of interfaces/services to the OpenCL Runtime developer as part of the API contract. Also OpenCL Runtime may be viewed by agent developer as set of interfaces/services provided to Device Agent.</w:t>
      </w:r>
    </w:p>
    <w:p w:rsidR="00804B96" w:rsidRDefault="00804B96" w:rsidP="005E222E">
      <w:pPr>
        <w:keepNext/>
        <w:rPr>
          <w:ins w:id="542" w:author="Dmitry Kaptsenel" w:date="2011-07-10T13:32:00Z"/>
        </w:rPr>
      </w:pPr>
      <w:ins w:id="543" w:author="Dmitry Kaptsenel" w:date="2011-07-10T13:32:00Z">
        <w:r w:rsidRPr="00776882">
          <w:rPr>
            <w:i/>
            <w:iCs/>
            <w:rPrChange w:id="544" w:author="Dmitry Kaptsenel" w:date="2011-07-10T14:52:00Z">
              <w:rPr/>
            </w:rPrChange>
          </w:rPr>
          <w:t>OpenCL Runtime</w:t>
        </w:r>
        <w:r>
          <w:t xml:space="preserve"> provides the following services to the Device Agent developer:</w:t>
        </w:r>
      </w:ins>
    </w:p>
    <w:p w:rsidR="00804B96" w:rsidRDefault="00804B96">
      <w:pPr>
        <w:pStyle w:val="ListParagraph"/>
        <w:keepNext/>
        <w:numPr>
          <w:ilvl w:val="0"/>
          <w:numId w:val="67"/>
        </w:numPr>
        <w:spacing w:before="0" w:beforeAutospacing="0"/>
        <w:ind w:left="714" w:hanging="357"/>
        <w:rPr>
          <w:ins w:id="545" w:author="Dmitry Kaptsenel" w:date="2011-07-10T13:34:00Z"/>
        </w:rPr>
        <w:pPrChange w:id="546" w:author="Dmitry Kaptsenel" w:date="2011-07-10T13:38:00Z">
          <w:pPr>
            <w:keepNext/>
          </w:pPr>
        </w:pPrChange>
      </w:pPr>
      <w:ins w:id="547" w:author="Dmitry Kaptsenel" w:date="2011-07-10T13:32:00Z">
        <w:r w:rsidRPr="00681DE1">
          <w:rPr>
            <w:i/>
            <w:iCs/>
            <w:rPrChange w:id="548" w:author="Dmitry Kaptsenel" w:date="2011-07-10T14:28:00Z">
              <w:rPr/>
            </w:rPrChange>
          </w:rPr>
          <w:t>Device</w:t>
        </w:r>
        <w:r>
          <w:t xml:space="preserve"> </w:t>
        </w:r>
      </w:ins>
      <w:ins w:id="549" w:author="Dmitry Kaptsenel" w:date="2011-07-10T13:33:00Z">
        <w:r>
          <w:t>–</w:t>
        </w:r>
      </w:ins>
      <w:ins w:id="550" w:author="Dmitry Kaptsenel" w:date="2011-07-10T13:32:00Z">
        <w:r>
          <w:t xml:space="preserve"> </w:t>
        </w:r>
      </w:ins>
      <w:ins w:id="551" w:author="Dmitry Kaptsenel" w:date="2011-07-10T13:33:00Z">
        <w:r>
          <w:t xml:space="preserve">specific device representation inside Runtime. Responsible for </w:t>
        </w:r>
      </w:ins>
      <w:ins w:id="552" w:author="Dmitry Kaptsenel" w:date="2011-07-10T13:34:00Z">
        <w:r>
          <w:t>loading/creating/removing specific Device Agent and using of Device Agent APIs.</w:t>
        </w:r>
      </w:ins>
    </w:p>
    <w:p w:rsidR="00804B96" w:rsidRDefault="00804B96">
      <w:pPr>
        <w:pStyle w:val="ListParagraph"/>
        <w:keepNext/>
        <w:numPr>
          <w:ilvl w:val="0"/>
          <w:numId w:val="67"/>
        </w:numPr>
        <w:rPr>
          <w:ins w:id="553" w:author="Dmitry Kaptsenel" w:date="2011-07-10T13:36:00Z"/>
        </w:rPr>
        <w:pPrChange w:id="554" w:author="Dmitry Kaptsenel" w:date="2011-07-10T13:33:00Z">
          <w:pPr>
            <w:keepNext/>
          </w:pPr>
        </w:pPrChange>
      </w:pPr>
      <w:ins w:id="555" w:author="Dmitry Kaptsenel" w:date="2011-07-10T13:35:00Z">
        <w:r w:rsidRPr="00681DE1">
          <w:rPr>
            <w:i/>
            <w:iCs/>
            <w:rPrChange w:id="556" w:author="Dmitry Kaptsenel" w:date="2011-07-10T14:28:00Z">
              <w:rPr/>
            </w:rPrChange>
          </w:rPr>
          <w:t>IOCLDevLogDescriptor</w:t>
        </w:r>
        <w:r>
          <w:t xml:space="preserve"> – error logging service that can be used by Device Agent for logging warnings and error conditions for future bug reporting.</w:t>
        </w:r>
      </w:ins>
    </w:p>
    <w:p w:rsidR="00804B96" w:rsidRDefault="00804B96">
      <w:pPr>
        <w:pStyle w:val="ListParagraph"/>
        <w:keepNext/>
        <w:numPr>
          <w:ilvl w:val="0"/>
          <w:numId w:val="67"/>
        </w:numPr>
        <w:rPr>
          <w:ins w:id="557" w:author="Dmitry Kaptsenel" w:date="2011-07-10T14:28:00Z"/>
        </w:rPr>
        <w:pPrChange w:id="558" w:author="Dmitry Kaptsenel" w:date="2011-07-10T13:38:00Z">
          <w:pPr>
            <w:keepNext/>
          </w:pPr>
        </w:pPrChange>
      </w:pPr>
      <w:ins w:id="559" w:author="Dmitry Kaptsenel" w:date="2011-07-10T13:36:00Z">
        <w:r w:rsidRPr="00681DE1">
          <w:rPr>
            <w:i/>
            <w:iCs/>
            <w:rPrChange w:id="560" w:author="Dmitry Kaptsenel" w:date="2011-07-10T14:28:00Z">
              <w:rPr/>
            </w:rPrChange>
          </w:rPr>
          <w:t>IOCLFrameworkCallbacks</w:t>
        </w:r>
        <w:r>
          <w:t xml:space="preserve"> – callback service </w:t>
        </w:r>
      </w:ins>
      <w:ins w:id="561" w:author="Dmitry Kaptsenel" w:date="2011-07-10T13:37:00Z">
        <w:r>
          <w:t>provided</w:t>
        </w:r>
      </w:ins>
      <w:ins w:id="562" w:author="Dmitry Kaptsenel" w:date="2011-07-10T13:36:00Z">
        <w:r>
          <w:t xml:space="preserve"> </w:t>
        </w:r>
      </w:ins>
      <w:ins w:id="563" w:author="Dmitry Kaptsenel" w:date="2011-07-10T13:37:00Z">
        <w:r>
          <w:t>by Runtime</w:t>
        </w:r>
      </w:ins>
      <w:ins w:id="564" w:author="Dmitry Kaptsenel" w:date="2011-07-10T13:33:00Z">
        <w:r>
          <w:t xml:space="preserve"> </w:t>
        </w:r>
      </w:ins>
      <w:ins w:id="565" w:author="Dmitry Kaptsenel" w:date="2011-07-10T13:37:00Z">
        <w:r>
          <w:t>to Device Agent to report command</w:t>
        </w:r>
      </w:ins>
      <w:ins w:id="566" w:author="Dmitry Kaptsenel" w:date="2011-07-10T13:38:00Z">
        <w:r>
          <w:t>s</w:t>
        </w:r>
      </w:ins>
      <w:ins w:id="567" w:author="Dmitry Kaptsenel" w:date="2011-07-10T13:37:00Z">
        <w:r>
          <w:t xml:space="preserve"> state changes, compilation errors, etc.</w:t>
        </w:r>
      </w:ins>
    </w:p>
    <w:p w:rsidR="0063207F" w:rsidRDefault="0063207F">
      <w:pPr>
        <w:pStyle w:val="ListParagraph"/>
        <w:keepNext/>
        <w:numPr>
          <w:ilvl w:val="0"/>
          <w:numId w:val="67"/>
        </w:numPr>
        <w:rPr>
          <w:ins w:id="568" w:author="Dmitry Kaptsenel" w:date="2011-07-10T14:49:00Z"/>
        </w:rPr>
        <w:pPrChange w:id="569" w:author="Dmitry Kaptsenel" w:date="2011-07-10T14:29:00Z">
          <w:pPr>
            <w:keepNext/>
          </w:pPr>
        </w:pPrChange>
      </w:pPr>
      <w:ins w:id="570" w:author="Dmitry Kaptsenel" w:date="2011-07-10T14:29:00Z">
        <w:r>
          <w:t xml:space="preserve">As a result of this design proposal Runtime is going to provide additional services to Device Agent not shown in the following diagram, for ex. </w:t>
        </w:r>
      </w:ins>
      <w:ins w:id="571" w:author="Dmitry Kaptsenel" w:date="2011-07-10T14:30:00Z">
        <w:r>
          <w:t xml:space="preserve">services related to the OpenCL Memory Objects management. </w:t>
        </w:r>
      </w:ins>
    </w:p>
    <w:p w:rsidR="001B09FB" w:rsidRDefault="00B946B0">
      <w:pPr>
        <w:keepNext/>
        <w:rPr>
          <w:ins w:id="572" w:author="Dmitry Kaptsenel" w:date="2011-07-10T14:49:00Z"/>
        </w:rPr>
      </w:pPr>
      <w:ins w:id="573" w:author="Dmitry Kaptsenel" w:date="2011-07-10T16:53:00Z">
        <w:r>
          <w:rPr>
            <w:i/>
            <w:iCs/>
          </w:rPr>
          <w:t xml:space="preserve">MIC </w:t>
        </w:r>
      </w:ins>
      <w:ins w:id="574" w:author="Dmitry Kaptsenel" w:date="2011-07-10T14:49:00Z">
        <w:r w:rsidR="001B09FB" w:rsidRPr="00776882">
          <w:rPr>
            <w:i/>
            <w:iCs/>
            <w:rPrChange w:id="575" w:author="Dmitry Kaptsenel" w:date="2011-07-10T14:52:00Z">
              <w:rPr/>
            </w:rPrChange>
          </w:rPr>
          <w:t>Device</w:t>
        </w:r>
      </w:ins>
      <w:ins w:id="576" w:author="Dmitry Kaptsenel" w:date="2011-07-10T15:43:00Z">
        <w:r w:rsidR="001E62DD">
          <w:rPr>
            <w:i/>
            <w:iCs/>
          </w:rPr>
          <w:t xml:space="preserve"> </w:t>
        </w:r>
      </w:ins>
      <w:ins w:id="577" w:author="Dmitry Kaptsenel" w:date="2011-07-10T14:49:00Z">
        <w:r w:rsidR="001B09FB" w:rsidRPr="00776882">
          <w:rPr>
            <w:i/>
            <w:iCs/>
            <w:rPrChange w:id="578" w:author="Dmitry Kaptsenel" w:date="2011-07-10T14:52:00Z">
              <w:rPr/>
            </w:rPrChange>
          </w:rPr>
          <w:t xml:space="preserve">Backend </w:t>
        </w:r>
        <w:r w:rsidR="001B09FB">
          <w:t>is a SW component that provides the following services to the Device Agent developer:</w:t>
        </w:r>
      </w:ins>
    </w:p>
    <w:p w:rsidR="001B09FB" w:rsidRDefault="001B09FB">
      <w:pPr>
        <w:pStyle w:val="ListParagraph"/>
        <w:keepNext/>
        <w:numPr>
          <w:ilvl w:val="0"/>
          <w:numId w:val="68"/>
        </w:numPr>
        <w:spacing w:before="0" w:beforeAutospacing="0"/>
        <w:ind w:left="714" w:hanging="357"/>
        <w:rPr>
          <w:ins w:id="579" w:author="Dmitry Kaptsenel" w:date="2011-07-10T14:51:00Z"/>
        </w:rPr>
        <w:pPrChange w:id="580" w:author="Dmitry Kaptsenel" w:date="2011-07-10T14:52:00Z">
          <w:pPr>
            <w:keepNext/>
          </w:pPr>
        </w:pPrChange>
      </w:pPr>
      <w:ins w:id="581" w:author="Dmitry Kaptsenel" w:date="2011-07-10T14:50:00Z">
        <w:r>
          <w:t xml:space="preserve">Device-optimized OpenCL C compilation </w:t>
        </w:r>
      </w:ins>
    </w:p>
    <w:p w:rsidR="00565066" w:rsidRDefault="001B09FB">
      <w:pPr>
        <w:pStyle w:val="ListParagraph"/>
        <w:keepNext/>
        <w:numPr>
          <w:ilvl w:val="0"/>
          <w:numId w:val="68"/>
        </w:numPr>
        <w:rPr>
          <w:ins w:id="582" w:author="Dmitry Kaptsenel" w:date="2011-07-10T14:51:00Z"/>
        </w:rPr>
        <w:pPrChange w:id="583" w:author="Dmitry Kaptsenel" w:date="2011-07-10T14:50:00Z">
          <w:pPr>
            <w:keepNext/>
          </w:pPr>
        </w:pPrChange>
      </w:pPr>
      <w:ins w:id="584" w:author="Dmitry Kaptsenel" w:date="2011-07-10T14:51:00Z">
        <w:r>
          <w:t xml:space="preserve">OpenCL C program </w:t>
        </w:r>
        <w:r w:rsidR="00565066">
          <w:t xml:space="preserve">querying and management </w:t>
        </w:r>
      </w:ins>
    </w:p>
    <w:p w:rsidR="001B09FB" w:rsidRDefault="00565066">
      <w:pPr>
        <w:pStyle w:val="ListParagraph"/>
        <w:keepNext/>
        <w:numPr>
          <w:ilvl w:val="0"/>
          <w:numId w:val="68"/>
        </w:numPr>
        <w:rPr>
          <w:ins w:id="585" w:author="Dmitry Kaptsenel" w:date="2011-07-10T14:52:00Z"/>
        </w:rPr>
        <w:pPrChange w:id="586" w:author="Dmitry Kaptsenel" w:date="2011-07-10T14:52:00Z">
          <w:pPr>
            <w:keepNext/>
          </w:pPr>
        </w:pPrChange>
      </w:pPr>
      <w:ins w:id="587" w:author="Dmitry Kaptsenel" w:date="2011-07-10T14:51:00Z">
        <w:r>
          <w:t xml:space="preserve">Building OpenCL C </w:t>
        </w:r>
      </w:ins>
      <w:ins w:id="588" w:author="Dmitry Kaptsenel" w:date="2011-07-10T14:52:00Z">
        <w:r>
          <w:t>e</w:t>
        </w:r>
      </w:ins>
      <w:ins w:id="589" w:author="Dmitry Kaptsenel" w:date="2011-07-10T14:51:00Z">
        <w:r>
          <w:t xml:space="preserve">xecution environment  </w:t>
        </w:r>
      </w:ins>
    </w:p>
    <w:p w:rsidR="00187D6E" w:rsidRDefault="00187D6E">
      <w:pPr>
        <w:keepNext/>
        <w:rPr>
          <w:ins w:id="590" w:author="Dmitry Kaptsenel" w:date="2011-07-10T14:53:00Z"/>
        </w:rPr>
      </w:pPr>
      <w:ins w:id="591" w:author="Dmitry Kaptsenel" w:date="2011-07-10T14:52:00Z">
        <w:r w:rsidRPr="00EC7169">
          <w:rPr>
            <w:i/>
            <w:iCs/>
            <w:rPrChange w:id="592" w:author="Dmitry Kaptsenel" w:date="2011-07-10T14:56:00Z">
              <w:rPr/>
            </w:rPrChange>
          </w:rPr>
          <w:t>Device Agent</w:t>
        </w:r>
        <w:r>
          <w:t xml:space="preserve"> provides the </w:t>
        </w:r>
      </w:ins>
      <w:ins w:id="593" w:author="Dmitry Kaptsenel" w:date="2011-07-10T14:53:00Z">
        <w:r>
          <w:t>following</w:t>
        </w:r>
      </w:ins>
      <w:ins w:id="594" w:author="Dmitry Kaptsenel" w:date="2011-07-10T14:52:00Z">
        <w:r>
          <w:t xml:space="preserve"> </w:t>
        </w:r>
      </w:ins>
      <w:ins w:id="595" w:author="Dmitry Kaptsenel" w:date="2011-07-10T14:53:00Z">
        <w:r>
          <w:t>services to the OpenCL Runtime</w:t>
        </w:r>
      </w:ins>
      <w:ins w:id="596" w:author="Dmitry Kaptsenel" w:date="2011-07-10T14:56:00Z">
        <w:r w:rsidR="00535977">
          <w:t xml:space="preserve"> developer</w:t>
        </w:r>
      </w:ins>
      <w:ins w:id="597" w:author="Dmitry Kaptsenel" w:date="2011-07-10T15:04:00Z">
        <w:r w:rsidR="007C00A6">
          <w:t xml:space="preserve"> (more on this in the </w:t>
        </w:r>
      </w:ins>
      <w:ins w:id="598" w:author="Dmitry Kaptsenel" w:date="2011-07-10T15:05:00Z">
        <w:r w:rsidR="007C00A6">
          <w:fldChar w:fldCharType="begin"/>
        </w:r>
        <w:r w:rsidR="007C00A6">
          <w:instrText xml:space="preserve"> REF _Ref298073630 \r \h </w:instrText>
        </w:r>
      </w:ins>
      <w:r w:rsidR="007C00A6">
        <w:fldChar w:fldCharType="separate"/>
      </w:r>
      <w:ins w:id="599" w:author="Dmitry Kaptsenel" w:date="2011-07-11T17:10:00Z">
        <w:r w:rsidR="006F596B">
          <w:rPr>
            <w:rFonts w:hint="eastAsia"/>
            <w:cs/>
          </w:rPr>
          <w:t>‎</w:t>
        </w:r>
        <w:r w:rsidR="006F596B">
          <w:t>3.2</w:t>
        </w:r>
      </w:ins>
      <w:ins w:id="600" w:author="Dmitry Kaptsenel" w:date="2011-07-10T15:05:00Z">
        <w:r w:rsidR="007C00A6">
          <w:fldChar w:fldCharType="end"/>
        </w:r>
        <w:r w:rsidR="007C00A6">
          <w:t xml:space="preserve"> paragraph)</w:t>
        </w:r>
      </w:ins>
      <w:ins w:id="601" w:author="Dmitry Kaptsenel" w:date="2011-07-10T14:53:00Z">
        <w:r>
          <w:t>:</w:t>
        </w:r>
      </w:ins>
    </w:p>
    <w:p w:rsidR="00187D6E" w:rsidRDefault="00187D6E">
      <w:pPr>
        <w:pStyle w:val="ListParagraph"/>
        <w:keepNext/>
        <w:numPr>
          <w:ilvl w:val="0"/>
          <w:numId w:val="69"/>
        </w:numPr>
        <w:spacing w:before="0" w:beforeAutospacing="0"/>
        <w:ind w:left="714" w:hanging="357"/>
        <w:rPr>
          <w:ins w:id="602" w:author="Dmitry Kaptsenel" w:date="2011-07-10T14:53:00Z"/>
        </w:rPr>
        <w:pPrChange w:id="603" w:author="Dmitry Kaptsenel" w:date="2011-07-10T14:55:00Z">
          <w:pPr>
            <w:keepNext/>
          </w:pPr>
        </w:pPrChange>
      </w:pPr>
      <w:ins w:id="604" w:author="Dmitry Kaptsenel" w:date="2011-07-10T14:53:00Z">
        <w:r>
          <w:t>Device Info querying</w:t>
        </w:r>
      </w:ins>
    </w:p>
    <w:p w:rsidR="00187D6E" w:rsidRDefault="00187D6E" w:rsidP="00187D6E">
      <w:pPr>
        <w:pStyle w:val="ListParagraph"/>
        <w:keepNext/>
        <w:numPr>
          <w:ilvl w:val="0"/>
          <w:numId w:val="69"/>
        </w:numPr>
        <w:rPr>
          <w:ins w:id="605" w:author="Dmitry Kaptsenel" w:date="2011-07-10T14:55:00Z"/>
        </w:rPr>
      </w:pPr>
      <w:ins w:id="606" w:author="Dmitry Kaptsenel" w:date="2011-07-10T14:55:00Z">
        <w:r>
          <w:t>OpenCL C device-specific program compilation</w:t>
        </w:r>
      </w:ins>
    </w:p>
    <w:p w:rsidR="00187D6E" w:rsidRDefault="00187D6E">
      <w:pPr>
        <w:pStyle w:val="ListParagraph"/>
        <w:keepNext/>
        <w:numPr>
          <w:ilvl w:val="0"/>
          <w:numId w:val="69"/>
        </w:numPr>
        <w:rPr>
          <w:ins w:id="607" w:author="Dmitry Kaptsenel" w:date="2011-07-10T14:55:00Z"/>
        </w:rPr>
        <w:pPrChange w:id="608" w:author="Dmitry Kaptsenel" w:date="2011-07-10T14:53:00Z">
          <w:pPr>
            <w:keepNext/>
          </w:pPr>
        </w:pPrChange>
      </w:pPr>
      <w:ins w:id="609" w:author="Dmitry Kaptsenel" w:date="2011-07-10T14:54:00Z">
        <w:r>
          <w:t>Managing device memory resources</w:t>
        </w:r>
      </w:ins>
    </w:p>
    <w:p w:rsidR="00187D6E" w:rsidRDefault="00187D6E">
      <w:pPr>
        <w:pStyle w:val="ListParagraph"/>
        <w:numPr>
          <w:ilvl w:val="0"/>
          <w:numId w:val="69"/>
        </w:numPr>
        <w:pPrChange w:id="610" w:author="Dmitry Kaptsenel" w:date="2011-07-10T14:55:00Z">
          <w:pPr>
            <w:keepNext/>
          </w:pPr>
        </w:pPrChange>
      </w:pPr>
      <w:ins w:id="611" w:author="Dmitry Kaptsenel" w:date="2011-07-10T14:55:00Z">
        <w:r>
          <w:t>Managing OpenCL C code program execution on specific device</w:t>
        </w:r>
      </w:ins>
    </w:p>
    <w:p w:rsidR="005E222E" w:rsidRDefault="008D1136" w:rsidP="000A2BDC">
      <w:pPr>
        <w:keepNext/>
      </w:pPr>
      <w:r>
        <w:lastRenderedPageBreak/>
        <w:fldChar w:fldCharType="begin"/>
      </w:r>
      <w:r w:rsidR="00B47AE2">
        <w:instrText xml:space="preserve"> REF _Ref287862108 \h </w:instrText>
      </w:r>
      <w:r>
        <w:fldChar w:fldCharType="separate"/>
      </w:r>
      <w:ins w:id="612" w:author="Dmitry Kaptsenel" w:date="2011-07-11T17:10:00Z">
        <w:r w:rsidR="006F596B">
          <w:t xml:space="preserve">Figure </w:t>
        </w:r>
        <w:r w:rsidR="006F596B">
          <w:rPr>
            <w:rFonts w:hint="eastAsia"/>
            <w:noProof/>
            <w:cs/>
          </w:rPr>
          <w:t>‎</w:t>
        </w:r>
        <w:r w:rsidR="006F596B">
          <w:rPr>
            <w:noProof/>
          </w:rPr>
          <w:t>3</w:t>
        </w:r>
        <w:r w:rsidR="006F596B">
          <w:noBreakHyphen/>
        </w:r>
        <w:r w:rsidR="006F596B">
          <w:rPr>
            <w:noProof/>
          </w:rPr>
          <w:t>1</w:t>
        </w:r>
      </w:ins>
      <w:del w:id="613" w:author="Dmitry Kaptsenel" w:date="2011-06-01T09:04:00Z">
        <w:r w:rsidR="009C05BC" w:rsidDel="00B86E38">
          <w:delText xml:space="preserve">Figure </w:delText>
        </w:r>
        <w:r w:rsidR="009C05BC" w:rsidDel="00B86E38">
          <w:rPr>
            <w:rFonts w:hint="eastAsia"/>
            <w:noProof/>
            <w:cs/>
          </w:rPr>
          <w:delText>‎</w:delText>
        </w:r>
        <w:r w:rsidR="009C05BC" w:rsidDel="00B86E38">
          <w:rPr>
            <w:noProof/>
          </w:rPr>
          <w:delText>3</w:delText>
        </w:r>
        <w:r w:rsidR="009C05BC" w:rsidDel="00B86E38">
          <w:delText>.</w:delText>
        </w:r>
        <w:r w:rsidR="009C05BC" w:rsidDel="00B86E38">
          <w:rPr>
            <w:noProof/>
          </w:rPr>
          <w:delText>1</w:delText>
        </w:r>
      </w:del>
      <w:r>
        <w:fldChar w:fldCharType="end"/>
      </w:r>
      <w:r w:rsidR="005E222E">
        <w:t xml:space="preserve">  </w:t>
      </w:r>
      <w:r>
        <w:fldChar w:fldCharType="begin"/>
      </w:r>
      <w:r w:rsidR="00B47AE2">
        <w:instrText xml:space="preserve"> REF _Ref287862131 \p \h </w:instrText>
      </w:r>
      <w:r>
        <w:fldChar w:fldCharType="separate"/>
      </w:r>
      <w:r w:rsidR="006F596B">
        <w:t>below</w:t>
      </w:r>
      <w:r>
        <w:fldChar w:fldCharType="end"/>
      </w:r>
      <w:r w:rsidR="00B47AE2">
        <w:t xml:space="preserve"> </w:t>
      </w:r>
      <w:r w:rsidR="005E222E">
        <w:t xml:space="preserve">shows all players from </w:t>
      </w:r>
      <w:r w:rsidR="00E64ECB">
        <w:t>both runtime and agent</w:t>
      </w:r>
      <w:r w:rsidR="005E222E">
        <w:t xml:space="preserve"> developer</w:t>
      </w:r>
      <w:r w:rsidR="00E64ECB">
        <w:t>s</w:t>
      </w:r>
      <w:r w:rsidR="005E222E">
        <w:t xml:space="preserve"> point of view:</w:t>
      </w:r>
    </w:p>
    <w:p w:rsidR="00B47AE2" w:rsidRDefault="00103530" w:rsidP="00B47AE2">
      <w:pPr>
        <w:keepNext/>
        <w:spacing w:after="0"/>
        <w:jc w:val="center"/>
      </w:pPr>
      <w:r w:rsidRPr="00D63595">
        <w:rPr>
          <w:b/>
          <w:bCs/>
          <w:i/>
          <w:iCs/>
          <w:sz w:val="24"/>
          <w:szCs w:val="24"/>
        </w:rPr>
        <w:object w:dxaOrig="7142" w:dyaOrig="5364">
          <v:shape id="_x0000_i1026" type="#_x0000_t75" style="width:333.1pt;height:251.05pt" o:ole="">
            <v:imagedata r:id="rId14" o:title=""/>
          </v:shape>
          <o:OLEObject Type="Embed" ProgID="PowerPoint.Slide.12" ShapeID="_x0000_i1026" DrawAspect="Content" ObjectID="_1371909466" r:id="rId15"/>
        </w:object>
      </w:r>
    </w:p>
    <w:p w:rsidR="005E222E" w:rsidRDefault="00B47AE2" w:rsidP="00B47AE2">
      <w:pPr>
        <w:pStyle w:val="Caption"/>
        <w:rPr>
          <w:b w:val="0"/>
          <w:bCs w:val="0"/>
          <w:i/>
          <w:iCs/>
          <w:sz w:val="24"/>
          <w:szCs w:val="24"/>
        </w:rPr>
      </w:pPr>
      <w:bookmarkStart w:id="614" w:name="_Ref287862108"/>
      <w:bookmarkStart w:id="615" w:name="_Ref287862131"/>
      <w:r>
        <w:t xml:space="preserve">Figure </w:t>
      </w:r>
      <w:ins w:id="616"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3</w:t>
      </w:r>
      <w:ins w:id="617"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618" w:author="Dmitry Kaptsenel" w:date="2011-07-11T17:10:00Z">
        <w:r w:rsidR="006F596B">
          <w:rPr>
            <w:noProof/>
          </w:rPr>
          <w:t>1</w:t>
        </w:r>
      </w:ins>
      <w:ins w:id="619" w:author="Dmitry Kaptsenel" w:date="2011-05-31T16:40:00Z">
        <w:r w:rsidR="00E312EA">
          <w:fldChar w:fldCharType="end"/>
        </w:r>
      </w:ins>
      <w:del w:id="620"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3</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1</w:delText>
        </w:r>
        <w:r w:rsidR="008D1136" w:rsidDel="00E312EA">
          <w:fldChar w:fldCharType="end"/>
        </w:r>
      </w:del>
      <w:bookmarkEnd w:id="614"/>
      <w:r>
        <w:t xml:space="preserve"> Generic OpenCL Runtime and Device Agent Relationships</w:t>
      </w:r>
      <w:bookmarkEnd w:id="615"/>
    </w:p>
    <w:bookmarkStart w:id="621" w:name="_Toc220316021"/>
    <w:p w:rsidR="008E0B06" w:rsidRDefault="008D1136" w:rsidP="008E0B06">
      <w:pPr>
        <w:keepNext/>
      </w:pPr>
      <w:r>
        <w:fldChar w:fldCharType="begin"/>
      </w:r>
      <w:r w:rsidR="00C60BF5">
        <w:instrText xml:space="preserve"> REF _Ref287867934 \h </w:instrText>
      </w:r>
      <w:r>
        <w:fldChar w:fldCharType="separate"/>
      </w:r>
      <w:ins w:id="622" w:author="Dmitry Kaptsenel" w:date="2011-07-11T17:10:00Z">
        <w:r w:rsidR="006F596B">
          <w:t xml:space="preserve">Figure </w:t>
        </w:r>
        <w:r w:rsidR="006F596B">
          <w:rPr>
            <w:rFonts w:hint="eastAsia"/>
            <w:noProof/>
            <w:cs/>
          </w:rPr>
          <w:t>‎</w:t>
        </w:r>
        <w:r w:rsidR="006F596B">
          <w:rPr>
            <w:noProof/>
          </w:rPr>
          <w:t>3</w:t>
        </w:r>
        <w:r w:rsidR="006F596B">
          <w:noBreakHyphen/>
        </w:r>
        <w:r w:rsidR="006F596B">
          <w:rPr>
            <w:noProof/>
          </w:rPr>
          <w:t>2</w:t>
        </w:r>
      </w:ins>
      <w:del w:id="623" w:author="Dmitry Kaptsenel" w:date="2011-06-01T09:04:00Z">
        <w:r w:rsidR="009C05BC" w:rsidDel="00B86E38">
          <w:delText xml:space="preserve">Figure </w:delText>
        </w:r>
        <w:r w:rsidR="009C05BC" w:rsidDel="00B86E38">
          <w:rPr>
            <w:rFonts w:hint="eastAsia"/>
            <w:noProof/>
            <w:cs/>
          </w:rPr>
          <w:delText>‎</w:delText>
        </w:r>
        <w:r w:rsidR="009C05BC" w:rsidDel="00B86E38">
          <w:rPr>
            <w:noProof/>
          </w:rPr>
          <w:delText>3</w:delText>
        </w:r>
        <w:r w:rsidR="009C05BC" w:rsidDel="00B86E38">
          <w:delText>.</w:delText>
        </w:r>
        <w:r w:rsidR="009C05BC" w:rsidDel="00B86E38">
          <w:rPr>
            <w:noProof/>
          </w:rPr>
          <w:delText>2</w:delText>
        </w:r>
      </w:del>
      <w:r>
        <w:fldChar w:fldCharType="end"/>
      </w:r>
      <w:r w:rsidR="00C60BF5">
        <w:t xml:space="preserve"> </w:t>
      </w:r>
      <w:r>
        <w:fldChar w:fldCharType="begin"/>
      </w:r>
      <w:r w:rsidR="00C60BF5">
        <w:instrText xml:space="preserve"> REF _Ref287867941 \p \h </w:instrText>
      </w:r>
      <w:r>
        <w:fldChar w:fldCharType="separate"/>
      </w:r>
      <w:r w:rsidR="006F596B">
        <w:t>below</w:t>
      </w:r>
      <w:r>
        <w:fldChar w:fldCharType="end"/>
      </w:r>
      <w:r w:rsidR="008E0B06">
        <w:t xml:space="preserve"> shows the same picture as </w:t>
      </w:r>
      <w:r>
        <w:fldChar w:fldCharType="begin"/>
      </w:r>
      <w:r w:rsidR="008E0B06">
        <w:instrText xml:space="preserve"> REF _Ref287862108 \h </w:instrText>
      </w:r>
      <w:r>
        <w:fldChar w:fldCharType="separate"/>
      </w:r>
      <w:ins w:id="624" w:author="Dmitry Kaptsenel" w:date="2011-07-11T17:10:00Z">
        <w:r w:rsidR="006F596B">
          <w:t xml:space="preserve">Figure </w:t>
        </w:r>
        <w:r w:rsidR="006F596B">
          <w:rPr>
            <w:rFonts w:hint="eastAsia"/>
            <w:noProof/>
            <w:cs/>
          </w:rPr>
          <w:t>‎</w:t>
        </w:r>
        <w:r w:rsidR="006F596B">
          <w:rPr>
            <w:noProof/>
          </w:rPr>
          <w:t>3</w:t>
        </w:r>
        <w:r w:rsidR="006F596B">
          <w:noBreakHyphen/>
        </w:r>
        <w:r w:rsidR="006F596B">
          <w:rPr>
            <w:noProof/>
          </w:rPr>
          <w:t>1</w:t>
        </w:r>
      </w:ins>
      <w:del w:id="625" w:author="Dmitry Kaptsenel" w:date="2011-06-01T09:04:00Z">
        <w:r w:rsidR="009C05BC" w:rsidDel="00B86E38">
          <w:delText xml:space="preserve">Figure </w:delText>
        </w:r>
        <w:r w:rsidR="009C05BC" w:rsidDel="00B86E38">
          <w:rPr>
            <w:rFonts w:hint="eastAsia"/>
            <w:noProof/>
            <w:cs/>
          </w:rPr>
          <w:delText>‎</w:delText>
        </w:r>
        <w:r w:rsidR="009C05BC" w:rsidDel="00B86E38">
          <w:rPr>
            <w:noProof/>
          </w:rPr>
          <w:delText>3</w:delText>
        </w:r>
        <w:r w:rsidR="009C05BC" w:rsidDel="00B86E38">
          <w:delText>.</w:delText>
        </w:r>
        <w:r w:rsidR="009C05BC" w:rsidDel="00B86E38">
          <w:rPr>
            <w:noProof/>
          </w:rPr>
          <w:delText>1</w:delText>
        </w:r>
      </w:del>
      <w:r>
        <w:fldChar w:fldCharType="end"/>
      </w:r>
      <w:r w:rsidR="008E0B06">
        <w:t xml:space="preserve"> </w:t>
      </w:r>
      <w:r>
        <w:fldChar w:fldCharType="begin"/>
      </w:r>
      <w:r w:rsidR="008E0B06">
        <w:instrText xml:space="preserve"> REF _Ref287862131 \p \h </w:instrText>
      </w:r>
      <w:r>
        <w:fldChar w:fldCharType="separate"/>
      </w:r>
      <w:r w:rsidR="006F596B">
        <w:t>above</w:t>
      </w:r>
      <w:r>
        <w:fldChar w:fldCharType="end"/>
      </w:r>
      <w:r w:rsidR="008E0B06">
        <w:t xml:space="preserve"> modified for MIC discrete device case:</w:t>
      </w:r>
    </w:p>
    <w:p w:rsidR="00C60BF5" w:rsidRDefault="0056786C" w:rsidP="00C60BF5">
      <w:pPr>
        <w:keepNext/>
        <w:jc w:val="center"/>
      </w:pPr>
      <w:r w:rsidRPr="00D63595">
        <w:rPr>
          <w:b/>
          <w:bCs/>
          <w:i/>
          <w:iCs/>
          <w:sz w:val="24"/>
          <w:szCs w:val="24"/>
        </w:rPr>
        <w:object w:dxaOrig="7142" w:dyaOrig="5364">
          <v:shape id="_x0000_i1027" type="#_x0000_t75" style="width:452.65pt;height:323.7pt" o:ole="">
            <v:imagedata r:id="rId16" o:title=""/>
          </v:shape>
          <o:OLEObject Type="Embed" ProgID="PowerPoint.Slide.12" ShapeID="_x0000_i1027" DrawAspect="Content" ObjectID="_1371909467" r:id="rId17"/>
        </w:object>
      </w:r>
    </w:p>
    <w:p w:rsidR="008E0B06" w:rsidRDefault="00C60BF5" w:rsidP="00C60BF5">
      <w:pPr>
        <w:pStyle w:val="Caption"/>
      </w:pPr>
      <w:bookmarkStart w:id="626" w:name="_Ref287867934"/>
      <w:bookmarkStart w:id="627" w:name="_Ref287867941"/>
      <w:r>
        <w:t xml:space="preserve">Figure </w:t>
      </w:r>
      <w:ins w:id="628"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3</w:t>
      </w:r>
      <w:ins w:id="629"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630" w:author="Dmitry Kaptsenel" w:date="2011-07-11T17:10:00Z">
        <w:r w:rsidR="006F596B">
          <w:rPr>
            <w:noProof/>
          </w:rPr>
          <w:t>2</w:t>
        </w:r>
      </w:ins>
      <w:ins w:id="631" w:author="Dmitry Kaptsenel" w:date="2011-05-31T16:40:00Z">
        <w:r w:rsidR="00E312EA">
          <w:fldChar w:fldCharType="end"/>
        </w:r>
      </w:ins>
      <w:del w:id="632"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3</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2</w:delText>
        </w:r>
        <w:r w:rsidR="008D1136" w:rsidDel="00E312EA">
          <w:fldChar w:fldCharType="end"/>
        </w:r>
      </w:del>
      <w:bookmarkEnd w:id="626"/>
      <w:r>
        <w:t xml:space="preserve"> </w:t>
      </w:r>
      <w:r w:rsidRPr="00FD0919">
        <w:t xml:space="preserve">OpenCL Runtime and </w:t>
      </w:r>
      <w:r>
        <w:t xml:space="preserve">MIC </w:t>
      </w:r>
      <w:r w:rsidRPr="00FD0919">
        <w:t>Device Agent Relationships</w:t>
      </w:r>
      <w:bookmarkEnd w:id="627"/>
      <w:ins w:id="633" w:author="Dmitry Kaptsenel" w:date="2011-07-10T14:58:00Z">
        <w:r w:rsidR="00447166">
          <w:t>.</w:t>
        </w:r>
        <w:r w:rsidR="00447166">
          <w:br/>
          <w:t xml:space="preserve">Arrows across PCI bus show logical </w:t>
        </w:r>
      </w:ins>
      <w:ins w:id="634" w:author="Dmitry Kaptsenel" w:date="2011-07-10T15:01:00Z">
        <w:r w:rsidR="00447166">
          <w:t>connections between major host- and device-resident components</w:t>
        </w:r>
      </w:ins>
    </w:p>
    <w:p w:rsidR="005E222E" w:rsidRDefault="005E222E" w:rsidP="00BA3BB2">
      <w:pPr>
        <w:pStyle w:val="Heading2"/>
      </w:pPr>
      <w:bookmarkStart w:id="635" w:name="_Ref298073630"/>
      <w:bookmarkStart w:id="636" w:name="_Toc298167564"/>
      <w:r>
        <w:lastRenderedPageBreak/>
        <w:t xml:space="preserve">Functionality Provided by </w:t>
      </w:r>
      <w:bookmarkEnd w:id="621"/>
      <w:r w:rsidR="00BA3BB2">
        <w:t>MIC OpenCL Device Agent</w:t>
      </w:r>
      <w:bookmarkEnd w:id="635"/>
      <w:bookmarkEnd w:id="6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14" w:type="dxa"/>
          <w:right w:w="115" w:type="dxa"/>
        </w:tblCellMar>
        <w:tblLook w:val="04A0" w:firstRow="1" w:lastRow="0" w:firstColumn="1" w:lastColumn="0" w:noHBand="0" w:noVBand="1"/>
        <w:tblPrChange w:id="637" w:author="Dmitry Kaptsenel" w:date="2011-07-10T14:44: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14" w:type="dxa"/>
              <w:right w:w="115" w:type="dxa"/>
            </w:tblCellMar>
            <w:tblLook w:val="04A0" w:firstRow="1" w:lastRow="0" w:firstColumn="1" w:lastColumn="0" w:noHBand="0" w:noVBand="1"/>
          </w:tblPr>
        </w:tblPrChange>
      </w:tblPr>
      <w:tblGrid>
        <w:gridCol w:w="3175"/>
        <w:gridCol w:w="7121"/>
        <w:tblGridChange w:id="638">
          <w:tblGrid>
            <w:gridCol w:w="3175"/>
            <w:gridCol w:w="7121"/>
          </w:tblGrid>
        </w:tblGridChange>
      </w:tblGrid>
      <w:tr w:rsidR="005E222E" w:rsidTr="00A973CB">
        <w:tc>
          <w:tcPr>
            <w:tcW w:w="3175" w:type="dxa"/>
            <w:tcPrChange w:id="639" w:author="Dmitry Kaptsenel" w:date="2011-07-10T14:44:00Z">
              <w:tcPr>
                <w:tcW w:w="3175" w:type="dxa"/>
              </w:tcPr>
            </w:tcPrChange>
          </w:tcPr>
          <w:p w:rsidR="005E222E" w:rsidRPr="00A149D9" w:rsidRDefault="00970DA0">
            <w:pPr>
              <w:pStyle w:val="TableNormal0"/>
              <w:numPr>
                <w:ilvl w:val="0"/>
                <w:numId w:val="6"/>
              </w:numPr>
              <w:ind w:left="360"/>
              <w:rPr>
                <w:b/>
                <w:bCs/>
              </w:rPr>
            </w:pPr>
            <w:del w:id="640" w:author="Dmitry Kaptsenel" w:date="2011-07-10T15:06:00Z">
              <w:r w:rsidDel="00E10DC7">
                <w:rPr>
                  <w:b/>
                  <w:bCs/>
                </w:rPr>
                <w:delText xml:space="preserve">Provide OpenCL Runtime with </w:delText>
              </w:r>
            </w:del>
            <w:r>
              <w:rPr>
                <w:b/>
                <w:bCs/>
              </w:rPr>
              <w:t>Device</w:t>
            </w:r>
            <w:del w:id="641" w:author="Dmitry Kaptsenel" w:date="2011-07-10T15:06:00Z">
              <w:r w:rsidDel="00E10DC7">
                <w:rPr>
                  <w:b/>
                  <w:bCs/>
                </w:rPr>
                <w:delText>-specific</w:delText>
              </w:r>
            </w:del>
            <w:r>
              <w:rPr>
                <w:b/>
                <w:bCs/>
              </w:rPr>
              <w:t xml:space="preserve"> info</w:t>
            </w:r>
            <w:r w:rsidR="005E222E" w:rsidRPr="00A149D9">
              <w:rPr>
                <w:b/>
                <w:bCs/>
              </w:rPr>
              <w:t xml:space="preserve"> </w:t>
            </w:r>
          </w:p>
        </w:tc>
        <w:tc>
          <w:tcPr>
            <w:tcW w:w="7121" w:type="dxa"/>
            <w:tcPrChange w:id="642" w:author="Dmitry Kaptsenel" w:date="2011-07-10T14:44:00Z">
              <w:tcPr>
                <w:tcW w:w="7121" w:type="dxa"/>
              </w:tcPr>
            </w:tcPrChange>
          </w:tcPr>
          <w:p w:rsidR="005E222E" w:rsidRDefault="005E222E" w:rsidP="00CE03D6">
            <w:pPr>
              <w:pStyle w:val="TableNormal0"/>
            </w:pPr>
            <w:r>
              <w:t>Allow</w:t>
            </w:r>
            <w:r w:rsidR="00CE03D6">
              <w:t xml:space="preserve"> OpenCL Runtime to query appropriate MIC device static or dynamic info.</w:t>
            </w:r>
          </w:p>
        </w:tc>
      </w:tr>
      <w:tr w:rsidR="005E222E" w:rsidTr="00A973CB">
        <w:tc>
          <w:tcPr>
            <w:tcW w:w="3175" w:type="dxa"/>
            <w:tcPrChange w:id="643" w:author="Dmitry Kaptsenel" w:date="2011-07-10T14:44:00Z">
              <w:tcPr>
                <w:tcW w:w="3175" w:type="dxa"/>
              </w:tcPr>
            </w:tcPrChange>
          </w:tcPr>
          <w:p w:rsidR="005E222E" w:rsidRPr="00A149D9" w:rsidRDefault="00CE03D6">
            <w:pPr>
              <w:pStyle w:val="TableNormal0"/>
              <w:numPr>
                <w:ilvl w:val="0"/>
                <w:numId w:val="6"/>
              </w:numPr>
              <w:ind w:left="360"/>
              <w:rPr>
                <w:b/>
                <w:bCs/>
              </w:rPr>
            </w:pPr>
            <w:del w:id="644" w:author="Dmitry Kaptsenel" w:date="2011-07-10T15:07:00Z">
              <w:r w:rsidDel="00383577">
                <w:rPr>
                  <w:b/>
                  <w:bCs/>
                </w:rPr>
                <w:delText>Allow creation of</w:delText>
              </w:r>
            </w:del>
            <w:ins w:id="645" w:author="Dmitry Kaptsenel" w:date="2011-07-10T15:32:00Z">
              <w:r w:rsidR="00F725F7">
                <w:rPr>
                  <w:b/>
                  <w:bCs/>
                </w:rPr>
                <w:t>E</w:t>
              </w:r>
            </w:ins>
            <w:ins w:id="646" w:author="Dmitry Kaptsenel" w:date="2011-07-10T15:07:00Z">
              <w:r w:rsidR="00383577">
                <w:rPr>
                  <w:b/>
                  <w:bCs/>
                </w:rPr>
                <w:t>xecution</w:t>
              </w:r>
            </w:ins>
            <w:r>
              <w:rPr>
                <w:b/>
                <w:bCs/>
              </w:rPr>
              <w:t xml:space="preserve"> </w:t>
            </w:r>
            <w:ins w:id="647" w:author="Dmitry Kaptsenel" w:date="2011-07-10T15:07:00Z">
              <w:r w:rsidR="00383577">
                <w:rPr>
                  <w:b/>
                  <w:bCs/>
                </w:rPr>
                <w:t xml:space="preserve">ordering in </w:t>
              </w:r>
            </w:ins>
            <w:ins w:id="648" w:author="Dmitry Kaptsenel" w:date="2011-07-10T15:09:00Z">
              <w:r w:rsidR="00383577">
                <w:rPr>
                  <w:b/>
                  <w:bCs/>
                </w:rPr>
                <w:t>multiple</w:t>
              </w:r>
            </w:ins>
            <w:ins w:id="649" w:author="Dmitry Kaptsenel" w:date="2011-07-10T15:07:00Z">
              <w:r w:rsidR="00383577">
                <w:rPr>
                  <w:b/>
                  <w:bCs/>
                </w:rPr>
                <w:t xml:space="preserve"> </w:t>
              </w:r>
            </w:ins>
            <w:r>
              <w:rPr>
                <w:b/>
                <w:bCs/>
              </w:rPr>
              <w:t xml:space="preserve">ordered and out-of-order command queues </w:t>
            </w:r>
          </w:p>
        </w:tc>
        <w:tc>
          <w:tcPr>
            <w:tcW w:w="7121" w:type="dxa"/>
            <w:tcPrChange w:id="650" w:author="Dmitry Kaptsenel" w:date="2011-07-10T14:44:00Z">
              <w:tcPr>
                <w:tcW w:w="7121" w:type="dxa"/>
              </w:tcPr>
            </w:tcPrChange>
          </w:tcPr>
          <w:p w:rsidR="005E222E" w:rsidRDefault="00CE03D6">
            <w:pPr>
              <w:pStyle w:val="TableNormal0"/>
              <w:rPr>
                <w:b/>
                <w:noProof/>
                <w:color w:val="0000FF"/>
                <w:sz w:val="28"/>
                <w:lang w:bidi="ar-SA"/>
              </w:rPr>
              <w:pPrChange w:id="651" w:author="Dmitry Kaptsenel" w:date="2011-07-10T15:10:00Z">
                <w:pPr>
                  <w:pStyle w:val="TableNormal0"/>
                  <w:pBdr>
                    <w:bottom w:val="single" w:sz="4" w:space="1" w:color="auto"/>
                  </w:pBdr>
                  <w:ind w:left="2880" w:right="720"/>
                </w:pPr>
              </w:pPrChange>
            </w:pPr>
            <w:del w:id="652" w:author="Dmitry Kaptsenel" w:date="2011-07-10T15:08:00Z">
              <w:r w:rsidDel="00383577">
                <w:delText xml:space="preserve">Specific </w:delText>
              </w:r>
            </w:del>
            <w:r>
              <w:t xml:space="preserve">MIC device should be able to process commands from different queues concurrently </w:t>
            </w:r>
            <w:r w:rsidR="0045064C">
              <w:t xml:space="preserve">assuming there </w:t>
            </w:r>
            <w:r w:rsidR="00647C6E">
              <w:t>are</w:t>
            </w:r>
            <w:r w:rsidR="0045064C">
              <w:t xml:space="preserve"> no resource limitations and dependencies.</w:t>
            </w:r>
            <w:ins w:id="653" w:author="Dmitry Kaptsenel" w:date="2011-07-10T15:08:00Z">
              <w:r w:rsidR="00383577">
                <w:t xml:space="preserve"> MIC device </w:t>
              </w:r>
            </w:ins>
            <w:ins w:id="654" w:author="Dmitry Kaptsenel" w:date="2011-07-10T15:09:00Z">
              <w:r w:rsidR="00383577">
                <w:t>should honor order of commands in</w:t>
              </w:r>
            </w:ins>
            <w:ins w:id="655" w:author="Dmitry Kaptsenel" w:date="2011-07-10T15:10:00Z">
              <w:r w:rsidR="00DE36DE">
                <w:t>side</w:t>
              </w:r>
            </w:ins>
            <w:ins w:id="656" w:author="Dmitry Kaptsenel" w:date="2011-07-10T15:09:00Z">
              <w:r w:rsidR="00383577">
                <w:t xml:space="preserve"> ordered queues.</w:t>
              </w:r>
            </w:ins>
            <w:ins w:id="657" w:author="Dmitry Kaptsenel" w:date="2011-07-10T15:08:00Z">
              <w:r w:rsidR="00383577">
                <w:t xml:space="preserve"> </w:t>
              </w:r>
            </w:ins>
          </w:p>
        </w:tc>
      </w:tr>
      <w:tr w:rsidR="005E222E" w:rsidTr="00A973CB">
        <w:tc>
          <w:tcPr>
            <w:tcW w:w="3175" w:type="dxa"/>
            <w:tcPrChange w:id="658" w:author="Dmitry Kaptsenel" w:date="2011-07-10T14:44:00Z">
              <w:tcPr>
                <w:tcW w:w="3175" w:type="dxa"/>
              </w:tcPr>
            </w:tcPrChange>
          </w:tcPr>
          <w:p w:rsidR="005E222E" w:rsidRPr="00A149D9" w:rsidRDefault="0045064C" w:rsidP="00253BFA">
            <w:pPr>
              <w:pStyle w:val="TableNormal0"/>
              <w:numPr>
                <w:ilvl w:val="0"/>
                <w:numId w:val="6"/>
              </w:numPr>
              <w:ind w:left="360"/>
              <w:rPr>
                <w:b/>
                <w:bCs/>
              </w:rPr>
            </w:pPr>
            <w:r>
              <w:rPr>
                <w:b/>
                <w:bCs/>
              </w:rPr>
              <w:t xml:space="preserve">Create/Delete/Map/Unmap memory buffers and images </w:t>
            </w:r>
          </w:p>
        </w:tc>
        <w:tc>
          <w:tcPr>
            <w:tcW w:w="7121" w:type="dxa"/>
            <w:tcPrChange w:id="659" w:author="Dmitry Kaptsenel" w:date="2011-07-10T14:44:00Z">
              <w:tcPr>
                <w:tcW w:w="7121" w:type="dxa"/>
              </w:tcPr>
            </w:tcPrChange>
          </w:tcPr>
          <w:p w:rsidR="005E222E" w:rsidDel="005751A3" w:rsidRDefault="005751A3">
            <w:pPr>
              <w:pStyle w:val="TableNormal0"/>
              <w:numPr>
                <w:ilvl w:val="0"/>
                <w:numId w:val="8"/>
              </w:numPr>
              <w:spacing w:after="0"/>
              <w:ind w:left="357" w:hanging="357"/>
              <w:rPr>
                <w:del w:id="660" w:author="Dmitry Kaptsenel" w:date="2011-07-10T15:15:00Z"/>
                <w:b/>
                <w:noProof/>
                <w:color w:val="0000FF"/>
                <w:sz w:val="28"/>
                <w:lang w:bidi="ar-SA"/>
              </w:rPr>
              <w:pPrChange w:id="661" w:author="Dmitry Kaptsenel" w:date="2011-07-10T15:15:00Z">
                <w:pPr>
                  <w:pStyle w:val="TableNormal0"/>
                  <w:numPr>
                    <w:numId w:val="8"/>
                  </w:numPr>
                  <w:pBdr>
                    <w:bottom w:val="single" w:sz="4" w:space="1" w:color="auto"/>
                  </w:pBdr>
                  <w:ind w:left="360" w:right="720" w:hanging="360"/>
                </w:pPr>
              </w:pPrChange>
            </w:pPr>
            <w:ins w:id="662" w:author="Dmitry Kaptsenel" w:date="2011-07-10T15:15:00Z">
              <w:r>
                <w:t>Allocate memory objects on the device, including overlapped memory allocations for sub-buffers.</w:t>
              </w:r>
            </w:ins>
            <w:del w:id="663" w:author="Dmitry Kaptsenel" w:date="2011-07-10T15:15:00Z">
              <w:r w:rsidR="0045064C" w:rsidDel="005751A3">
                <w:delText>Allows partial and overlapping buffer mappings, sub-buffers etc. Support MIC Device HW allocation if required by kernels.</w:delText>
              </w:r>
            </w:del>
          </w:p>
          <w:p w:rsidR="005751A3" w:rsidRDefault="005751A3">
            <w:pPr>
              <w:pStyle w:val="TableNormal0"/>
              <w:numPr>
                <w:ilvl w:val="0"/>
                <w:numId w:val="8"/>
              </w:numPr>
              <w:spacing w:after="0"/>
              <w:ind w:left="357" w:hanging="357"/>
              <w:rPr>
                <w:ins w:id="664" w:author="Dmitry Kaptsenel" w:date="2011-07-10T15:15:00Z"/>
              </w:rPr>
              <w:pPrChange w:id="665" w:author="Dmitry Kaptsenel" w:date="2011-07-10T15:15:00Z">
                <w:pPr>
                  <w:pStyle w:val="TableNormal0"/>
                  <w:numPr>
                    <w:numId w:val="8"/>
                  </w:numPr>
                  <w:ind w:left="360" w:hanging="360"/>
                </w:pPr>
              </w:pPrChange>
            </w:pPr>
          </w:p>
          <w:p w:rsidR="003F0F0D" w:rsidRDefault="005751A3">
            <w:pPr>
              <w:pStyle w:val="TableNormal0"/>
              <w:numPr>
                <w:ilvl w:val="0"/>
                <w:numId w:val="8"/>
              </w:numPr>
              <w:spacing w:before="0"/>
              <w:ind w:left="357" w:hanging="357"/>
              <w:rPr>
                <w:ins w:id="666" w:author="Dmitry Kaptsenel" w:date="2011-07-10T15:16:00Z"/>
              </w:rPr>
              <w:pPrChange w:id="667" w:author="Dmitry Kaptsenel" w:date="2011-07-10T15:15:00Z">
                <w:pPr>
                  <w:pStyle w:val="TableNormal0"/>
                  <w:numPr>
                    <w:numId w:val="8"/>
                  </w:numPr>
                  <w:ind w:left="360" w:hanging="360"/>
                </w:pPr>
              </w:pPrChange>
            </w:pPr>
            <w:ins w:id="668" w:author="Dmitry Kaptsenel" w:date="2011-07-10T15:16:00Z">
              <w:r>
                <w:t>Transfer memory objects content between host and device as required by OpenCL APIs for command execution and buffer operations.</w:t>
              </w:r>
            </w:ins>
          </w:p>
          <w:p w:rsidR="00A107E9" w:rsidRDefault="00A107E9">
            <w:pPr>
              <w:pStyle w:val="TableNormal0"/>
              <w:spacing w:before="0"/>
              <w:ind w:left="357"/>
              <w:pPrChange w:id="669" w:author="Dmitry Kaptsenel" w:date="2011-07-10T15:16:00Z">
                <w:pPr>
                  <w:pStyle w:val="TableNormal0"/>
                  <w:numPr>
                    <w:numId w:val="8"/>
                  </w:numPr>
                  <w:ind w:left="360" w:hanging="360"/>
                </w:pPr>
              </w:pPrChange>
            </w:pPr>
            <w:del w:id="670" w:author="Dmitry Kaptsenel" w:date="2011-07-10T15:16:00Z">
              <w:r w:rsidDel="005751A3">
                <w:delText xml:space="preserve">Transfer memory content between host and device as required by kernels and </w:delText>
              </w:r>
              <w:r w:rsidR="007E50B2" w:rsidDel="005751A3">
                <w:delText>OpenCL runtime APIs.</w:delText>
              </w:r>
            </w:del>
          </w:p>
        </w:tc>
      </w:tr>
      <w:tr w:rsidR="005E222E" w:rsidTr="00A973CB">
        <w:tc>
          <w:tcPr>
            <w:tcW w:w="3175" w:type="dxa"/>
            <w:tcPrChange w:id="671" w:author="Dmitry Kaptsenel" w:date="2011-07-10T14:44:00Z">
              <w:tcPr>
                <w:tcW w:w="3175" w:type="dxa"/>
              </w:tcPr>
            </w:tcPrChange>
          </w:tcPr>
          <w:p w:rsidR="005E222E" w:rsidRPr="00A149D9" w:rsidRDefault="00A107E9">
            <w:pPr>
              <w:pStyle w:val="TableNormal0"/>
              <w:numPr>
                <w:ilvl w:val="0"/>
                <w:numId w:val="6"/>
              </w:numPr>
              <w:ind w:left="360"/>
              <w:rPr>
                <w:b/>
                <w:bCs/>
              </w:rPr>
            </w:pPr>
            <w:del w:id="672" w:author="Dmitry Kaptsenel" w:date="2011-07-10T15:17:00Z">
              <w:r w:rsidDel="000C3905">
                <w:rPr>
                  <w:b/>
                  <w:bCs/>
                </w:rPr>
                <w:delText>Interface with MIC-specific Backend</w:delText>
              </w:r>
            </w:del>
            <w:ins w:id="673" w:author="Dmitry Kaptsenel" w:date="2011-07-10T15:17:00Z">
              <w:r w:rsidR="000C3905">
                <w:rPr>
                  <w:b/>
                  <w:bCs/>
                </w:rPr>
                <w:t>OpenCL C program</w:t>
              </w:r>
            </w:ins>
            <w:r>
              <w:rPr>
                <w:b/>
                <w:bCs/>
              </w:rPr>
              <w:t xml:space="preserve"> </w:t>
            </w:r>
            <w:del w:id="674" w:author="Dmitry Kaptsenel" w:date="2011-07-10T15:17:00Z">
              <w:r w:rsidDel="000C3905">
                <w:rPr>
                  <w:b/>
                  <w:bCs/>
                </w:rPr>
                <w:delText>C</w:delText>
              </w:r>
            </w:del>
            <w:ins w:id="675" w:author="Dmitry Kaptsenel" w:date="2011-07-10T15:17:00Z">
              <w:r w:rsidR="000C3905">
                <w:rPr>
                  <w:b/>
                  <w:bCs/>
                </w:rPr>
                <w:t>c</w:t>
              </w:r>
            </w:ins>
            <w:r>
              <w:rPr>
                <w:b/>
                <w:bCs/>
              </w:rPr>
              <w:t>ompil</w:t>
            </w:r>
            <w:del w:id="676" w:author="Dmitry Kaptsenel" w:date="2011-07-10T15:17:00Z">
              <w:r w:rsidDel="000C3905">
                <w:rPr>
                  <w:b/>
                  <w:bCs/>
                </w:rPr>
                <w:delText>er (host part and device part)</w:delText>
              </w:r>
            </w:del>
            <w:ins w:id="677" w:author="Dmitry Kaptsenel" w:date="2011-07-10T15:17:00Z">
              <w:r w:rsidR="000C3905">
                <w:rPr>
                  <w:b/>
                  <w:bCs/>
                </w:rPr>
                <w:t>ation</w:t>
              </w:r>
            </w:ins>
            <w:ins w:id="678" w:author="Dmitry Kaptsenel" w:date="2011-07-10T15:18:00Z">
              <w:r w:rsidR="00906440">
                <w:rPr>
                  <w:b/>
                  <w:bCs/>
                </w:rPr>
                <w:t xml:space="preserve"> and execution</w:t>
              </w:r>
            </w:ins>
          </w:p>
        </w:tc>
        <w:tc>
          <w:tcPr>
            <w:tcW w:w="7121" w:type="dxa"/>
            <w:tcPrChange w:id="679" w:author="Dmitry Kaptsenel" w:date="2011-07-10T14:44:00Z">
              <w:tcPr>
                <w:tcW w:w="7121" w:type="dxa"/>
              </w:tcPr>
            </w:tcPrChange>
          </w:tcPr>
          <w:p w:rsidR="00A107E9" w:rsidRDefault="00957C0E">
            <w:pPr>
              <w:pStyle w:val="TableNormal0"/>
              <w:numPr>
                <w:ilvl w:val="0"/>
                <w:numId w:val="7"/>
              </w:numPr>
              <w:spacing w:before="0" w:after="0"/>
              <w:rPr>
                <w:b/>
                <w:noProof/>
                <w:color w:val="0000FF"/>
                <w:sz w:val="28"/>
                <w:lang w:bidi="ar-SA"/>
              </w:rPr>
              <w:pPrChange w:id="680" w:author="Dmitry Kaptsenel" w:date="2011-07-10T15:21:00Z">
                <w:pPr>
                  <w:pStyle w:val="TableNormal0"/>
                  <w:numPr>
                    <w:numId w:val="7"/>
                  </w:numPr>
                  <w:pBdr>
                    <w:bottom w:val="single" w:sz="4" w:space="1" w:color="auto"/>
                  </w:pBdr>
                  <w:ind w:left="360" w:right="720" w:hanging="360"/>
                </w:pPr>
              </w:pPrChange>
            </w:pPr>
            <w:ins w:id="681" w:author="Dmitry Kaptsenel" w:date="2011-07-10T15:18:00Z">
              <w:r>
                <w:t>Compile OpenCL C programs on the host with all possible optimizations</w:t>
              </w:r>
            </w:ins>
            <w:ins w:id="682" w:author="Dmitry Kaptsenel" w:date="2011-07-10T15:19:00Z">
              <w:r>
                <w:t>.</w:t>
              </w:r>
            </w:ins>
            <w:del w:id="683" w:author="Dmitry Kaptsenel" w:date="2011-07-10T15:18:00Z">
              <w:r w:rsidR="00A107E9" w:rsidDel="00957C0E">
                <w:delText>Provides an ability to compile OpenCL C program on host and optimize it for given arguments.</w:delText>
              </w:r>
            </w:del>
            <w:r w:rsidR="00A107E9">
              <w:t xml:space="preserve"> </w:t>
            </w:r>
          </w:p>
          <w:p w:rsidR="005E222E" w:rsidRDefault="00A107E9">
            <w:pPr>
              <w:pStyle w:val="TableNormal0"/>
              <w:numPr>
                <w:ilvl w:val="0"/>
                <w:numId w:val="7"/>
              </w:numPr>
              <w:spacing w:before="0" w:after="0"/>
              <w:ind w:left="357" w:hanging="357"/>
              <w:rPr>
                <w:b/>
                <w:noProof/>
                <w:color w:val="0000FF"/>
                <w:sz w:val="28"/>
                <w:lang w:bidi="ar-SA"/>
              </w:rPr>
              <w:pPrChange w:id="684" w:author="Dmitry Kaptsenel" w:date="2011-07-10T15:21:00Z">
                <w:pPr>
                  <w:pStyle w:val="TableNormal0"/>
                  <w:numPr>
                    <w:numId w:val="7"/>
                  </w:numPr>
                  <w:pBdr>
                    <w:bottom w:val="single" w:sz="4" w:space="1" w:color="auto"/>
                  </w:pBdr>
                  <w:ind w:left="360" w:right="720" w:hanging="360"/>
                </w:pPr>
              </w:pPrChange>
            </w:pPr>
            <w:r>
              <w:t xml:space="preserve">Transfer </w:t>
            </w:r>
            <w:ins w:id="685" w:author="Dmitry Kaptsenel" w:date="2011-07-10T15:20:00Z">
              <w:r w:rsidR="00BF5913">
                <w:t xml:space="preserve">OpenCL C </w:t>
              </w:r>
            </w:ins>
            <w:del w:id="686" w:author="Dmitry Kaptsenel" w:date="2011-07-10T15:20:00Z">
              <w:r w:rsidDel="00BF5913">
                <w:delText>compi</w:delText>
              </w:r>
            </w:del>
            <w:del w:id="687" w:author="Dmitry Kaptsenel" w:date="2011-07-10T15:21:00Z">
              <w:r w:rsidDel="00BF5913">
                <w:delText xml:space="preserve">led </w:delText>
              </w:r>
            </w:del>
            <w:ins w:id="688" w:author="Dmitry Kaptsenel" w:date="2011-07-10T15:21:00Z">
              <w:r w:rsidR="00BF5913">
                <w:t xml:space="preserve">compiled </w:t>
              </w:r>
            </w:ins>
            <w:r>
              <w:t>binary to device</w:t>
            </w:r>
            <w:r w:rsidR="007E50B2">
              <w:t>.</w:t>
            </w:r>
          </w:p>
          <w:p w:rsidR="00A107E9" w:rsidRDefault="00A107E9">
            <w:pPr>
              <w:pStyle w:val="TableNormal0"/>
              <w:numPr>
                <w:ilvl w:val="0"/>
                <w:numId w:val="7"/>
              </w:numPr>
              <w:spacing w:before="0" w:after="0"/>
              <w:ind w:left="357" w:hanging="357"/>
              <w:rPr>
                <w:ins w:id="689" w:author="Dmitry Kaptsenel" w:date="2011-07-10T15:16:00Z"/>
                <w:b/>
                <w:noProof/>
                <w:color w:val="0000FF"/>
                <w:sz w:val="28"/>
                <w:lang w:bidi="ar-SA"/>
              </w:rPr>
              <w:pPrChange w:id="690" w:author="Dmitry Kaptsenel" w:date="2011-07-10T15:21:00Z">
                <w:pPr>
                  <w:pStyle w:val="TableNormal0"/>
                  <w:numPr>
                    <w:numId w:val="7"/>
                  </w:numPr>
                  <w:pBdr>
                    <w:bottom w:val="single" w:sz="4" w:space="1" w:color="auto"/>
                  </w:pBdr>
                  <w:ind w:left="360" w:right="720" w:hanging="360"/>
                </w:pPr>
              </w:pPrChange>
            </w:pPr>
            <w:r>
              <w:t xml:space="preserve">Invoke </w:t>
            </w:r>
            <w:r w:rsidR="007E50B2">
              <w:t xml:space="preserve">compiled binary on device </w:t>
            </w:r>
            <w:ins w:id="691" w:author="Dmitry Kaptsenel" w:date="2011-07-10T15:22:00Z">
              <w:r w:rsidR="007B50BA">
                <w:t xml:space="preserve">with required arguments </w:t>
              </w:r>
            </w:ins>
            <w:r w:rsidR="007E50B2">
              <w:t>on multiple HW cores and threads.</w:t>
            </w:r>
          </w:p>
          <w:p w:rsidR="003F0F0D" w:rsidRDefault="003F0F0D">
            <w:pPr>
              <w:pStyle w:val="TableNormal0"/>
              <w:spacing w:before="0" w:after="0"/>
              <w:ind w:left="357"/>
              <w:pPrChange w:id="692" w:author="Dmitry Kaptsenel" w:date="2011-07-10T15:16:00Z">
                <w:pPr>
                  <w:pStyle w:val="TableNormal0"/>
                  <w:numPr>
                    <w:numId w:val="7"/>
                  </w:numPr>
                  <w:ind w:left="360" w:hanging="360"/>
                </w:pPr>
              </w:pPrChange>
            </w:pPr>
          </w:p>
        </w:tc>
      </w:tr>
      <w:tr w:rsidR="005E222E" w:rsidTr="00A973CB">
        <w:tc>
          <w:tcPr>
            <w:tcW w:w="3175" w:type="dxa"/>
            <w:tcPrChange w:id="693" w:author="Dmitry Kaptsenel" w:date="2011-07-10T14:44:00Z">
              <w:tcPr>
                <w:tcW w:w="3175" w:type="dxa"/>
              </w:tcPr>
            </w:tcPrChange>
          </w:tcPr>
          <w:p w:rsidR="005E222E" w:rsidRPr="00A149D9" w:rsidRDefault="007E50B2">
            <w:pPr>
              <w:pStyle w:val="TableNormal0"/>
              <w:numPr>
                <w:ilvl w:val="0"/>
                <w:numId w:val="6"/>
              </w:numPr>
              <w:ind w:left="360"/>
              <w:rPr>
                <w:b/>
                <w:bCs/>
              </w:rPr>
            </w:pPr>
            <w:del w:id="694" w:author="Dmitry Kaptsenel" w:date="2011-07-10T15:32:00Z">
              <w:r w:rsidDel="00F725F7">
                <w:rPr>
                  <w:b/>
                  <w:bCs/>
                </w:rPr>
                <w:delText xml:space="preserve">Support </w:delText>
              </w:r>
            </w:del>
            <w:del w:id="695" w:author="Dmitry Kaptsenel" w:date="2011-07-10T15:22:00Z">
              <w:r w:rsidDel="00F55B0F">
                <w:rPr>
                  <w:b/>
                  <w:bCs/>
                </w:rPr>
                <w:delText xml:space="preserve">non-buffered kernel execution data transfer, etc </w:delText>
              </w:r>
            </w:del>
            <w:r>
              <w:rPr>
                <w:b/>
                <w:bCs/>
              </w:rPr>
              <w:t xml:space="preserve">printf() </w:t>
            </w:r>
            <w:ins w:id="696" w:author="Dmitry Kaptsenel" w:date="2011-07-10T15:23:00Z">
              <w:r w:rsidR="00F55B0F">
                <w:rPr>
                  <w:b/>
                  <w:bCs/>
                </w:rPr>
                <w:t xml:space="preserve">usage in OpenCL C programs </w:t>
              </w:r>
            </w:ins>
            <w:del w:id="697" w:author="Dmitry Kaptsenel" w:date="2011-07-10T15:23:00Z">
              <w:r w:rsidDel="00F55B0F">
                <w:rPr>
                  <w:b/>
                  <w:bCs/>
                </w:rPr>
                <w:delText xml:space="preserve">results </w:delText>
              </w:r>
            </w:del>
            <w:del w:id="698" w:author="Dmitry Kaptsenel" w:date="2011-07-10T15:24:00Z">
              <w:r w:rsidDel="00F55B0F">
                <w:rPr>
                  <w:b/>
                  <w:bCs/>
                </w:rPr>
                <w:delText>and performance counters</w:delText>
              </w:r>
            </w:del>
          </w:p>
        </w:tc>
        <w:tc>
          <w:tcPr>
            <w:tcW w:w="7121" w:type="dxa"/>
            <w:tcPrChange w:id="699" w:author="Dmitry Kaptsenel" w:date="2011-07-10T14:44:00Z">
              <w:tcPr>
                <w:tcW w:w="7121" w:type="dxa"/>
              </w:tcPr>
            </w:tcPrChange>
          </w:tcPr>
          <w:p w:rsidR="005E222E" w:rsidRDefault="007E50B2" w:rsidP="007E50B2">
            <w:pPr>
              <w:pStyle w:val="TableNormal0"/>
            </w:pPr>
            <w:del w:id="700" w:author="Dmitry Kaptsenel" w:date="2011-07-10T15:26:00Z">
              <w:r w:rsidDel="00F55B0F">
                <w:delText xml:space="preserve">Provides host with data created during kernel execution not residing in the OpenCL output buffers. This includes printf() OpenCL C functions results and performance counters. Data may be cached </w:delText>
              </w:r>
              <w:r w:rsidR="00452927" w:rsidDel="00F55B0F">
                <w:delText xml:space="preserve">(printf) </w:delText>
              </w:r>
              <w:r w:rsidDel="00F55B0F">
                <w:delText xml:space="preserve">or not cached </w:delText>
              </w:r>
              <w:r w:rsidR="00452927" w:rsidDel="00F55B0F">
                <w:delText>(performance counters) if required.</w:delText>
              </w:r>
            </w:del>
            <w:ins w:id="701" w:author="Dmitry Kaptsenel" w:date="2011-07-10T15:26:00Z">
              <w:r w:rsidR="00F55B0F">
                <w:t xml:space="preserve">Gather printf output generated on device during OpenCL kernel commands execution and provide it to the OpenCL </w:t>
              </w:r>
            </w:ins>
            <w:ins w:id="702" w:author="Dmitry Kaptsenel" w:date="2011-07-10T15:27:00Z">
              <w:r w:rsidR="00F55B0F">
                <w:t>R</w:t>
              </w:r>
            </w:ins>
            <w:ins w:id="703" w:author="Dmitry Kaptsenel" w:date="2011-07-10T15:26:00Z">
              <w:r w:rsidR="00F55B0F">
                <w:t>untime</w:t>
              </w:r>
            </w:ins>
            <w:ins w:id="704" w:author="Dmitry Kaptsenel" w:date="2011-07-10T15:27:00Z">
              <w:r w:rsidR="00F55B0F">
                <w:t xml:space="preserve"> after command completion.</w:t>
              </w:r>
            </w:ins>
          </w:p>
        </w:tc>
      </w:tr>
      <w:tr w:rsidR="00F55B0F" w:rsidTr="00A973CB">
        <w:trPr>
          <w:ins w:id="705" w:author="Dmitry Kaptsenel" w:date="2011-07-10T15:24:00Z"/>
        </w:trPr>
        <w:tc>
          <w:tcPr>
            <w:tcW w:w="3175" w:type="dxa"/>
          </w:tcPr>
          <w:p w:rsidR="00F55B0F" w:rsidRDefault="00F55B0F">
            <w:pPr>
              <w:pStyle w:val="TableNormal0"/>
              <w:numPr>
                <w:ilvl w:val="0"/>
                <w:numId w:val="6"/>
              </w:numPr>
              <w:ind w:left="360"/>
              <w:rPr>
                <w:ins w:id="706" w:author="Dmitry Kaptsenel" w:date="2011-07-10T15:24:00Z"/>
                <w:b/>
                <w:bCs/>
              </w:rPr>
            </w:pPr>
            <w:ins w:id="707" w:author="Dmitry Kaptsenel" w:date="2011-07-10T15:24:00Z">
              <w:r>
                <w:rPr>
                  <w:b/>
                  <w:bCs/>
                </w:rPr>
                <w:t>OpenCL performance counters</w:t>
              </w:r>
            </w:ins>
          </w:p>
        </w:tc>
        <w:tc>
          <w:tcPr>
            <w:tcW w:w="7121" w:type="dxa"/>
          </w:tcPr>
          <w:p w:rsidR="00F55B0F" w:rsidRDefault="00F55B0F">
            <w:pPr>
              <w:pStyle w:val="TableNormal0"/>
              <w:rPr>
                <w:ins w:id="708" w:author="Dmitry Kaptsenel" w:date="2011-07-10T15:24:00Z"/>
                <w:b/>
                <w:noProof/>
                <w:color w:val="0000FF"/>
                <w:sz w:val="28"/>
                <w:lang w:bidi="ar-SA"/>
              </w:rPr>
              <w:pPrChange w:id="709" w:author="Dmitry Kaptsenel" w:date="2011-07-10T15:31:00Z">
                <w:pPr>
                  <w:pStyle w:val="TableNormal0"/>
                  <w:pBdr>
                    <w:bottom w:val="single" w:sz="4" w:space="1" w:color="auto"/>
                  </w:pBdr>
                  <w:ind w:left="2880" w:right="720"/>
                </w:pPr>
              </w:pPrChange>
            </w:pPr>
            <w:ins w:id="710" w:author="Dmitry Kaptsenel" w:date="2011-07-10T15:29:00Z">
              <w:r>
                <w:t xml:space="preserve">Gather required OpenCL performance counters on host and device and provide </w:t>
              </w:r>
            </w:ins>
            <w:ins w:id="711" w:author="Dmitry Kaptsenel" w:date="2011-07-10T15:30:00Z">
              <w:r>
                <w:t>respective data</w:t>
              </w:r>
            </w:ins>
            <w:ins w:id="712" w:author="Dmitry Kaptsenel" w:date="2011-07-10T15:29:00Z">
              <w:r>
                <w:t xml:space="preserve"> to the OpenCL Runtime</w:t>
              </w:r>
            </w:ins>
            <w:ins w:id="713" w:author="Dmitry Kaptsenel" w:date="2011-07-10T15:31:00Z">
              <w:r>
                <w:t xml:space="preserve"> as needed.</w:t>
              </w:r>
            </w:ins>
          </w:p>
        </w:tc>
      </w:tr>
      <w:tr w:rsidR="005E222E" w:rsidTr="00A973CB">
        <w:tc>
          <w:tcPr>
            <w:tcW w:w="3175" w:type="dxa"/>
            <w:tcPrChange w:id="714" w:author="Dmitry Kaptsenel" w:date="2011-07-10T14:44:00Z">
              <w:tcPr>
                <w:tcW w:w="3175" w:type="dxa"/>
              </w:tcPr>
            </w:tcPrChange>
          </w:tcPr>
          <w:p w:rsidR="005E222E" w:rsidRPr="00A149D9" w:rsidRDefault="00665C8C">
            <w:pPr>
              <w:pStyle w:val="TableNormal0"/>
              <w:numPr>
                <w:ilvl w:val="0"/>
                <w:numId w:val="6"/>
              </w:numPr>
              <w:ind w:left="360"/>
              <w:rPr>
                <w:b/>
                <w:bCs/>
                <w:noProof/>
                <w:color w:val="0000FF"/>
                <w:sz w:val="28"/>
                <w:lang w:bidi="ar-SA"/>
              </w:rPr>
              <w:pPrChange w:id="715" w:author="Dmitry Kaptsenel" w:date="2011-07-10T15:33:00Z">
                <w:pPr>
                  <w:pStyle w:val="TableNormal0"/>
                  <w:numPr>
                    <w:numId w:val="6"/>
                  </w:numPr>
                  <w:pBdr>
                    <w:bottom w:val="single" w:sz="4" w:space="1" w:color="auto"/>
                  </w:pBdr>
                  <w:ind w:left="360" w:right="720" w:hanging="360"/>
                </w:pPr>
              </w:pPrChange>
            </w:pPr>
            <w:del w:id="716" w:author="Dmitry Kaptsenel" w:date="2011-07-10T15:33:00Z">
              <w:r w:rsidDel="00F725F7">
                <w:rPr>
                  <w:b/>
                  <w:bCs/>
                </w:rPr>
                <w:delText xml:space="preserve">Provide </w:delText>
              </w:r>
            </w:del>
            <w:r>
              <w:rPr>
                <w:b/>
                <w:bCs/>
              </w:rPr>
              <w:t xml:space="preserve">OpenCL </w:t>
            </w:r>
            <w:ins w:id="717" w:author="Dmitry Kaptsenel" w:date="2011-07-10T15:33:00Z">
              <w:r w:rsidR="00F725F7">
                <w:rPr>
                  <w:b/>
                  <w:bCs/>
                </w:rPr>
                <w:t xml:space="preserve">execution-related </w:t>
              </w:r>
            </w:ins>
            <w:del w:id="718" w:author="Dmitry Kaptsenel" w:date="2011-07-10T15:33:00Z">
              <w:r w:rsidDel="00F725F7">
                <w:rPr>
                  <w:b/>
                  <w:bCs/>
                </w:rPr>
                <w:delText xml:space="preserve">Runtime with execution-related </w:delText>
              </w:r>
            </w:del>
            <w:r>
              <w:rPr>
                <w:b/>
                <w:bCs/>
              </w:rPr>
              <w:t>events</w:t>
            </w:r>
            <w:del w:id="719" w:author="Dmitry Kaptsenel" w:date="2011-07-10T15:33:00Z">
              <w:r w:rsidDel="00F725F7">
                <w:rPr>
                  <w:b/>
                  <w:bCs/>
                </w:rPr>
                <w:delText xml:space="preserve"> at right time</w:delText>
              </w:r>
            </w:del>
          </w:p>
        </w:tc>
        <w:tc>
          <w:tcPr>
            <w:tcW w:w="7121" w:type="dxa"/>
            <w:tcPrChange w:id="720" w:author="Dmitry Kaptsenel" w:date="2011-07-10T14:44:00Z">
              <w:tcPr>
                <w:tcW w:w="7121" w:type="dxa"/>
              </w:tcPr>
            </w:tcPrChange>
          </w:tcPr>
          <w:p w:rsidR="005E222E" w:rsidRDefault="00F725F7">
            <w:pPr>
              <w:pStyle w:val="TableNormal0"/>
              <w:rPr>
                <w:b/>
                <w:noProof/>
                <w:color w:val="0000FF"/>
                <w:sz w:val="28"/>
                <w:lang w:bidi="ar-SA"/>
              </w:rPr>
              <w:pPrChange w:id="721" w:author="Dmitry Kaptsenel" w:date="2011-07-10T15:34:00Z">
                <w:pPr>
                  <w:pStyle w:val="TableNormal0"/>
                  <w:pBdr>
                    <w:bottom w:val="single" w:sz="4" w:space="1" w:color="auto"/>
                  </w:pBdr>
                  <w:ind w:left="2880" w:right="720"/>
                </w:pPr>
              </w:pPrChange>
            </w:pPr>
            <w:ins w:id="722" w:author="Dmitry Kaptsenel" w:date="2011-07-10T15:34:00Z">
              <w:r>
                <w:t>Send notifications to the OpenCL Runtime upon completion of command execution.</w:t>
              </w:r>
            </w:ins>
            <w:del w:id="723" w:author="Dmitry Kaptsenel" w:date="2011-07-10T15:34:00Z">
              <w:r w:rsidR="005E222E" w:rsidDel="00F725F7">
                <w:delText>Provide</w:delText>
              </w:r>
              <w:r w:rsidR="00665C8C" w:rsidDel="00F725F7">
                <w:delText xml:space="preserve"> callbacks to OpenCL Runtime when each queued command finished execution. For commands</w:delText>
              </w:r>
              <w:r w:rsidR="002D5CB0" w:rsidDel="00F725F7">
                <w:delText>,</w:delText>
              </w:r>
              <w:r w:rsidR="00665C8C" w:rsidDel="00F725F7">
                <w:delText xml:space="preserve"> marked by Runtime</w:delText>
              </w:r>
              <w:r w:rsidR="002D5CB0" w:rsidDel="00F725F7">
                <w:delText>,</w:delText>
              </w:r>
              <w:r w:rsidR="00665C8C" w:rsidDel="00F725F7">
                <w:delText xml:space="preserve"> callbacks should be called immediately</w:delText>
              </w:r>
              <w:r w:rsidR="002D5CB0" w:rsidDel="00F725F7">
                <w:delText>, for other commands only relevant callbacks order is important.</w:delText>
              </w:r>
            </w:del>
          </w:p>
        </w:tc>
      </w:tr>
      <w:tr w:rsidR="0091128A" w:rsidTr="00A973CB">
        <w:tc>
          <w:tcPr>
            <w:tcW w:w="3175" w:type="dxa"/>
            <w:tcPrChange w:id="724" w:author="Dmitry Kaptsenel" w:date="2011-07-10T14:44:00Z">
              <w:tcPr>
                <w:tcW w:w="3175" w:type="dxa"/>
              </w:tcPr>
            </w:tcPrChange>
          </w:tcPr>
          <w:p w:rsidR="0091128A" w:rsidRPr="00D3357F" w:rsidRDefault="0091128A">
            <w:pPr>
              <w:pStyle w:val="TableNormal0"/>
              <w:numPr>
                <w:ilvl w:val="0"/>
                <w:numId w:val="6"/>
              </w:numPr>
              <w:pBdr>
                <w:bottom w:val="single" w:sz="4" w:space="1" w:color="auto"/>
              </w:pBdr>
              <w:ind w:left="360" w:right="720"/>
              <w:rPr>
                <w:b/>
                <w:bCs/>
                <w:rPrChange w:id="725" w:author="Dmitry Kaptsenel" w:date="2011-05-31T17:39:00Z">
                  <w:rPr>
                    <w:b/>
                    <w:bCs/>
                    <w:noProof/>
                    <w:color w:val="0000FF"/>
                    <w:sz w:val="28"/>
                    <w:highlight w:val="yellow"/>
                    <w:lang w:bidi="ar-SA"/>
                  </w:rPr>
                </w:rPrChange>
              </w:rPr>
            </w:pPr>
            <w:r w:rsidRPr="00D3357F">
              <w:rPr>
                <w:b/>
                <w:bCs/>
                <w:rPrChange w:id="726" w:author="Dmitry Kaptsenel" w:date="2011-05-31T17:39:00Z">
                  <w:rPr>
                    <w:b/>
                    <w:bCs/>
                    <w:spacing w:val="0"/>
                    <w:highlight w:val="yellow"/>
                  </w:rPr>
                </w:rPrChange>
              </w:rPr>
              <w:t xml:space="preserve">Device Fission </w:t>
            </w:r>
            <w:del w:id="727" w:author="Dmitry Kaptsenel" w:date="2011-07-10T15:35:00Z">
              <w:r w:rsidRPr="00D3357F" w:rsidDel="005F319E">
                <w:rPr>
                  <w:b/>
                  <w:bCs/>
                  <w:rPrChange w:id="728" w:author="Dmitry Kaptsenel" w:date="2011-05-31T17:39:00Z">
                    <w:rPr>
                      <w:b/>
                      <w:bCs/>
                      <w:spacing w:val="0"/>
                      <w:highlight w:val="yellow"/>
                    </w:rPr>
                  </w:rPrChange>
                </w:rPr>
                <w:delText>Support</w:delText>
              </w:r>
            </w:del>
          </w:p>
        </w:tc>
        <w:tc>
          <w:tcPr>
            <w:tcW w:w="7121" w:type="dxa"/>
            <w:tcPrChange w:id="729" w:author="Dmitry Kaptsenel" w:date="2011-07-10T14:44:00Z">
              <w:tcPr>
                <w:tcW w:w="7121" w:type="dxa"/>
              </w:tcPr>
            </w:tcPrChange>
          </w:tcPr>
          <w:p w:rsidR="00A94019" w:rsidRDefault="00AB0350">
            <w:pPr>
              <w:pStyle w:val="TableNormal0"/>
              <w:rPr>
                <w:highlight w:val="yellow"/>
              </w:rPr>
            </w:pPr>
            <w:del w:id="730" w:author="Dmitry Kaptsenel" w:date="2011-05-31T17:39:00Z">
              <w:r w:rsidRPr="00AB0350" w:rsidDel="00D3357F">
                <w:rPr>
                  <w:b/>
                  <w:bCs/>
                  <w:highlight w:val="yellow"/>
                  <w:u w:val="single"/>
                </w:rPr>
                <w:delText>OPEN25</w:delText>
              </w:r>
              <w:r w:rsidRPr="00AB0350" w:rsidDel="00D3357F">
                <w:rPr>
                  <w:b/>
                  <w:bCs/>
                  <w:u w:val="single"/>
                </w:rPr>
                <w:delText>:</w:delText>
              </w:r>
              <w:r w:rsidRPr="00AB0350" w:rsidDel="00D3357F">
                <w:delText xml:space="preserve"> </w:delText>
              </w:r>
              <w:r w:rsidRPr="00AB0350" w:rsidDel="00D3357F">
                <w:rPr>
                  <w:i/>
                  <w:iCs/>
                </w:rPr>
                <w:delText>This design version does not include device fission</w:delText>
              </w:r>
              <w:r w:rsidRPr="00AB0350" w:rsidDel="00D3357F">
                <w:delText>.</w:delText>
              </w:r>
            </w:del>
            <w:ins w:id="731" w:author="Dmitry Kaptsenel" w:date="2011-05-31T17:39:00Z">
              <w:r w:rsidR="00D3357F">
                <w:t>Provide OpenCL Device splitting</w:t>
              </w:r>
            </w:ins>
            <w:ins w:id="732" w:author="Dmitry Kaptsenel" w:date="2011-05-31T17:40:00Z">
              <w:r w:rsidR="00D3357F">
                <w:t xml:space="preserve"> </w:t>
              </w:r>
            </w:ins>
            <w:ins w:id="733" w:author="Dmitry Kaptsenel" w:date="2011-05-31T17:39:00Z">
              <w:r w:rsidR="00D3357F">
                <w:t xml:space="preserve">(fission) </w:t>
              </w:r>
            </w:ins>
            <w:ins w:id="734" w:author="Dmitry Kaptsenel" w:date="2011-05-31T17:40:00Z">
              <w:r w:rsidR="00D3357F">
                <w:t>support at the same level as CPU OpenCL device except features not supported by MIC HW (NUM</w:t>
              </w:r>
            </w:ins>
            <w:ins w:id="735" w:author="Dmitry Kaptsenel" w:date="2011-05-31T17:41:00Z">
              <w:r w:rsidR="00D3357F">
                <w:t>A</w:t>
              </w:r>
            </w:ins>
            <w:ins w:id="736" w:author="Dmitry Kaptsenel" w:date="2011-05-31T17:40:00Z">
              <w:r w:rsidR="00D3357F">
                <w:t>)</w:t>
              </w:r>
            </w:ins>
          </w:p>
        </w:tc>
      </w:tr>
    </w:tbl>
    <w:p w:rsidR="004F5E06" w:rsidRDefault="00FE730F">
      <w:pPr>
        <w:pStyle w:val="Heading2"/>
        <w:pageBreakBefore/>
      </w:pPr>
      <w:bookmarkStart w:id="737" w:name="_Toc298167565"/>
      <w:r>
        <w:lastRenderedPageBreak/>
        <w:t>High Level MIC Device Agent Structure</w:t>
      </w:r>
      <w:bookmarkEnd w:id="737"/>
    </w:p>
    <w:p w:rsidR="00FE730F" w:rsidRDefault="00FE730F">
      <w:r>
        <w:t xml:space="preserve">MIC Device Agent </w:t>
      </w:r>
      <w:r w:rsidR="008235CC">
        <w:t xml:space="preserve">consists of </w:t>
      </w:r>
      <w:del w:id="738" w:author="Dmitry Kaptsenel" w:date="2011-07-10T15:41:00Z">
        <w:r w:rsidR="008235CC" w:rsidDel="00770A62">
          <w:delText>3</w:delText>
        </w:r>
        <w:r w:rsidR="000840E8" w:rsidDel="00770A62">
          <w:delText xml:space="preserve"> </w:delText>
        </w:r>
      </w:del>
      <w:ins w:id="739" w:author="Dmitry Kaptsenel" w:date="2011-07-10T15:41:00Z">
        <w:r w:rsidR="00770A62">
          <w:t xml:space="preserve">4 </w:t>
        </w:r>
      </w:ins>
      <w:r w:rsidR="000840E8">
        <w:t>separated binaries: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7578"/>
      </w:tblGrid>
      <w:tr w:rsidR="000840E8" w:rsidTr="001A60C9">
        <w:tc>
          <w:tcPr>
            <w:tcW w:w="2718" w:type="dxa"/>
          </w:tcPr>
          <w:p w:rsidR="000840E8" w:rsidRPr="000840E8" w:rsidRDefault="000840E8">
            <w:pPr>
              <w:rPr>
                <w:b/>
                <w:bCs/>
              </w:rPr>
            </w:pPr>
            <w:r w:rsidRPr="000840E8">
              <w:rPr>
                <w:b/>
                <w:bCs/>
              </w:rPr>
              <w:t>MIC Device Agent Host Part</w:t>
            </w:r>
            <w:r w:rsidR="005D5074">
              <w:rPr>
                <w:b/>
                <w:bCs/>
              </w:rPr>
              <w:t xml:space="preserve"> </w:t>
            </w:r>
            <w:ins w:id="740" w:author="Dmitry Kaptsenel" w:date="2011-07-10T15:38:00Z">
              <w:r w:rsidR="009D3028">
                <w:rPr>
                  <w:b/>
                  <w:bCs/>
                </w:rPr>
                <w:br/>
              </w:r>
              <w:r w:rsidR="009D3028" w:rsidRPr="009D3028">
                <w:rPr>
                  <w:i/>
                  <w:iCs/>
                  <w:rPrChange w:id="741" w:author="Dmitry Kaptsenel" w:date="2011-07-10T15:38:00Z">
                    <w:rPr>
                      <w:b/>
                      <w:bCs/>
                    </w:rPr>
                  </w:rPrChange>
                </w:rPr>
                <w:t>shared library</w:t>
              </w:r>
            </w:ins>
            <w:del w:id="742" w:author="Dmitry Kaptsenel" w:date="2011-07-10T15:37:00Z">
              <w:r w:rsidR="005D5074" w:rsidRPr="00213756" w:rsidDel="009D3028">
                <w:rPr>
                  <w:i/>
                  <w:iCs/>
                  <w:rPrChange w:id="743" w:author="Dmitry Kaptsenel" w:date="2011-07-10T15:40:00Z">
                    <w:rPr>
                      <w:b/>
                      <w:bCs/>
                    </w:rPr>
                  </w:rPrChange>
                </w:rPr>
                <w:delText>DLL</w:delText>
              </w:r>
            </w:del>
            <w:ins w:id="744" w:author="Dmitry Kaptsenel" w:date="2011-07-10T15:40:00Z">
              <w:r w:rsidR="00213756" w:rsidRPr="00213756">
                <w:rPr>
                  <w:i/>
                  <w:iCs/>
                  <w:rPrChange w:id="745" w:author="Dmitry Kaptsenel" w:date="2011-07-10T15:40:00Z">
                    <w:rPr>
                      <w:b/>
                      <w:bCs/>
                    </w:rPr>
                  </w:rPrChange>
                </w:rPr>
                <w:t xml:space="preserve"> on the host</w:t>
              </w:r>
            </w:ins>
          </w:p>
        </w:tc>
        <w:tc>
          <w:tcPr>
            <w:tcW w:w="7578" w:type="dxa"/>
          </w:tcPr>
          <w:p w:rsidR="000840E8" w:rsidRDefault="000840E8" w:rsidP="00E5649C">
            <w:pPr>
              <w:pStyle w:val="ListParagraph"/>
            </w:pPr>
            <w:r>
              <w:t>Represents MIC Device for the OpenCL Runtime</w:t>
            </w:r>
          </w:p>
          <w:p w:rsidR="000840E8" w:rsidRDefault="000840E8">
            <w:pPr>
              <w:pStyle w:val="ListParagraph"/>
            </w:pPr>
            <w:r>
              <w:t xml:space="preserve">Communicates with MIC </w:t>
            </w:r>
            <w:ins w:id="746" w:author="Dmitry Kaptsenel" w:date="2011-07-10T16:53:00Z">
              <w:r w:rsidR="00B946B0">
                <w:t xml:space="preserve">Device </w:t>
              </w:r>
            </w:ins>
            <w:r>
              <w:t xml:space="preserve">Backend </w:t>
            </w:r>
            <w:del w:id="747" w:author="Dmitry Kaptsenel" w:date="2011-07-10T16:16:00Z">
              <w:r w:rsidDel="00057F19">
                <w:delText xml:space="preserve">Compiler </w:delText>
              </w:r>
            </w:del>
            <w:r>
              <w:t>Host part</w:t>
            </w:r>
          </w:p>
          <w:p w:rsidR="000840E8" w:rsidRDefault="000840E8" w:rsidP="00E5649C">
            <w:pPr>
              <w:pStyle w:val="ListParagraph"/>
            </w:pPr>
            <w:r>
              <w:t xml:space="preserve">Allocates/Manages </w:t>
            </w:r>
            <w:ins w:id="748" w:author="Dmitry Kaptsenel" w:date="2011-07-10T15:45:00Z">
              <w:r w:rsidR="00353D80">
                <w:t xml:space="preserve">OpenCL </w:t>
              </w:r>
            </w:ins>
            <w:r>
              <w:t>Buffers on MIC Device</w:t>
            </w:r>
          </w:p>
          <w:p w:rsidR="000840E8" w:rsidRDefault="000840E8">
            <w:pPr>
              <w:pStyle w:val="ListParagraph"/>
            </w:pPr>
            <w:r>
              <w:t>Manages device-specific command queues</w:t>
            </w:r>
            <w:ins w:id="749" w:author="Dmitry Kaptsenel" w:date="2011-07-10T15:46:00Z">
              <w:r w:rsidR="00353D80">
                <w:t xml:space="preserve"> (</w:t>
              </w:r>
            </w:ins>
            <w:ins w:id="750" w:author="Dmitry Kaptsenel" w:date="2011-07-10T15:47:00Z">
              <w:r w:rsidR="00353D80" w:rsidRPr="008C6F8B">
                <w:rPr>
                  <w:i/>
                  <w:iCs/>
                  <w:rPrChange w:id="751" w:author="Dmitry Kaptsenel" w:date="2011-07-10T15:47:00Z">
                    <w:rPr/>
                  </w:rPrChange>
                </w:rPr>
                <w:t>Command Lists</w:t>
              </w:r>
              <w:r w:rsidR="00353D80">
                <w:t>)</w:t>
              </w:r>
            </w:ins>
            <w:ins w:id="752" w:author="Dmitry Kaptsenel" w:date="2011-07-10T15:46:00Z">
              <w:r w:rsidR="00353D80">
                <w:t xml:space="preserve"> </w:t>
              </w:r>
            </w:ins>
          </w:p>
          <w:p w:rsidR="000840E8" w:rsidRDefault="000840E8" w:rsidP="00E5649C">
            <w:pPr>
              <w:pStyle w:val="ListParagraph"/>
            </w:pPr>
            <w:r>
              <w:t>Notifies OpenCL Runtime when commands finish execution</w:t>
            </w:r>
          </w:p>
          <w:p w:rsidR="000840E8" w:rsidRDefault="00A56AF2" w:rsidP="00E5649C">
            <w:pPr>
              <w:pStyle w:val="ListParagraph"/>
            </w:pPr>
            <w:r>
              <w:t>Provides OpenCL Runtime with all required device info</w:t>
            </w:r>
          </w:p>
          <w:p w:rsidR="005D5074" w:rsidRDefault="005D5074" w:rsidP="00E5649C">
            <w:pPr>
              <w:pStyle w:val="ListParagraph"/>
            </w:pPr>
            <w:r>
              <w:t>Launches and manages MIC Device Agent Device Part</w:t>
            </w:r>
          </w:p>
        </w:tc>
      </w:tr>
      <w:tr w:rsidR="000840E8" w:rsidTr="001A60C9">
        <w:tc>
          <w:tcPr>
            <w:tcW w:w="2718" w:type="dxa"/>
          </w:tcPr>
          <w:p w:rsidR="000840E8" w:rsidRPr="000840E8" w:rsidRDefault="005D5074" w:rsidP="00FE730F">
            <w:pPr>
              <w:rPr>
                <w:b/>
                <w:bCs/>
              </w:rPr>
            </w:pPr>
            <w:r>
              <w:rPr>
                <w:b/>
                <w:bCs/>
              </w:rPr>
              <w:t>MIC Device Agent Device Part</w:t>
            </w:r>
            <w:ins w:id="753" w:author="Dmitry Kaptsenel" w:date="2011-07-10T15:38:00Z">
              <w:r w:rsidR="009D3028">
                <w:rPr>
                  <w:b/>
                  <w:bCs/>
                </w:rPr>
                <w:br/>
              </w:r>
            </w:ins>
            <w:ins w:id="754" w:author="Dmitry Kaptsenel" w:date="2011-07-10T15:39:00Z">
              <w:r w:rsidR="00F92888">
                <w:rPr>
                  <w:i/>
                  <w:iCs/>
                </w:rPr>
                <w:t xml:space="preserve">device native </w:t>
              </w:r>
              <w:r w:rsidR="009D3028" w:rsidRPr="009D3028">
                <w:rPr>
                  <w:i/>
                  <w:iCs/>
                </w:rPr>
                <w:t>executable</w:t>
              </w:r>
            </w:ins>
            <w:del w:id="755" w:author="Dmitry Kaptsenel" w:date="2011-07-10T15:38:00Z">
              <w:r w:rsidDel="009D3028">
                <w:rPr>
                  <w:b/>
                  <w:bCs/>
                </w:rPr>
                <w:delText xml:space="preserve"> EXE</w:delText>
              </w:r>
            </w:del>
          </w:p>
        </w:tc>
        <w:tc>
          <w:tcPr>
            <w:tcW w:w="7578" w:type="dxa"/>
          </w:tcPr>
          <w:p w:rsidR="003055FB" w:rsidRDefault="003055FB">
            <w:pPr>
              <w:pStyle w:val="ListParagraph"/>
              <w:rPr>
                <w:b/>
                <w:noProof/>
                <w:color w:val="0000FF"/>
                <w:sz w:val="28"/>
                <w:lang w:bidi="ar-SA"/>
              </w:rPr>
              <w:pPrChange w:id="756" w:author="Dmitry Kaptsenel" w:date="2011-07-10T16:16:00Z">
                <w:pPr>
                  <w:pStyle w:val="ListParagraph"/>
                  <w:pBdr>
                    <w:bottom w:val="single" w:sz="4" w:space="1" w:color="auto"/>
                  </w:pBdr>
                  <w:ind w:right="720"/>
                </w:pPr>
              </w:pPrChange>
            </w:pPr>
            <w:r>
              <w:t xml:space="preserve">Loads and communicates with MIC Device Backend </w:t>
            </w:r>
            <w:del w:id="757" w:author="Dmitry Kaptsenel" w:date="2011-07-10T16:16:00Z">
              <w:r w:rsidDel="00057F19">
                <w:delText xml:space="preserve">Compiler </w:delText>
              </w:r>
            </w:del>
            <w:r>
              <w:t>Device part</w:t>
            </w:r>
            <w:ins w:id="758" w:author="Dmitry Kaptsenel" w:date="2011-07-10T15:51:00Z">
              <w:r w:rsidR="00215AEF">
                <w:t xml:space="preserve"> (LLVM Kernel Execution Service)</w:t>
              </w:r>
            </w:ins>
          </w:p>
          <w:p w:rsidR="003055FB" w:rsidRDefault="003055FB">
            <w:pPr>
              <w:pStyle w:val="ListParagraph"/>
              <w:rPr>
                <w:b/>
                <w:noProof/>
                <w:color w:val="0000FF"/>
                <w:sz w:val="28"/>
                <w:lang w:bidi="ar-SA"/>
              </w:rPr>
              <w:pPrChange w:id="759" w:author="Dmitry Kaptsenel" w:date="2011-07-10T15:57:00Z">
                <w:pPr>
                  <w:pStyle w:val="ListParagraph"/>
                  <w:pBdr>
                    <w:bottom w:val="single" w:sz="4" w:space="1" w:color="auto"/>
                  </w:pBdr>
                  <w:ind w:right="720"/>
                </w:pPr>
              </w:pPrChange>
            </w:pPr>
            <w:r>
              <w:t xml:space="preserve">Communicates execution requests to the device side </w:t>
            </w:r>
            <w:ins w:id="760" w:author="Dmitry Kaptsenel" w:date="2011-07-10T15:56:00Z">
              <w:r w:rsidR="00F55ED0">
                <w:t>parallel execution service (</w:t>
              </w:r>
            </w:ins>
            <w:r w:rsidRPr="00F55ED0">
              <w:rPr>
                <w:i/>
                <w:iCs/>
                <w:rPrChange w:id="761" w:author="Dmitry Kaptsenel" w:date="2011-07-10T15:56:00Z">
                  <w:rPr/>
                </w:rPrChange>
              </w:rPr>
              <w:t xml:space="preserve">TBB </w:t>
            </w:r>
            <w:r w:rsidR="00DD3178" w:rsidRPr="00F55ED0">
              <w:rPr>
                <w:i/>
                <w:iCs/>
                <w:rPrChange w:id="762" w:author="Dmitry Kaptsenel" w:date="2011-07-10T15:56:00Z">
                  <w:rPr/>
                </w:rPrChange>
              </w:rPr>
              <w:t>Executer</w:t>
            </w:r>
            <w:ins w:id="763" w:author="Dmitry Kaptsenel" w:date="2011-07-10T15:56:00Z">
              <w:r w:rsidR="00F55ED0">
                <w:t>)</w:t>
              </w:r>
            </w:ins>
          </w:p>
          <w:p w:rsidR="003055FB" w:rsidRDefault="003055FB" w:rsidP="00E5649C">
            <w:pPr>
              <w:pStyle w:val="ListParagraph"/>
            </w:pPr>
            <w:r>
              <w:t xml:space="preserve">Notifies MIC Device Agent Host part about required events </w:t>
            </w:r>
          </w:p>
          <w:p w:rsidR="003055FB" w:rsidRDefault="001A60C9" w:rsidP="00E5649C">
            <w:pPr>
              <w:pStyle w:val="ListParagraph"/>
            </w:pPr>
            <w:del w:id="764" w:author="Dmitry Kaptsenel" w:date="2011-07-10T15:53:00Z">
              <w:r w:rsidDel="005B5D84">
                <w:delText xml:space="preserve">Communicates </w:delText>
              </w:r>
            </w:del>
            <w:ins w:id="765" w:author="Dmitry Kaptsenel" w:date="2011-07-10T15:53:00Z">
              <w:r w:rsidR="005B5D84">
                <w:t xml:space="preserve">Gathers and transfers </w:t>
              </w:r>
            </w:ins>
            <w:r>
              <w:t xml:space="preserve">generated non-buffer data (printf(), </w:t>
            </w:r>
            <w:ins w:id="766" w:author="Dmitry Kaptsenel" w:date="2011-07-10T15:53:00Z">
              <w:r w:rsidR="005B5D84">
                <w:t xml:space="preserve">performance </w:t>
              </w:r>
            </w:ins>
            <w:r>
              <w:t>counters) to the MIC Device Agent Host part.</w:t>
            </w:r>
          </w:p>
          <w:p w:rsidR="001A60C9" w:rsidRDefault="001A60C9" w:rsidP="00E5649C">
            <w:pPr>
              <w:pStyle w:val="ListParagraph"/>
            </w:pPr>
            <w:r>
              <w:t xml:space="preserve">Provide information services for the MIC Device Agent Host part </w:t>
            </w:r>
          </w:p>
        </w:tc>
      </w:tr>
      <w:tr w:rsidR="008235CC" w:rsidTr="001A60C9">
        <w:tc>
          <w:tcPr>
            <w:tcW w:w="2718" w:type="dxa"/>
          </w:tcPr>
          <w:p w:rsidR="008235CC" w:rsidRPr="00617ADD" w:rsidRDefault="00871EC1">
            <w:pPr>
              <w:jc w:val="left"/>
              <w:rPr>
                <w:i/>
                <w:iCs/>
                <w:rPrChange w:id="767" w:author="Dmitry Kaptsenel" w:date="2011-07-10T15:40:00Z">
                  <w:rPr>
                    <w:b/>
                    <w:bCs/>
                    <w:noProof/>
                    <w:color w:val="0000FF"/>
                    <w:sz w:val="28"/>
                    <w:lang w:bidi="ar-SA"/>
                  </w:rPr>
                </w:rPrChange>
              </w:rPr>
              <w:pPrChange w:id="768" w:author="Dmitry Kaptsenel" w:date="2011-07-10T15:40:00Z">
                <w:pPr>
                  <w:pBdr>
                    <w:bottom w:val="single" w:sz="4" w:space="1" w:color="auto"/>
                  </w:pBdr>
                  <w:spacing w:before="120"/>
                  <w:ind w:left="2880" w:right="720"/>
                  <w:jc w:val="left"/>
                </w:pPr>
              </w:pPrChange>
            </w:pPr>
            <w:r>
              <w:fldChar w:fldCharType="begin"/>
            </w:r>
            <w:r>
              <w:instrText xml:space="preserve"> HYPERLINK \l "COI" </w:instrText>
            </w:r>
            <w:ins w:id="769" w:author="Dmitry Kaptsenel" w:date="2011-07-11T17:10:00Z"/>
            <w:r>
              <w:fldChar w:fldCharType="separate"/>
            </w:r>
            <w:r w:rsidR="008235CC" w:rsidRPr="003F68D1">
              <w:rPr>
                <w:rStyle w:val="Hyperlink"/>
                <w:rFonts w:asciiTheme="minorHAnsi" w:hAnsiTheme="minorHAnsi" w:cs="Arial"/>
                <w:b/>
                <w:bCs/>
              </w:rPr>
              <w:t>Coprocessor Offload Infrastructure</w:t>
            </w:r>
            <w:r>
              <w:rPr>
                <w:rStyle w:val="Hyperlink"/>
                <w:rFonts w:asciiTheme="minorHAnsi" w:hAnsiTheme="minorHAnsi" w:cs="Arial"/>
                <w:b/>
                <w:bCs/>
              </w:rPr>
              <w:fldChar w:fldCharType="end"/>
            </w:r>
            <w:r w:rsidR="008235CC" w:rsidRPr="008235CC">
              <w:rPr>
                <w:b/>
                <w:bCs/>
              </w:rPr>
              <w:t xml:space="preserve"> (COI) </w:t>
            </w:r>
            <w:del w:id="770" w:author="Dmitry Kaptsenel" w:date="2011-07-10T15:40:00Z">
              <w:r w:rsidR="008235CC" w:rsidRPr="008235CC" w:rsidDel="00617ADD">
                <w:rPr>
                  <w:b/>
                  <w:bCs/>
                </w:rPr>
                <w:delText>API</w:delText>
              </w:r>
              <w:r w:rsidR="008235CC" w:rsidDel="00617ADD">
                <w:rPr>
                  <w:b/>
                  <w:bCs/>
                </w:rPr>
                <w:delText xml:space="preserve"> DLL</w:delText>
              </w:r>
            </w:del>
            <w:ins w:id="771" w:author="Dmitry Kaptsenel" w:date="2011-07-10T15:40:00Z">
              <w:r w:rsidR="00375C88">
                <w:rPr>
                  <w:b/>
                  <w:bCs/>
                </w:rPr>
                <w:t>librar</w:t>
              </w:r>
            </w:ins>
            <w:ins w:id="772" w:author="Dmitry Kaptsenel" w:date="2011-07-10T15:41:00Z">
              <w:r w:rsidR="00375C88">
                <w:rPr>
                  <w:b/>
                  <w:bCs/>
                </w:rPr>
                <w:t>ies</w:t>
              </w:r>
            </w:ins>
            <w:ins w:id="773" w:author="Dmitry Kaptsenel" w:date="2011-07-10T15:40:00Z">
              <w:r w:rsidR="00617ADD">
                <w:rPr>
                  <w:b/>
                  <w:bCs/>
                </w:rPr>
                <w:br/>
              </w:r>
              <w:r w:rsidR="00770A62">
                <w:rPr>
                  <w:i/>
                  <w:iCs/>
                </w:rPr>
                <w:t>shared librar</w:t>
              </w:r>
            </w:ins>
            <w:ins w:id="774" w:author="Dmitry Kaptsenel" w:date="2011-07-10T15:41:00Z">
              <w:r w:rsidR="00770A62">
                <w:rPr>
                  <w:i/>
                  <w:iCs/>
                </w:rPr>
                <w:t>ies</w:t>
              </w:r>
            </w:ins>
            <w:ins w:id="775" w:author="Dmitry Kaptsenel" w:date="2011-07-10T15:40:00Z">
              <w:r w:rsidR="00617ADD">
                <w:rPr>
                  <w:i/>
                  <w:iCs/>
                </w:rPr>
                <w:t xml:space="preserve"> on host and on device</w:t>
              </w:r>
            </w:ins>
          </w:p>
        </w:tc>
        <w:tc>
          <w:tcPr>
            <w:tcW w:w="7578" w:type="dxa"/>
          </w:tcPr>
          <w:p w:rsidR="008235CC" w:rsidRDefault="008235CC">
            <w:pPr>
              <w:pStyle w:val="ListParagraph"/>
              <w:rPr>
                <w:b/>
                <w:noProof/>
                <w:color w:val="0000FF"/>
                <w:sz w:val="28"/>
                <w:lang w:bidi="ar-SA"/>
              </w:rPr>
              <w:pPrChange w:id="776" w:author="Dmitry Kaptsenel" w:date="2011-07-10T15:58:00Z">
                <w:pPr>
                  <w:pStyle w:val="ListParagraph"/>
                  <w:pBdr>
                    <w:bottom w:val="single" w:sz="4" w:space="1" w:color="auto"/>
                  </w:pBdr>
                  <w:ind w:right="720"/>
                </w:pPr>
              </w:pPrChange>
            </w:pPr>
            <w:r>
              <w:t>Allocate, manage, read/write/map/unmap buffers</w:t>
            </w:r>
            <w:ins w:id="777" w:author="Dmitry Kaptsenel" w:date="2011-07-10T15:57:00Z">
              <w:r w:rsidR="00D4327E">
                <w:t xml:space="preserve"> </w:t>
              </w:r>
              <w:r w:rsidR="00CA6DC7">
                <w:t>across multiple</w:t>
              </w:r>
            </w:ins>
            <w:r>
              <w:t xml:space="preserve"> </w:t>
            </w:r>
            <w:del w:id="778" w:author="Dmitry Kaptsenel" w:date="2011-07-10T15:57:00Z">
              <w:r w:rsidDel="00CA6DC7">
                <w:delText xml:space="preserve">on </w:delText>
              </w:r>
            </w:del>
            <w:r>
              <w:t>MIC devic</w:t>
            </w:r>
            <w:ins w:id="779" w:author="Dmitry Kaptsenel" w:date="2011-07-10T15:57:00Z">
              <w:r w:rsidR="00CA6DC7">
                <w:t>es.</w:t>
              </w:r>
            </w:ins>
            <w:del w:id="780" w:author="Dmitry Kaptsenel" w:date="2011-07-10T15:57:00Z">
              <w:r w:rsidDel="00CA6DC7">
                <w:delText xml:space="preserve">e </w:delText>
              </w:r>
            </w:del>
          </w:p>
          <w:p w:rsidR="008235CC" w:rsidRDefault="008235CC">
            <w:pPr>
              <w:pStyle w:val="ListParagraph"/>
              <w:rPr>
                <w:b/>
                <w:noProof/>
                <w:color w:val="0000FF"/>
                <w:sz w:val="28"/>
                <w:lang w:bidi="ar-SA"/>
              </w:rPr>
              <w:pPrChange w:id="781" w:author="Dmitry Kaptsenel" w:date="2011-07-10T16:00:00Z">
                <w:pPr>
                  <w:pStyle w:val="ListParagraph"/>
                  <w:pBdr>
                    <w:bottom w:val="single" w:sz="4" w:space="1" w:color="auto"/>
                  </w:pBdr>
                  <w:ind w:right="720"/>
                </w:pPr>
              </w:pPrChange>
            </w:pPr>
            <w:r>
              <w:t xml:space="preserve">Allows </w:t>
            </w:r>
            <w:ins w:id="782" w:author="Dmitry Kaptsenel" w:date="2011-07-10T15:58:00Z">
              <w:r w:rsidR="002E73AC">
                <w:t xml:space="preserve">asynchronous </w:t>
              </w:r>
            </w:ins>
            <w:r>
              <w:t xml:space="preserve">pipelined invocation of </w:t>
            </w:r>
            <w:ins w:id="783" w:author="Dmitry Kaptsenel" w:date="2011-07-10T16:02:00Z">
              <w:r w:rsidR="002E73AC">
                <w:t xml:space="preserve">user </w:t>
              </w:r>
            </w:ins>
            <w:r>
              <w:t>functions on the Device side from Host side and vice versa.</w:t>
            </w:r>
          </w:p>
          <w:p w:rsidR="008235CC" w:rsidRDefault="008235CC" w:rsidP="00E5649C">
            <w:pPr>
              <w:pStyle w:val="ListParagraph"/>
            </w:pPr>
            <w:r>
              <w:t>Loads and launches executables/</w:t>
            </w:r>
            <w:ins w:id="784" w:author="Dmitry Kaptsenel" w:date="2011-07-10T16:00:00Z">
              <w:r w:rsidR="002E73AC">
                <w:t>shared libraries</w:t>
              </w:r>
            </w:ins>
            <w:del w:id="785" w:author="Dmitry Kaptsenel" w:date="2011-07-10T16:00:00Z">
              <w:r w:rsidDel="002E73AC">
                <w:delText>DLLs</w:delText>
              </w:r>
            </w:del>
            <w:r>
              <w:t xml:space="preserve"> on the device side</w:t>
            </w:r>
          </w:p>
          <w:p w:rsidR="008235CC" w:rsidRDefault="008235CC">
            <w:pPr>
              <w:pStyle w:val="ListParagraph"/>
              <w:rPr>
                <w:b/>
                <w:noProof/>
                <w:color w:val="0000FF"/>
                <w:sz w:val="28"/>
                <w:lang w:bidi="ar-SA"/>
              </w:rPr>
              <w:pPrChange w:id="786" w:author="Dmitry Kaptsenel" w:date="2011-07-10T16:01:00Z">
                <w:pPr>
                  <w:pStyle w:val="ListParagraph"/>
                  <w:pBdr>
                    <w:bottom w:val="single" w:sz="4" w:space="1" w:color="auto"/>
                  </w:pBdr>
                  <w:ind w:right="720"/>
                </w:pPr>
              </w:pPrChange>
            </w:pPr>
            <w:r>
              <w:t xml:space="preserve">Provides notification services to the host </w:t>
            </w:r>
            <w:del w:id="787" w:author="Dmitry Kaptsenel" w:date="2011-07-10T16:01:00Z">
              <w:r w:rsidDel="002E73AC">
                <w:delText xml:space="preserve">from device </w:delText>
              </w:r>
            </w:del>
            <w:r>
              <w:t xml:space="preserve">on </w:t>
            </w:r>
            <w:del w:id="788" w:author="Dmitry Kaptsenel" w:date="2011-07-10T16:01:00Z">
              <w:r w:rsidDel="002E73AC">
                <w:delText>end</w:delText>
              </w:r>
            </w:del>
            <w:ins w:id="789" w:author="Dmitry Kaptsenel" w:date="2011-07-10T16:01:00Z">
              <w:r w:rsidR="002E73AC">
                <w:t>completion</w:t>
              </w:r>
            </w:ins>
            <w:r>
              <w:t xml:space="preserve"> of </w:t>
            </w:r>
            <w:ins w:id="790" w:author="Dmitry Kaptsenel" w:date="2011-07-10T16:02:00Z">
              <w:r w:rsidR="002E73AC">
                <w:t xml:space="preserve">COI </w:t>
              </w:r>
            </w:ins>
            <w:r>
              <w:t>commands execution, including user functions and buffer operations.</w:t>
            </w:r>
          </w:p>
        </w:tc>
      </w:tr>
    </w:tbl>
    <w:p w:rsidR="00647C6E" w:rsidRDefault="00647C6E">
      <w:pPr>
        <w:pStyle w:val="Heading2"/>
      </w:pPr>
      <w:bookmarkStart w:id="791" w:name="_Toc298167566"/>
      <w:r>
        <w:t xml:space="preserve">Communication with </w:t>
      </w:r>
      <w:ins w:id="792" w:author="Dmitry Kaptsenel" w:date="2011-07-10T16:53:00Z">
        <w:r w:rsidR="00B946B0">
          <w:t xml:space="preserve">MIC </w:t>
        </w:r>
      </w:ins>
      <w:ins w:id="793" w:author="Dmitry Kaptsenel" w:date="2011-07-10T16:04:00Z">
        <w:r w:rsidR="00C600E4">
          <w:t xml:space="preserve">Device </w:t>
        </w:r>
      </w:ins>
      <w:del w:id="794" w:author="Dmitry Kaptsenel" w:date="2011-07-10T16:53:00Z">
        <w:r w:rsidDel="00B946B0">
          <w:delText xml:space="preserve">MIC </w:delText>
        </w:r>
      </w:del>
      <w:r>
        <w:t>Backend</w:t>
      </w:r>
      <w:bookmarkEnd w:id="791"/>
      <w:del w:id="795" w:author="Dmitry Kaptsenel" w:date="2011-07-10T16:16:00Z">
        <w:r w:rsidDel="00057F19">
          <w:delText xml:space="preserve"> Compiler</w:delText>
        </w:r>
      </w:del>
    </w:p>
    <w:p w:rsidR="000E2AB2" w:rsidRDefault="000E2AB2">
      <w:r>
        <w:t xml:space="preserve">MIC </w:t>
      </w:r>
      <w:ins w:id="796" w:author="Dmitry Kaptsenel" w:date="2011-07-10T16:53:00Z">
        <w:r w:rsidR="00B946B0">
          <w:t xml:space="preserve">Device </w:t>
        </w:r>
      </w:ins>
      <w:r>
        <w:t xml:space="preserve">Backend </w:t>
      </w:r>
      <w:del w:id="797" w:author="Dmitry Kaptsenel" w:date="2011-07-10T16:16:00Z">
        <w:r w:rsidDel="00057F19">
          <w:delText xml:space="preserve">Compiler </w:delText>
        </w:r>
      </w:del>
      <w:r>
        <w:t>is a component responsible for the following activities:</w:t>
      </w:r>
    </w:p>
    <w:p w:rsidR="00357F4C" w:rsidRDefault="000E2AB2" w:rsidP="00E5649C">
      <w:pPr>
        <w:pStyle w:val="ListParagraph"/>
      </w:pPr>
      <w:r>
        <w:t xml:space="preserve">Compile OpenCL C programs from intermediate representation generated by OpenCL Runtime Compiler </w:t>
      </w:r>
      <w:r w:rsidRPr="002A0090">
        <w:t>Frontend</w:t>
      </w:r>
      <w:r>
        <w:t xml:space="preserve"> to device-specific binary.</w:t>
      </w:r>
    </w:p>
    <w:p w:rsidR="000E2AB2" w:rsidRDefault="000E2AB2">
      <w:pPr>
        <w:pStyle w:val="ListParagraph"/>
      </w:pPr>
      <w:del w:id="798" w:author="Dmitry Kaptsenel" w:date="2011-07-10T17:07:00Z">
        <w:r w:rsidDel="00B0727C">
          <w:delText>Saving</w:delText>
        </w:r>
      </w:del>
      <w:ins w:id="799" w:author="Dmitry Kaptsenel" w:date="2011-07-10T17:07:00Z">
        <w:r w:rsidR="00B0727C">
          <w:t>Serializing</w:t>
        </w:r>
      </w:ins>
      <w:r>
        <w:t xml:space="preserve"> and reloading compiled device-specific binaries</w:t>
      </w:r>
      <w:ins w:id="800" w:author="Dmitry Kaptsenel" w:date="2011-07-10T17:07:00Z">
        <w:r w:rsidR="00B0727C">
          <w:t xml:space="preserve"> to allow OpenCL user to save and reuse once compiled OpenCL C programs for the specific device.</w:t>
        </w:r>
      </w:ins>
    </w:p>
    <w:p w:rsidR="000E2AB2" w:rsidRDefault="000E2AB2">
      <w:pPr>
        <w:pStyle w:val="ListParagraph"/>
      </w:pPr>
      <w:r>
        <w:t xml:space="preserve">Provide </w:t>
      </w:r>
      <w:del w:id="801" w:author="Dmitry Kaptsenel" w:date="2011-07-10T17:08:00Z">
        <w:r w:rsidDel="00B65424">
          <w:delText xml:space="preserve">OpenCL Runtime with </w:delText>
        </w:r>
      </w:del>
      <w:r>
        <w:t>build logs, program and kernel metadata required by OpenCL Runtime</w:t>
      </w:r>
      <w:del w:id="802" w:author="Dmitry Kaptsenel" w:date="2011-07-10T17:08:00Z">
        <w:r w:rsidDel="00B65424">
          <w:delText xml:space="preserve"> implementation</w:delText>
        </w:r>
      </w:del>
      <w:r>
        <w:t>.</w:t>
      </w:r>
    </w:p>
    <w:p w:rsidR="00A94019" w:rsidRDefault="000E2AB2">
      <w:pPr>
        <w:pStyle w:val="ListParagraph"/>
      </w:pPr>
      <w:r>
        <w:t xml:space="preserve">Support transferring compiled binaries from host to device </w:t>
      </w:r>
      <w:del w:id="803" w:author="Dmitry Kaptsenel" w:date="2011-07-10T17:09:00Z">
        <w:r w:rsidDel="00B65424">
          <w:delText>if required</w:delText>
        </w:r>
      </w:del>
      <w:ins w:id="804" w:author="Dmitry Kaptsenel" w:date="2011-07-10T17:09:00Z">
        <w:r w:rsidR="00B65424">
          <w:t xml:space="preserve">by providing </w:t>
        </w:r>
      </w:ins>
      <w:ins w:id="805" w:author="Dmitry Kaptsenel" w:date="2011-07-10T17:10:00Z">
        <w:r w:rsidR="00B65424">
          <w:t>relevant</w:t>
        </w:r>
      </w:ins>
      <w:ins w:id="806" w:author="Dmitry Kaptsenel" w:date="2011-07-10T17:09:00Z">
        <w:r w:rsidR="00B65424">
          <w:t xml:space="preserve"> serialization services</w:t>
        </w:r>
      </w:ins>
      <w:r>
        <w:t>.</w:t>
      </w:r>
      <w:r w:rsidR="007E0B1B">
        <w:t xml:space="preserve"> </w:t>
      </w:r>
    </w:p>
    <w:p w:rsidR="00A94019" w:rsidRDefault="00D46BA5">
      <w:pPr>
        <w:pStyle w:val="ListParagraph"/>
      </w:pPr>
      <w:ins w:id="807" w:author="Dmitry Kaptsenel" w:date="2011-07-10T17:15:00Z">
        <w:r>
          <w:t xml:space="preserve">Execute compiled kernels on </w:t>
        </w:r>
        <w:commentRangeStart w:id="808"/>
        <w:r>
          <w:t>device</w:t>
        </w:r>
        <w:commentRangeEnd w:id="808"/>
        <w:r>
          <w:rPr>
            <w:rStyle w:val="CommentReference"/>
            <w:color w:val="000000"/>
            <w:lang w:bidi="ar-SA"/>
          </w:rPr>
          <w:commentReference w:id="808"/>
        </w:r>
      </w:ins>
      <w:del w:id="809" w:author="Dmitry Kaptsenel" w:date="2011-07-10T17:15:00Z">
        <w:r w:rsidR="000E2AB2" w:rsidDel="00D46BA5">
          <w:delText xml:space="preserve">Support </w:delText>
        </w:r>
        <w:r w:rsidR="00F81A6A" w:rsidDel="00D46BA5">
          <w:delText>compiled binary execution</w:delText>
        </w:r>
      </w:del>
      <w:r w:rsidR="00F81A6A">
        <w:t xml:space="preserve"> </w:t>
      </w:r>
      <w:del w:id="810" w:author="Dmitry Kaptsenel" w:date="2011-07-10T17:15:00Z">
        <w:r w:rsidR="00F81A6A" w:rsidDel="00D46BA5">
          <w:delText>on device</w:delText>
        </w:r>
      </w:del>
      <w:ins w:id="811" w:author="Dmitry Kaptsenel" w:date="2011-07-10T17:15:00Z">
        <w:r>
          <w:t xml:space="preserve">with provided arguments </w:t>
        </w:r>
      </w:ins>
      <w:ins w:id="812" w:author="Dmitry Kaptsenel" w:date="2011-07-10T17:11:00Z">
        <w:r w:rsidR="00955BA0">
          <w:t>on an OpenCL workgroup (WG) granularity</w:t>
        </w:r>
      </w:ins>
      <w:ins w:id="813" w:author="Dmitry Kaptsenel" w:date="2011-07-10T17:13:00Z">
        <w:r w:rsidR="003D0E62">
          <w:t xml:space="preserve"> – each compiled binary invocation corresponds to a whole WG execution.</w:t>
        </w:r>
      </w:ins>
      <w:del w:id="814" w:author="Dmitry Kaptsenel" w:date="2011-07-10T17:13:00Z">
        <w:r w:rsidR="00F81A6A" w:rsidDel="003D0E62">
          <w:delText>.</w:delText>
        </w:r>
      </w:del>
    </w:p>
    <w:p w:rsidR="00442881" w:rsidRDefault="00531B29">
      <w:r>
        <w:t xml:space="preserve">MIC </w:t>
      </w:r>
      <w:ins w:id="815" w:author="Dmitry Kaptsenel" w:date="2011-07-10T16:54:00Z">
        <w:r w:rsidR="00B946B0">
          <w:t xml:space="preserve">Device </w:t>
        </w:r>
      </w:ins>
      <w:r>
        <w:t xml:space="preserve">Backend </w:t>
      </w:r>
      <w:del w:id="816" w:author="Dmitry Kaptsenel" w:date="2011-07-10T16:17:00Z">
        <w:r w:rsidDel="00057F19">
          <w:delText xml:space="preserve">Compiler </w:delText>
        </w:r>
      </w:del>
      <w:r>
        <w:t xml:space="preserve">is supplied as 2 distinct binaries: host-side </w:t>
      </w:r>
      <w:del w:id="817" w:author="Dmitry Kaptsenel" w:date="2011-07-10T17:10:00Z">
        <w:r w:rsidDel="00CD462C">
          <w:delText xml:space="preserve">DLL </w:delText>
        </w:r>
      </w:del>
      <w:ins w:id="818" w:author="Dmitry Kaptsenel" w:date="2011-07-10T17:10:00Z">
        <w:r w:rsidR="00CD462C">
          <w:t xml:space="preserve">shared </w:t>
        </w:r>
      </w:ins>
      <w:r>
        <w:t xml:space="preserve">that is responsible for compilation/optimization and device-side </w:t>
      </w:r>
      <w:del w:id="819" w:author="Dmitry Kaptsenel" w:date="2011-07-10T17:10:00Z">
        <w:r w:rsidDel="00CD462C">
          <w:delText>DLL</w:delText>
        </w:r>
      </w:del>
      <w:ins w:id="820" w:author="Dmitry Kaptsenel" w:date="2011-07-10T17:10:00Z">
        <w:r w:rsidR="00CD462C">
          <w:t>shared</w:t>
        </w:r>
      </w:ins>
      <w:r>
        <w:t>/static library responsible for binary execution. Device side part should support multithreaded execution of the binary with provided arguments.</w:t>
      </w:r>
    </w:p>
    <w:p w:rsidR="00442881" w:rsidRDefault="00442881">
      <w:r>
        <w:t xml:space="preserve">MIC Device Agent responsibility </w:t>
      </w:r>
      <w:ins w:id="821" w:author="Dmitry Kaptsenel" w:date="2011-07-10T17:17:00Z">
        <w:r w:rsidR="003E389A">
          <w:t xml:space="preserve">with respect to MIC Device Backend </w:t>
        </w:r>
      </w:ins>
      <w:r>
        <w:t>is</w:t>
      </w:r>
      <w:ins w:id="822" w:author="Dmitry Kaptsenel" w:date="2011-07-10T17:22:00Z">
        <w:r w:rsidR="00D3391F">
          <w:t xml:space="preserve"> (refer to the</w:t>
        </w:r>
      </w:ins>
      <w:ins w:id="823" w:author="Dmitry Kaptsenel" w:date="2011-07-10T17:23:00Z">
        <w:r w:rsidR="00D3391F">
          <w:t xml:space="preserve"> paragraph</w:t>
        </w:r>
      </w:ins>
      <w:ins w:id="824" w:author="Dmitry Kaptsenel" w:date="2011-07-10T17:22:00Z">
        <w:r w:rsidR="00D3391F">
          <w:t xml:space="preserve"> </w:t>
        </w:r>
      </w:ins>
      <w:ins w:id="825" w:author="Dmitry Kaptsenel" w:date="2011-07-10T17:23:00Z">
        <w:r w:rsidR="00D3391F">
          <w:fldChar w:fldCharType="begin"/>
        </w:r>
        <w:r w:rsidR="00D3391F">
          <w:instrText xml:space="preserve"> REF _Ref298081937 \w \h </w:instrText>
        </w:r>
      </w:ins>
      <w:r w:rsidR="00D3391F">
        <w:fldChar w:fldCharType="separate"/>
      </w:r>
      <w:ins w:id="826" w:author="Dmitry Kaptsenel" w:date="2011-07-11T17:10:00Z">
        <w:r w:rsidR="006F596B">
          <w:rPr>
            <w:rFonts w:hint="eastAsia"/>
            <w:cs/>
          </w:rPr>
          <w:t>‎</w:t>
        </w:r>
        <w:r w:rsidR="006F596B">
          <w:t>4.13</w:t>
        </w:r>
      </w:ins>
      <w:ins w:id="827" w:author="Dmitry Kaptsenel" w:date="2011-07-10T17:23:00Z">
        <w:r w:rsidR="00D3391F">
          <w:fldChar w:fldCharType="end"/>
        </w:r>
        <w:r w:rsidR="00D3391F">
          <w:t xml:space="preserve"> </w:t>
        </w:r>
      </w:ins>
      <w:ins w:id="828" w:author="Dmitry Kaptsenel" w:date="2011-07-10T17:24:00Z">
        <w:r w:rsidR="00D3391F">
          <w:t>for more info)</w:t>
        </w:r>
      </w:ins>
      <w:r>
        <w:t>:</w:t>
      </w:r>
    </w:p>
    <w:p w:rsidR="003E389A" w:rsidRDefault="00442881">
      <w:pPr>
        <w:pStyle w:val="ListParagraph"/>
        <w:rPr>
          <w:ins w:id="829" w:author="Dmitry Kaptsenel" w:date="2011-07-10T17:18:00Z"/>
        </w:rPr>
      </w:pPr>
      <w:r>
        <w:t xml:space="preserve">Load device-side MIC </w:t>
      </w:r>
      <w:ins w:id="830" w:author="Dmitry Kaptsenel" w:date="2011-07-10T16:54:00Z">
        <w:r w:rsidR="00B946B0">
          <w:t xml:space="preserve">Device </w:t>
        </w:r>
      </w:ins>
      <w:r>
        <w:t xml:space="preserve">Backend </w:t>
      </w:r>
      <w:del w:id="831" w:author="Dmitry Kaptsenel" w:date="2011-07-10T16:17:00Z">
        <w:r w:rsidDel="00057F19">
          <w:delText xml:space="preserve">Compiler </w:delText>
        </w:r>
      </w:del>
      <w:r>
        <w:t xml:space="preserve">part </w:t>
      </w:r>
      <w:del w:id="832" w:author="Dmitry Kaptsenel" w:date="2011-07-10T17:17:00Z">
        <w:r w:rsidDel="003E389A">
          <w:delText xml:space="preserve">per host-side MIC Backend </w:delText>
        </w:r>
      </w:del>
      <w:del w:id="833" w:author="Dmitry Kaptsenel" w:date="2011-07-10T16:17:00Z">
        <w:r w:rsidDel="00057F19">
          <w:delText xml:space="preserve">Compiler </w:delText>
        </w:r>
      </w:del>
      <w:del w:id="834" w:author="Dmitry Kaptsenel" w:date="2011-07-10T17:17:00Z">
        <w:r w:rsidDel="003E389A">
          <w:delText>part request</w:delText>
        </w:r>
      </w:del>
      <w:ins w:id="835" w:author="Dmitry Kaptsenel" w:date="2011-07-10T17:17:00Z">
        <w:r w:rsidR="003E389A">
          <w:t>at MIC Device Agent device part bootstrap</w:t>
        </w:r>
      </w:ins>
      <w:ins w:id="836" w:author="Dmitry Kaptsenel" w:date="2011-07-10T17:18:00Z">
        <w:r w:rsidR="003E389A">
          <w:t>.</w:t>
        </w:r>
      </w:ins>
    </w:p>
    <w:p w:rsidR="00531B29" w:rsidRDefault="00442881">
      <w:pPr>
        <w:pStyle w:val="ListParagraph"/>
      </w:pPr>
      <w:del w:id="837" w:author="Dmitry Kaptsenel" w:date="2011-07-10T17:18:00Z">
        <w:r w:rsidDel="003E389A">
          <w:delText>.</w:delText>
        </w:r>
      </w:del>
      <w:ins w:id="838" w:author="Dmitry Kaptsenel" w:date="2011-07-10T17:18:00Z">
        <w:r w:rsidR="003E389A">
          <w:t xml:space="preserve">Query </w:t>
        </w:r>
      </w:ins>
      <w:ins w:id="839" w:author="Dmitry Kaptsenel" w:date="2011-07-10T17:19:00Z">
        <w:r w:rsidR="003E389A">
          <w:t xml:space="preserve">MIC Device Agent </w:t>
        </w:r>
        <w:r w:rsidR="003E389A" w:rsidRPr="003E389A">
          <w:rPr>
            <w:i/>
            <w:iCs/>
            <w:rPrChange w:id="840" w:author="Dmitry Kaptsenel" w:date="2011-07-10T17:19:00Z">
              <w:rPr/>
            </w:rPrChange>
          </w:rPr>
          <w:t>device</w:t>
        </w:r>
        <w:r w:rsidR="003E389A">
          <w:t xml:space="preserve"> part for target configuration and provide returned info to the MIC Device Agent </w:t>
        </w:r>
        <w:r w:rsidR="003E389A">
          <w:rPr>
            <w:i/>
            <w:iCs/>
          </w:rPr>
          <w:t>host</w:t>
        </w:r>
        <w:r w:rsidR="003E389A">
          <w:t xml:space="preserve"> part at </w:t>
        </w:r>
      </w:ins>
      <w:ins w:id="841" w:author="Dmitry Kaptsenel" w:date="2011-07-10T17:20:00Z">
        <w:r w:rsidR="003E389A">
          <w:t xml:space="preserve">MIC Device Agent </w:t>
        </w:r>
        <w:r w:rsidR="003E389A">
          <w:rPr>
            <w:i/>
            <w:iCs/>
          </w:rPr>
          <w:t>host</w:t>
        </w:r>
        <w:r w:rsidR="003E389A">
          <w:t xml:space="preserve"> part startup.</w:t>
        </w:r>
      </w:ins>
    </w:p>
    <w:p w:rsidR="00A94019" w:rsidDel="003E389A" w:rsidRDefault="00442881">
      <w:pPr>
        <w:pStyle w:val="ListParagraph"/>
        <w:rPr>
          <w:del w:id="842" w:author="Dmitry Kaptsenel" w:date="2011-07-10T17:20:00Z"/>
        </w:rPr>
      </w:pPr>
      <w:del w:id="843" w:author="Dmitry Kaptsenel" w:date="2011-07-10T17:20:00Z">
        <w:r w:rsidDel="003E389A">
          <w:lastRenderedPageBreak/>
          <w:delText xml:space="preserve">Provide </w:delText>
        </w:r>
        <w:r w:rsidR="001454A9" w:rsidDel="003E389A">
          <w:delText>support for target configuration query required for</w:delText>
        </w:r>
        <w:r w:rsidDel="003E389A">
          <w:delText xml:space="preserve"> MIC Backend </w:delText>
        </w:r>
      </w:del>
      <w:del w:id="844" w:author="Dmitry Kaptsenel" w:date="2011-07-10T16:17:00Z">
        <w:r w:rsidDel="00057F19">
          <w:delText xml:space="preserve">Compiler </w:delText>
        </w:r>
      </w:del>
      <w:del w:id="845" w:author="Dmitry Kaptsenel" w:date="2011-07-10T17:20:00Z">
        <w:r w:rsidR="001454A9" w:rsidDel="003E389A">
          <w:delText>setup.</w:delText>
        </w:r>
      </w:del>
    </w:p>
    <w:p w:rsidR="00A46C64" w:rsidRDefault="001454A9" w:rsidP="00E5649C">
      <w:pPr>
        <w:pStyle w:val="ListParagraph"/>
      </w:pPr>
      <w:r>
        <w:t>Maintain kernels execution on MIC device with given kernel parameters.</w:t>
      </w:r>
    </w:p>
    <w:p w:rsidR="001454A9" w:rsidRDefault="001454A9" w:rsidP="00E5649C">
      <w:pPr>
        <w:pStyle w:val="ListParagraph"/>
      </w:pPr>
      <w:r>
        <w:t xml:space="preserve">Communicate with MIC Device Agent </w:t>
      </w:r>
      <w:ins w:id="846" w:author="Dmitry Kaptsenel" w:date="2011-07-10T17:21:00Z">
        <w:r w:rsidR="003E389A" w:rsidRPr="003E389A">
          <w:rPr>
            <w:i/>
            <w:iCs/>
            <w:rPrChange w:id="847" w:author="Dmitry Kaptsenel" w:date="2011-07-10T17:21:00Z">
              <w:rPr/>
            </w:rPrChange>
          </w:rPr>
          <w:t>d</w:t>
        </w:r>
      </w:ins>
      <w:del w:id="848" w:author="Dmitry Kaptsenel" w:date="2011-07-10T17:21:00Z">
        <w:r w:rsidRPr="003E389A" w:rsidDel="003E389A">
          <w:rPr>
            <w:i/>
            <w:iCs/>
            <w:rPrChange w:id="849" w:author="Dmitry Kaptsenel" w:date="2011-07-10T17:21:00Z">
              <w:rPr/>
            </w:rPrChange>
          </w:rPr>
          <w:delText>D</w:delText>
        </w:r>
      </w:del>
      <w:r w:rsidRPr="003E389A">
        <w:rPr>
          <w:i/>
          <w:iCs/>
          <w:rPrChange w:id="850" w:author="Dmitry Kaptsenel" w:date="2011-07-10T17:21:00Z">
            <w:rPr/>
          </w:rPrChange>
        </w:rPr>
        <w:t>evice</w:t>
      </w:r>
      <w:r>
        <w:t xml:space="preserve"> </w:t>
      </w:r>
      <w:ins w:id="851" w:author="Dmitry Kaptsenel" w:date="2011-07-10T17:21:00Z">
        <w:r w:rsidR="003E389A">
          <w:t>p</w:t>
        </w:r>
      </w:ins>
      <w:del w:id="852" w:author="Dmitry Kaptsenel" w:date="2011-07-10T17:21:00Z">
        <w:r w:rsidDel="003E389A">
          <w:delText>P</w:delText>
        </w:r>
      </w:del>
      <w:r>
        <w:t>art to maintain kernels execution environment.</w:t>
      </w:r>
    </w:p>
    <w:p w:rsidR="00A94019" w:rsidRDefault="00AB0350">
      <w:pPr>
        <w:pStyle w:val="IndentedNote"/>
      </w:pPr>
      <w:r w:rsidRPr="00AB0350">
        <w:rPr>
          <w:b/>
          <w:bCs/>
          <w:i/>
          <w:iCs/>
        </w:rPr>
        <w:t>Note:</w:t>
      </w:r>
      <w:r w:rsidR="00580B75">
        <w:t xml:space="preserve"> </w:t>
      </w:r>
      <w:r w:rsidR="00580B75">
        <w:tab/>
        <w:t xml:space="preserve">Current </w:t>
      </w:r>
      <w:r w:rsidR="00A46C64">
        <w:t xml:space="preserve">MIC </w:t>
      </w:r>
      <w:ins w:id="853" w:author="Dmitry Kaptsenel" w:date="2011-07-10T16:54:00Z">
        <w:r w:rsidR="00B946B0">
          <w:t xml:space="preserve">Device </w:t>
        </w:r>
      </w:ins>
      <w:r w:rsidR="00A46C64">
        <w:t xml:space="preserve">Backend </w:t>
      </w:r>
      <w:del w:id="854" w:author="Dmitry Kaptsenel" w:date="2011-07-10T16:17:00Z">
        <w:r w:rsidR="00A46C64" w:rsidDel="00057F19">
          <w:delText xml:space="preserve">Compiler </w:delText>
        </w:r>
      </w:del>
      <w:r w:rsidR="00580B75">
        <w:t xml:space="preserve">implementation does not support </w:t>
      </w:r>
      <w:r w:rsidR="00A46C64">
        <w:t xml:space="preserve">kernel </w:t>
      </w:r>
      <w:r w:rsidR="00580B75">
        <w:t xml:space="preserve">optimizations </w:t>
      </w:r>
      <w:r w:rsidR="00A46C64">
        <w:t xml:space="preserve">per specific kernel arguments set. </w:t>
      </w:r>
      <w:r w:rsidR="00580B75">
        <w:t>If requirement for this support will be added, communication protocol between MIC Device Agent Host Part and MIC Device Agent Device Part should be revisited.</w:t>
      </w:r>
    </w:p>
    <w:p w:rsidR="00A94019" w:rsidRDefault="00C75973">
      <w:pPr>
        <w:pStyle w:val="Heading1"/>
        <w:pPrChange w:id="855" w:author="Dmitry Kaptsenel" w:date="2011-07-10T17:25:00Z">
          <w:pPr>
            <w:pStyle w:val="Heading1"/>
            <w:pageBreakBefore w:val="0"/>
          </w:pPr>
        </w:pPrChange>
      </w:pPr>
      <w:bookmarkStart w:id="856" w:name="_Toc292287671"/>
      <w:bookmarkStart w:id="857" w:name="_Toc292287672"/>
      <w:bookmarkStart w:id="858" w:name="_Toc292287673"/>
      <w:bookmarkStart w:id="859" w:name="_Toc292287674"/>
      <w:bookmarkStart w:id="860" w:name="_Toc292287675"/>
      <w:bookmarkStart w:id="861" w:name="_Ref289783352"/>
      <w:bookmarkStart w:id="862" w:name="_Ref289783378"/>
      <w:bookmarkStart w:id="863" w:name="_Toc298167567"/>
      <w:bookmarkEnd w:id="856"/>
      <w:bookmarkEnd w:id="857"/>
      <w:bookmarkEnd w:id="858"/>
      <w:bookmarkEnd w:id="859"/>
      <w:bookmarkEnd w:id="860"/>
      <w:r>
        <w:lastRenderedPageBreak/>
        <w:t>MIC OpenCL Device Agent Design</w:t>
      </w:r>
      <w:bookmarkEnd w:id="861"/>
      <w:bookmarkEnd w:id="862"/>
      <w:bookmarkEnd w:id="863"/>
      <w:r>
        <w:t xml:space="preserve"> </w:t>
      </w:r>
    </w:p>
    <w:p w:rsidR="00246510" w:rsidRDefault="00246510" w:rsidP="00246510">
      <w:r>
        <w:t>This section provides high level design of the MIC Device Agent</w:t>
      </w:r>
    </w:p>
    <w:p w:rsidR="00C75973" w:rsidRDefault="00C75973" w:rsidP="00C75973">
      <w:pPr>
        <w:pStyle w:val="Heading2"/>
      </w:pPr>
      <w:bookmarkStart w:id="864" w:name="_Toc298167568"/>
      <w:r>
        <w:t>Basic Design Principles</w:t>
      </w:r>
      <w:bookmarkEnd w:id="864"/>
    </w:p>
    <w:p w:rsidR="00C75973" w:rsidRDefault="00B9181D" w:rsidP="00812846">
      <w:r>
        <w:t>There are</w:t>
      </w:r>
      <w:r w:rsidR="00812846">
        <w:t xml:space="preserve"> major groups of services provided by MIC OpenCL Device Agent to the OpenCL Runtime: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3780"/>
        <w:gridCol w:w="6138"/>
      </w:tblGrid>
      <w:tr w:rsidR="00812846" w:rsidTr="007413C3">
        <w:tc>
          <w:tcPr>
            <w:tcW w:w="378" w:type="dxa"/>
          </w:tcPr>
          <w:p w:rsidR="00812846" w:rsidRDefault="00812846" w:rsidP="00253BFA">
            <w:pPr>
              <w:pStyle w:val="ListParagraph"/>
              <w:numPr>
                <w:ilvl w:val="0"/>
                <w:numId w:val="15"/>
              </w:numPr>
            </w:pPr>
          </w:p>
        </w:tc>
        <w:tc>
          <w:tcPr>
            <w:tcW w:w="3780" w:type="dxa"/>
          </w:tcPr>
          <w:p w:rsidR="00812846" w:rsidRPr="00E729A3" w:rsidRDefault="00812846">
            <w:pPr>
              <w:pStyle w:val="TableNormal0"/>
              <w:spacing w:before="0" w:after="0"/>
              <w:rPr>
                <w:b/>
                <w:bCs/>
                <w:i/>
                <w:iCs/>
              </w:rPr>
            </w:pPr>
            <w:r w:rsidRPr="00E729A3">
              <w:rPr>
                <w:b/>
                <w:bCs/>
                <w:i/>
                <w:iCs/>
              </w:rPr>
              <w:t>Creat</w:t>
            </w:r>
            <w:del w:id="865" w:author="Dmitry Kaptsenel" w:date="2011-07-10T17:30:00Z">
              <w:r w:rsidRPr="00E729A3" w:rsidDel="00362DFB">
                <w:rPr>
                  <w:b/>
                  <w:bCs/>
                  <w:i/>
                  <w:iCs/>
                </w:rPr>
                <w:delText>e</w:delText>
              </w:r>
            </w:del>
            <w:ins w:id="866" w:author="Dmitry Kaptsenel" w:date="2011-07-10T17:30:00Z">
              <w:r w:rsidR="00362DFB">
                <w:rPr>
                  <w:b/>
                  <w:bCs/>
                  <w:i/>
                  <w:iCs/>
                </w:rPr>
                <w:t>ing</w:t>
              </w:r>
            </w:ins>
            <w:r w:rsidRPr="00E729A3">
              <w:rPr>
                <w:b/>
                <w:bCs/>
                <w:i/>
                <w:iCs/>
              </w:rPr>
              <w:t xml:space="preserve"> and manag</w:t>
            </w:r>
            <w:ins w:id="867" w:author="Dmitry Kaptsenel" w:date="2011-07-10T17:30:00Z">
              <w:r w:rsidR="00362DFB">
                <w:rPr>
                  <w:b/>
                  <w:bCs/>
                  <w:i/>
                  <w:iCs/>
                </w:rPr>
                <w:t>ing</w:t>
              </w:r>
            </w:ins>
            <w:del w:id="868" w:author="Dmitry Kaptsenel" w:date="2011-07-10T17:30:00Z">
              <w:r w:rsidRPr="00E729A3" w:rsidDel="00362DFB">
                <w:rPr>
                  <w:b/>
                  <w:bCs/>
                  <w:i/>
                  <w:iCs/>
                </w:rPr>
                <w:delText>e</w:delText>
              </w:r>
            </w:del>
            <w:r w:rsidRPr="00E729A3">
              <w:rPr>
                <w:b/>
                <w:bCs/>
                <w:i/>
                <w:iCs/>
              </w:rPr>
              <w:t xml:space="preserve"> buffers on the MIC device</w:t>
            </w:r>
          </w:p>
        </w:tc>
        <w:tc>
          <w:tcPr>
            <w:tcW w:w="6138" w:type="dxa"/>
          </w:tcPr>
          <w:p w:rsidR="00812846" w:rsidRDefault="00812846" w:rsidP="00606C2C">
            <w:pPr>
              <w:pStyle w:val="TableNormal0"/>
              <w:spacing w:before="0"/>
            </w:pPr>
            <w:r>
              <w:t>Reuse COI buffers infrastructure</w:t>
            </w:r>
            <w:r w:rsidR="00975B16">
              <w:t>. Implement OpenCL buffers as wrappers on top of COIBuffers.</w:t>
            </w:r>
          </w:p>
        </w:tc>
      </w:tr>
      <w:tr w:rsidR="00812846" w:rsidTr="007413C3">
        <w:tc>
          <w:tcPr>
            <w:tcW w:w="378" w:type="dxa"/>
          </w:tcPr>
          <w:p w:rsidR="00812846" w:rsidRDefault="00812846" w:rsidP="00253BFA">
            <w:pPr>
              <w:pStyle w:val="ListParagraph"/>
              <w:numPr>
                <w:ilvl w:val="0"/>
                <w:numId w:val="15"/>
              </w:numPr>
            </w:pPr>
          </w:p>
        </w:tc>
        <w:tc>
          <w:tcPr>
            <w:tcW w:w="3780" w:type="dxa"/>
          </w:tcPr>
          <w:p w:rsidR="00812846" w:rsidRPr="00E729A3" w:rsidRDefault="009D0871" w:rsidP="007413C3">
            <w:pPr>
              <w:pStyle w:val="TableNormal0"/>
              <w:spacing w:before="0" w:after="0"/>
              <w:rPr>
                <w:b/>
                <w:bCs/>
                <w:i/>
                <w:iCs/>
              </w:rPr>
            </w:pPr>
            <w:r w:rsidRPr="00E729A3">
              <w:rPr>
                <w:b/>
                <w:bCs/>
                <w:i/>
                <w:iCs/>
              </w:rPr>
              <w:t>Creat</w:t>
            </w:r>
            <w:ins w:id="869" w:author="Dmitry Kaptsenel" w:date="2011-07-10T17:30:00Z">
              <w:r w:rsidR="00362DFB">
                <w:rPr>
                  <w:b/>
                  <w:bCs/>
                  <w:i/>
                  <w:iCs/>
                </w:rPr>
                <w:t>ing</w:t>
              </w:r>
            </w:ins>
            <w:del w:id="870" w:author="Dmitry Kaptsenel" w:date="2011-07-10T17:30:00Z">
              <w:r w:rsidRPr="00E729A3" w:rsidDel="00362DFB">
                <w:rPr>
                  <w:b/>
                  <w:bCs/>
                  <w:i/>
                  <w:iCs/>
                </w:rPr>
                <w:delText>e</w:delText>
              </w:r>
            </w:del>
            <w:r w:rsidRPr="00E729A3">
              <w:rPr>
                <w:b/>
                <w:bCs/>
                <w:i/>
                <w:iCs/>
              </w:rPr>
              <w:t xml:space="preserve"> and manag</w:t>
            </w:r>
            <w:ins w:id="871" w:author="Dmitry Kaptsenel" w:date="2011-07-10T17:30:00Z">
              <w:r w:rsidR="00362DFB">
                <w:rPr>
                  <w:b/>
                  <w:bCs/>
                  <w:i/>
                  <w:iCs/>
                </w:rPr>
                <w:t>ing</w:t>
              </w:r>
            </w:ins>
            <w:del w:id="872" w:author="Dmitry Kaptsenel" w:date="2011-07-10T17:30:00Z">
              <w:r w:rsidRPr="00E729A3" w:rsidDel="00362DFB">
                <w:rPr>
                  <w:b/>
                  <w:bCs/>
                  <w:i/>
                  <w:iCs/>
                </w:rPr>
                <w:delText>e</w:delText>
              </w:r>
            </w:del>
            <w:r w:rsidRPr="00E729A3">
              <w:rPr>
                <w:b/>
                <w:bCs/>
                <w:i/>
                <w:iCs/>
              </w:rPr>
              <w:t xml:space="preserve"> command queues to run commands on MIC device</w:t>
            </w:r>
          </w:p>
        </w:tc>
        <w:tc>
          <w:tcPr>
            <w:tcW w:w="6138" w:type="dxa"/>
          </w:tcPr>
          <w:p w:rsidR="00812846" w:rsidRDefault="009D0871" w:rsidP="00606C2C">
            <w:pPr>
              <w:pStyle w:val="TableNormal0"/>
              <w:spacing w:before="0"/>
            </w:pPr>
            <w:r>
              <w:t>Reuse COI pipelines infrastructure. Implement OpenCL device queues as COIPipelines with OpenCL kernels wrapped with COI RunFunctions</w:t>
            </w:r>
          </w:p>
        </w:tc>
      </w:tr>
      <w:tr w:rsidR="00812846" w:rsidTr="007413C3">
        <w:tc>
          <w:tcPr>
            <w:tcW w:w="378" w:type="dxa"/>
          </w:tcPr>
          <w:p w:rsidR="00812846" w:rsidRDefault="00812846" w:rsidP="00253BFA">
            <w:pPr>
              <w:pStyle w:val="ListParagraph"/>
              <w:numPr>
                <w:ilvl w:val="0"/>
                <w:numId w:val="15"/>
              </w:numPr>
            </w:pPr>
          </w:p>
        </w:tc>
        <w:tc>
          <w:tcPr>
            <w:tcW w:w="3780" w:type="dxa"/>
          </w:tcPr>
          <w:p w:rsidR="00812846" w:rsidRPr="00E729A3" w:rsidRDefault="0059104E">
            <w:pPr>
              <w:pStyle w:val="TableNormal0"/>
              <w:spacing w:before="0" w:after="0"/>
              <w:rPr>
                <w:b/>
                <w:bCs/>
                <w:i/>
                <w:iCs/>
                <w:noProof/>
                <w:color w:val="0000FF"/>
                <w:sz w:val="28"/>
                <w:lang w:bidi="ar-SA"/>
              </w:rPr>
              <w:pPrChange w:id="873" w:author="Dmitry Kaptsenel" w:date="2011-07-10T17:31:00Z">
                <w:pPr>
                  <w:pStyle w:val="TableNormal0"/>
                  <w:pBdr>
                    <w:bottom w:val="single" w:sz="4" w:space="1" w:color="auto"/>
                  </w:pBdr>
                  <w:spacing w:before="0" w:after="0"/>
                  <w:ind w:left="2880" w:right="720"/>
                </w:pPr>
              </w:pPrChange>
            </w:pPr>
            <w:r w:rsidRPr="00E729A3">
              <w:rPr>
                <w:b/>
                <w:bCs/>
                <w:i/>
                <w:iCs/>
              </w:rPr>
              <w:t xml:space="preserve">OpenCL </w:t>
            </w:r>
            <w:ins w:id="874" w:author="Dmitry Kaptsenel" w:date="2011-07-10T17:31:00Z">
              <w:r w:rsidR="00362DFB">
                <w:rPr>
                  <w:b/>
                  <w:bCs/>
                  <w:i/>
                  <w:iCs/>
                </w:rPr>
                <w:t xml:space="preserve">execution </w:t>
              </w:r>
            </w:ins>
            <w:del w:id="875" w:author="Dmitry Kaptsenel" w:date="2011-07-10T17:31:00Z">
              <w:r w:rsidRPr="00E729A3" w:rsidDel="00362DFB">
                <w:rPr>
                  <w:b/>
                  <w:bCs/>
                  <w:i/>
                  <w:iCs/>
                </w:rPr>
                <w:delText>device callbacks</w:delText>
              </w:r>
            </w:del>
            <w:ins w:id="876" w:author="Dmitry Kaptsenel" w:date="2011-07-10T17:31:00Z">
              <w:r w:rsidR="00362DFB">
                <w:rPr>
                  <w:b/>
                  <w:bCs/>
                  <w:i/>
                  <w:iCs/>
                </w:rPr>
                <w:t>events</w:t>
              </w:r>
            </w:ins>
          </w:p>
        </w:tc>
        <w:tc>
          <w:tcPr>
            <w:tcW w:w="6138" w:type="dxa"/>
          </w:tcPr>
          <w:p w:rsidR="00812846" w:rsidRDefault="0059104E" w:rsidP="00606C2C">
            <w:pPr>
              <w:pStyle w:val="TableNormal0"/>
              <w:spacing w:before="0"/>
            </w:pPr>
            <w:r>
              <w:t>Reuse COI Barriers infrastructure. Implement callbacks mechanism on top of COI Barriers using NotificationPort approach.</w:t>
            </w:r>
          </w:p>
        </w:tc>
      </w:tr>
      <w:tr w:rsidR="00812846" w:rsidTr="007413C3">
        <w:tc>
          <w:tcPr>
            <w:tcW w:w="378" w:type="dxa"/>
          </w:tcPr>
          <w:p w:rsidR="00812846" w:rsidRDefault="00812846" w:rsidP="00253BFA">
            <w:pPr>
              <w:pStyle w:val="ListParagraph"/>
              <w:numPr>
                <w:ilvl w:val="0"/>
                <w:numId w:val="15"/>
              </w:numPr>
            </w:pPr>
          </w:p>
        </w:tc>
        <w:tc>
          <w:tcPr>
            <w:tcW w:w="3780" w:type="dxa"/>
          </w:tcPr>
          <w:p w:rsidR="00812846" w:rsidRPr="00E729A3" w:rsidRDefault="007B540B" w:rsidP="007413C3">
            <w:pPr>
              <w:pStyle w:val="TableNormal0"/>
              <w:spacing w:before="0" w:after="0"/>
              <w:rPr>
                <w:b/>
                <w:bCs/>
                <w:i/>
                <w:iCs/>
              </w:rPr>
            </w:pPr>
            <w:del w:id="877" w:author="Dmitry Kaptsenel" w:date="2011-07-10T17:31:00Z">
              <w:r w:rsidRPr="00E729A3" w:rsidDel="00362DFB">
                <w:rPr>
                  <w:b/>
                  <w:bCs/>
                  <w:i/>
                  <w:iCs/>
                </w:rPr>
                <w:delText xml:space="preserve">Compile </w:delText>
              </w:r>
            </w:del>
            <w:r w:rsidRPr="00E729A3">
              <w:rPr>
                <w:b/>
                <w:bCs/>
                <w:i/>
                <w:iCs/>
              </w:rPr>
              <w:t xml:space="preserve">OpenCL </w:t>
            </w:r>
            <w:ins w:id="878" w:author="Dmitry Kaptsenel" w:date="2011-07-10T17:31:00Z">
              <w:r w:rsidR="00362DFB">
                <w:rPr>
                  <w:b/>
                  <w:bCs/>
                  <w:i/>
                  <w:iCs/>
                </w:rPr>
                <w:t xml:space="preserve">C </w:t>
              </w:r>
            </w:ins>
            <w:r w:rsidRPr="00E729A3">
              <w:rPr>
                <w:b/>
                <w:bCs/>
                <w:i/>
                <w:iCs/>
              </w:rPr>
              <w:t>programs</w:t>
            </w:r>
            <w:ins w:id="879" w:author="Dmitry Kaptsenel" w:date="2011-07-10T17:31:00Z">
              <w:r w:rsidR="00362DFB">
                <w:rPr>
                  <w:b/>
                  <w:bCs/>
                  <w:i/>
                  <w:iCs/>
                </w:rPr>
                <w:t xml:space="preserve"> compilation</w:t>
              </w:r>
            </w:ins>
          </w:p>
        </w:tc>
        <w:tc>
          <w:tcPr>
            <w:tcW w:w="6138" w:type="dxa"/>
          </w:tcPr>
          <w:p w:rsidR="00812846" w:rsidRDefault="007B540B">
            <w:pPr>
              <w:pStyle w:val="TableNormal0"/>
              <w:spacing w:before="0"/>
              <w:rPr>
                <w:b/>
                <w:noProof/>
                <w:color w:val="0000FF"/>
                <w:sz w:val="28"/>
                <w:lang w:bidi="ar-SA"/>
              </w:rPr>
              <w:pPrChange w:id="880" w:author="Dmitry Kaptsenel" w:date="2011-07-10T16:17:00Z">
                <w:pPr>
                  <w:pStyle w:val="TableNormal0"/>
                  <w:pBdr>
                    <w:bottom w:val="single" w:sz="4" w:space="1" w:color="auto"/>
                  </w:pBdr>
                  <w:spacing w:before="0"/>
                  <w:ind w:left="2880" w:right="720"/>
                </w:pPr>
              </w:pPrChange>
            </w:pPr>
            <w:r>
              <w:t xml:space="preserve">Provide interface to the MIC </w:t>
            </w:r>
            <w:ins w:id="881" w:author="Dmitry Kaptsenel" w:date="2011-07-10T16:54:00Z">
              <w:r w:rsidR="00B946B0">
                <w:t xml:space="preserve">Device </w:t>
              </w:r>
            </w:ins>
            <w:r>
              <w:t xml:space="preserve">Backend </w:t>
            </w:r>
            <w:del w:id="882" w:author="Dmitry Kaptsenel" w:date="2011-07-10T16:17:00Z">
              <w:r w:rsidDel="00057F19">
                <w:delText xml:space="preserve">Compiler </w:delText>
              </w:r>
            </w:del>
            <w:r>
              <w:t>Host part for compilation services</w:t>
            </w:r>
          </w:p>
        </w:tc>
      </w:tr>
      <w:tr w:rsidR="00CE1F01" w:rsidTr="007413C3">
        <w:tc>
          <w:tcPr>
            <w:tcW w:w="378" w:type="dxa"/>
          </w:tcPr>
          <w:p w:rsidR="00CE1F01" w:rsidRDefault="00CE1F01" w:rsidP="00253BFA">
            <w:pPr>
              <w:pStyle w:val="ListParagraph"/>
              <w:numPr>
                <w:ilvl w:val="0"/>
                <w:numId w:val="15"/>
              </w:numPr>
            </w:pPr>
          </w:p>
        </w:tc>
        <w:tc>
          <w:tcPr>
            <w:tcW w:w="3780" w:type="dxa"/>
          </w:tcPr>
          <w:p w:rsidR="00CE1F01" w:rsidRPr="00E729A3" w:rsidRDefault="00CE1F01">
            <w:pPr>
              <w:pStyle w:val="TableNormal0"/>
              <w:spacing w:before="0" w:after="0"/>
              <w:rPr>
                <w:b/>
                <w:bCs/>
                <w:i/>
                <w:iCs/>
                <w:noProof/>
                <w:color w:val="0000FF"/>
                <w:sz w:val="28"/>
                <w:lang w:bidi="ar-SA"/>
              </w:rPr>
              <w:pPrChange w:id="883" w:author="Dmitry Kaptsenel" w:date="2011-07-10T17:32:00Z">
                <w:pPr>
                  <w:pStyle w:val="TableNormal0"/>
                  <w:pBdr>
                    <w:bottom w:val="single" w:sz="4" w:space="1" w:color="auto"/>
                  </w:pBdr>
                  <w:spacing w:before="0" w:after="0"/>
                  <w:ind w:left="2880" w:right="720"/>
                </w:pPr>
              </w:pPrChange>
            </w:pPr>
            <w:del w:id="884" w:author="Dmitry Kaptsenel" w:date="2011-07-10T17:32:00Z">
              <w:r w:rsidRPr="00E729A3" w:rsidDel="00362DFB">
                <w:rPr>
                  <w:b/>
                  <w:bCs/>
                  <w:i/>
                  <w:iCs/>
                </w:rPr>
                <w:delText xml:space="preserve">Run </w:delText>
              </w:r>
            </w:del>
            <w:r w:rsidRPr="00E729A3">
              <w:rPr>
                <w:b/>
                <w:bCs/>
                <w:i/>
                <w:iCs/>
              </w:rPr>
              <w:t xml:space="preserve">OpenCL kernels </w:t>
            </w:r>
            <w:ins w:id="885" w:author="Dmitry Kaptsenel" w:date="2011-07-10T17:32:00Z">
              <w:r w:rsidR="00362DFB">
                <w:rPr>
                  <w:b/>
                  <w:bCs/>
                  <w:i/>
                  <w:iCs/>
                </w:rPr>
                <w:t xml:space="preserve">execution </w:t>
              </w:r>
            </w:ins>
            <w:r w:rsidRPr="00E729A3">
              <w:rPr>
                <w:b/>
                <w:bCs/>
                <w:i/>
                <w:iCs/>
              </w:rPr>
              <w:t>on MIC device</w:t>
            </w:r>
          </w:p>
        </w:tc>
        <w:tc>
          <w:tcPr>
            <w:tcW w:w="6138" w:type="dxa"/>
          </w:tcPr>
          <w:p w:rsidR="00CE1F01" w:rsidRDefault="00CE1F01" w:rsidP="00253BFA">
            <w:pPr>
              <w:pStyle w:val="TableNormal0"/>
              <w:numPr>
                <w:ilvl w:val="0"/>
                <w:numId w:val="16"/>
              </w:numPr>
              <w:spacing w:before="0" w:after="100" w:afterAutospacing="1"/>
            </w:pPr>
            <w:r>
              <w:t xml:space="preserve">Use COI buffers to transfer </w:t>
            </w:r>
            <w:ins w:id="886" w:author="Dmitry Kaptsenel" w:date="2011-07-10T17:27:00Z">
              <w:r w:rsidR="00921F34">
                <w:t>serialized/</w:t>
              </w:r>
            </w:ins>
            <w:r>
              <w:t>marshaled OpenCL programs/kernels to device</w:t>
            </w:r>
          </w:p>
          <w:p w:rsidR="00CE1F01" w:rsidRDefault="00CE1F01">
            <w:pPr>
              <w:pStyle w:val="TableNormal0"/>
              <w:numPr>
                <w:ilvl w:val="0"/>
                <w:numId w:val="16"/>
              </w:numPr>
              <w:spacing w:before="0" w:after="100" w:afterAutospacing="1"/>
              <w:rPr>
                <w:b/>
                <w:noProof/>
                <w:color w:val="0000FF"/>
                <w:sz w:val="28"/>
                <w:lang w:bidi="ar-SA"/>
              </w:rPr>
              <w:pPrChange w:id="887" w:author="Dmitry Kaptsenel" w:date="2011-07-10T16:17:00Z">
                <w:pPr>
                  <w:pStyle w:val="TableNormal0"/>
                  <w:numPr>
                    <w:numId w:val="16"/>
                  </w:numPr>
                  <w:pBdr>
                    <w:bottom w:val="single" w:sz="4" w:space="1" w:color="auto"/>
                  </w:pBdr>
                  <w:spacing w:before="0" w:after="100" w:afterAutospacing="1"/>
                  <w:ind w:left="360" w:right="720" w:hanging="360"/>
                </w:pPr>
              </w:pPrChange>
            </w:pPr>
            <w:r>
              <w:t xml:space="preserve">Use MIC </w:t>
            </w:r>
            <w:ins w:id="888" w:author="Dmitry Kaptsenel" w:date="2011-07-10T16:55:00Z">
              <w:r w:rsidR="00B946B0">
                <w:t xml:space="preserve">Device </w:t>
              </w:r>
            </w:ins>
            <w:r>
              <w:t xml:space="preserve">Backend </w:t>
            </w:r>
            <w:del w:id="889" w:author="Dmitry Kaptsenel" w:date="2011-07-10T16:17:00Z">
              <w:r w:rsidDel="00057F19">
                <w:delText xml:space="preserve">Compiler </w:delText>
              </w:r>
            </w:del>
            <w:r>
              <w:t xml:space="preserve">Device part to </w:t>
            </w:r>
            <w:ins w:id="890" w:author="Dmitry Kaptsenel" w:date="2011-07-10T17:27:00Z">
              <w:r w:rsidR="00921F34">
                <w:t>restore/</w:t>
              </w:r>
            </w:ins>
            <w:r>
              <w:t>unmarshal OpenCL programs/kernels on device</w:t>
            </w:r>
          </w:p>
          <w:p w:rsidR="00CE1F01" w:rsidRDefault="00CE1F01" w:rsidP="00253BFA">
            <w:pPr>
              <w:pStyle w:val="TableNormal0"/>
              <w:numPr>
                <w:ilvl w:val="0"/>
                <w:numId w:val="16"/>
              </w:numPr>
              <w:spacing w:before="0" w:after="100" w:afterAutospacing="1"/>
            </w:pPr>
            <w:r>
              <w:t>Use TBB MIC package for parallel execution of OpenCL kernels on device</w:t>
            </w:r>
          </w:p>
        </w:tc>
      </w:tr>
    </w:tbl>
    <w:p w:rsidR="00812846" w:rsidRDefault="00812846" w:rsidP="00812846"/>
    <w:p w:rsidR="00F9374A" w:rsidRDefault="00F9374A" w:rsidP="009B46BF">
      <w:pPr>
        <w:pStyle w:val="Heading2"/>
        <w:pageBreakBefore/>
      </w:pPr>
      <w:bookmarkStart w:id="891" w:name="_Toc298167569"/>
      <w:r>
        <w:lastRenderedPageBreak/>
        <w:t xml:space="preserve">Short </w:t>
      </w:r>
      <w:r w:rsidR="00FA1009">
        <w:t>Coprocessor</w:t>
      </w:r>
      <w:r>
        <w:t xml:space="preserve"> Offload Infrastructure (COI) description</w:t>
      </w:r>
      <w:bookmarkEnd w:id="891"/>
    </w:p>
    <w:p w:rsidR="00F9374A" w:rsidRDefault="006A0266" w:rsidP="00F9374A">
      <w:r>
        <w:t>COI DLL provides a minimalistic programmable interface to the MIC device, including: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
        <w:gridCol w:w="3420"/>
        <w:gridCol w:w="6588"/>
      </w:tblGrid>
      <w:tr w:rsidR="00D865AF" w:rsidTr="003819C1">
        <w:tc>
          <w:tcPr>
            <w:tcW w:w="288" w:type="dxa"/>
          </w:tcPr>
          <w:p w:rsidR="00D865AF" w:rsidRPr="00E5649C" w:rsidRDefault="00D865AF" w:rsidP="00253BFA">
            <w:pPr>
              <w:pStyle w:val="ListParagraph"/>
              <w:numPr>
                <w:ilvl w:val="0"/>
                <w:numId w:val="14"/>
              </w:numPr>
              <w:jc w:val="left"/>
            </w:pPr>
          </w:p>
        </w:tc>
        <w:tc>
          <w:tcPr>
            <w:tcW w:w="10008" w:type="dxa"/>
            <w:gridSpan w:val="2"/>
          </w:tcPr>
          <w:p w:rsidR="00D865AF" w:rsidRDefault="00D865AF" w:rsidP="005D5611">
            <w:pPr>
              <w:pStyle w:val="TableNormal0"/>
              <w:spacing w:before="0"/>
            </w:pPr>
            <w:r w:rsidRPr="00A0682A">
              <w:rPr>
                <w:i/>
                <w:iCs/>
              </w:rPr>
              <w:t>MIC devices discovery, enumeration and description</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B07115" w:rsidP="003F4461">
            <w:pPr>
              <w:pStyle w:val="TableNormal0"/>
              <w:spacing w:before="0"/>
              <w:rPr>
                <w:i/>
                <w:iCs/>
              </w:rPr>
            </w:pPr>
            <w:r w:rsidRPr="00A0682A">
              <w:rPr>
                <w:i/>
                <w:iCs/>
              </w:rPr>
              <w:t xml:space="preserve">Creating remote service processes. </w:t>
            </w:r>
          </w:p>
        </w:tc>
        <w:tc>
          <w:tcPr>
            <w:tcW w:w="6588" w:type="dxa"/>
          </w:tcPr>
          <w:p w:rsidR="00B07115" w:rsidRDefault="00B07115" w:rsidP="00253BFA">
            <w:pPr>
              <w:pStyle w:val="TableNormal0"/>
              <w:numPr>
                <w:ilvl w:val="0"/>
                <w:numId w:val="10"/>
              </w:numPr>
              <w:spacing w:before="100" w:beforeAutospacing="1" w:after="100" w:afterAutospacing="1"/>
            </w:pPr>
            <w:r>
              <w:t>From host on one of MIC devices</w:t>
            </w:r>
          </w:p>
          <w:p w:rsidR="00B07115" w:rsidRDefault="00B07115" w:rsidP="00253BFA">
            <w:pPr>
              <w:pStyle w:val="TableNormal0"/>
              <w:numPr>
                <w:ilvl w:val="0"/>
                <w:numId w:val="10"/>
              </w:numPr>
              <w:spacing w:before="100" w:beforeAutospacing="1" w:after="100" w:afterAutospacing="1"/>
            </w:pPr>
            <w:r>
              <w:t>From MIC device on host</w:t>
            </w:r>
          </w:p>
          <w:p w:rsidR="00B07115" w:rsidRDefault="00B07115" w:rsidP="00253BFA">
            <w:pPr>
              <w:pStyle w:val="TableNormal0"/>
              <w:numPr>
                <w:ilvl w:val="0"/>
                <w:numId w:val="10"/>
              </w:numPr>
              <w:spacing w:before="100" w:beforeAutospacing="1" w:after="100" w:afterAutospacing="1"/>
            </w:pPr>
            <w:r>
              <w:t>From one MIC device on another</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B07115" w:rsidP="003F4461">
            <w:pPr>
              <w:pStyle w:val="TableNormal0"/>
              <w:spacing w:before="0"/>
              <w:rPr>
                <w:i/>
                <w:iCs/>
              </w:rPr>
            </w:pPr>
            <w:r w:rsidRPr="00A0682A">
              <w:rPr>
                <w:i/>
                <w:iCs/>
              </w:rPr>
              <w:t>Creating and managing data buffers.</w:t>
            </w:r>
          </w:p>
        </w:tc>
        <w:tc>
          <w:tcPr>
            <w:tcW w:w="6588" w:type="dxa"/>
          </w:tcPr>
          <w:p w:rsidR="00B07115" w:rsidRDefault="00B07115" w:rsidP="00253BFA">
            <w:pPr>
              <w:pStyle w:val="TableNormal0"/>
              <w:numPr>
                <w:ilvl w:val="0"/>
                <w:numId w:val="11"/>
              </w:numPr>
              <w:spacing w:before="100" w:beforeAutospacing="1" w:after="100" w:afterAutospacing="1"/>
            </w:pPr>
            <w:r>
              <w:t>Creating buffer locally and moving data to/from another device or host</w:t>
            </w:r>
          </w:p>
          <w:p w:rsidR="00B07115" w:rsidRDefault="00B07115" w:rsidP="00253BFA">
            <w:pPr>
              <w:pStyle w:val="TableNormal0"/>
              <w:numPr>
                <w:ilvl w:val="0"/>
                <w:numId w:val="11"/>
              </w:numPr>
              <w:spacing w:before="100" w:beforeAutospacing="1" w:after="100" w:afterAutospacing="1"/>
            </w:pPr>
            <w:r>
              <w:t>Copying data to/from buffer. If buffer exists in multiple locations simultaneously (ex. R/O buffer) update all locations.</w:t>
            </w:r>
          </w:p>
          <w:p w:rsidR="00B07115" w:rsidRDefault="00B07115" w:rsidP="00253BFA">
            <w:pPr>
              <w:pStyle w:val="TableNormal0"/>
              <w:numPr>
                <w:ilvl w:val="0"/>
                <w:numId w:val="11"/>
              </w:numPr>
              <w:spacing w:before="100" w:beforeAutospacing="1" w:after="100" w:afterAutospacing="1"/>
            </w:pPr>
            <w:r>
              <w:t>Support multiple concurrent mappings of buffer regions by the buffer creator for reading/writing/overriding.</w:t>
            </w:r>
          </w:p>
          <w:p w:rsidR="00B07115" w:rsidDel="002D5887" w:rsidRDefault="00B07115">
            <w:pPr>
              <w:pStyle w:val="TableNormal0"/>
              <w:numPr>
                <w:ilvl w:val="0"/>
                <w:numId w:val="11"/>
              </w:numPr>
              <w:spacing w:before="100" w:beforeAutospacing="1" w:after="0"/>
              <w:rPr>
                <w:del w:id="892" w:author="Dmitry Kaptsenel" w:date="2011-07-10T17:34:00Z"/>
                <w:b/>
                <w:noProof/>
                <w:color w:val="0000FF"/>
                <w:sz w:val="28"/>
                <w:lang w:bidi="ar-SA"/>
              </w:rPr>
              <w:pPrChange w:id="893" w:author="Dmitry Kaptsenel" w:date="2011-07-10T17:34:00Z">
                <w:pPr>
                  <w:pStyle w:val="TableNormal0"/>
                  <w:numPr>
                    <w:numId w:val="11"/>
                  </w:numPr>
                  <w:pBdr>
                    <w:bottom w:val="single" w:sz="4" w:space="1" w:color="auto"/>
                  </w:pBdr>
                  <w:spacing w:before="100" w:beforeAutospacing="1" w:after="0"/>
                  <w:ind w:left="360" w:right="720" w:hanging="360"/>
                </w:pPr>
              </w:pPrChange>
            </w:pPr>
            <w:r>
              <w:t xml:space="preserve">Move buffers around the system following remote execution requests and adhere dependency rules. </w:t>
            </w:r>
            <w:del w:id="894" w:author="Dmitry Kaptsenel" w:date="2011-07-10T17:34:00Z">
              <w:r w:rsidDel="002D5887">
                <w:delText>Avoid multiple writes and other hazards:</w:delText>
              </w:r>
            </w:del>
          </w:p>
          <w:p w:rsidR="00B07115" w:rsidDel="002D5887" w:rsidRDefault="00B07115">
            <w:pPr>
              <w:pStyle w:val="TableNormal0"/>
              <w:numPr>
                <w:ilvl w:val="0"/>
                <w:numId w:val="11"/>
              </w:numPr>
              <w:spacing w:before="100" w:beforeAutospacing="1" w:after="0"/>
              <w:rPr>
                <w:del w:id="895" w:author="Dmitry Kaptsenel" w:date="2011-07-10T17:34:00Z"/>
                <w:b/>
                <w:noProof/>
                <w:color w:val="0000FF"/>
                <w:sz w:val="28"/>
                <w:lang w:bidi="ar-SA"/>
              </w:rPr>
              <w:pPrChange w:id="896" w:author="Dmitry Kaptsenel" w:date="2011-07-10T17:34:00Z">
                <w:pPr>
                  <w:pStyle w:val="TableNormal0"/>
                  <w:numPr>
                    <w:ilvl w:val="1"/>
                    <w:numId w:val="13"/>
                  </w:numPr>
                  <w:pBdr>
                    <w:bottom w:val="single" w:sz="4" w:space="1" w:color="auto"/>
                  </w:pBdr>
                  <w:spacing w:before="0" w:after="0"/>
                  <w:ind w:left="1080" w:right="720" w:hanging="360"/>
                </w:pPr>
              </w:pPrChange>
            </w:pPr>
            <w:del w:id="897" w:author="Dmitry Kaptsenel" w:date="2011-07-10T17:34:00Z">
              <w:r w:rsidDel="002D5887">
                <w:delText xml:space="preserve">If multiple buffer users require write permissions to the buffer, serialize their requests. </w:delText>
              </w:r>
            </w:del>
          </w:p>
          <w:p w:rsidR="00B07115" w:rsidDel="002D5887" w:rsidRDefault="00B07115">
            <w:pPr>
              <w:pStyle w:val="TableNormal0"/>
              <w:numPr>
                <w:ilvl w:val="0"/>
                <w:numId w:val="11"/>
              </w:numPr>
              <w:spacing w:before="100" w:beforeAutospacing="1" w:after="0"/>
              <w:rPr>
                <w:del w:id="898" w:author="Dmitry Kaptsenel" w:date="2011-07-10T17:34:00Z"/>
                <w:b/>
                <w:noProof/>
                <w:color w:val="0000FF"/>
                <w:sz w:val="28"/>
                <w:lang w:bidi="ar-SA"/>
              </w:rPr>
              <w:pPrChange w:id="899" w:author="Dmitry Kaptsenel" w:date="2011-07-10T17:34:00Z">
                <w:pPr>
                  <w:pStyle w:val="TableNormal0"/>
                  <w:numPr>
                    <w:ilvl w:val="1"/>
                    <w:numId w:val="13"/>
                  </w:numPr>
                  <w:pBdr>
                    <w:bottom w:val="single" w:sz="4" w:space="1" w:color="auto"/>
                  </w:pBdr>
                  <w:spacing w:before="0" w:after="0"/>
                  <w:ind w:left="1080" w:right="720" w:hanging="360"/>
                </w:pPr>
              </w:pPrChange>
            </w:pPr>
            <w:del w:id="900" w:author="Dmitry Kaptsenel" w:date="2011-07-10T17:34:00Z">
              <w:r w:rsidDel="002D5887">
                <w:delText>If buffer users require read permission after buffer was written, update relevant copies.</w:delText>
              </w:r>
            </w:del>
          </w:p>
          <w:p w:rsidR="002D5887" w:rsidRDefault="002D5887">
            <w:pPr>
              <w:pStyle w:val="TableNormal0"/>
              <w:numPr>
                <w:ilvl w:val="0"/>
                <w:numId w:val="11"/>
              </w:numPr>
              <w:spacing w:before="100" w:beforeAutospacing="1" w:after="0"/>
              <w:rPr>
                <w:ins w:id="901" w:author="Dmitry Kaptsenel" w:date="2011-07-10T17:34:00Z"/>
              </w:rPr>
              <w:pPrChange w:id="902" w:author="Dmitry Kaptsenel" w:date="2011-07-10T17:34:00Z">
                <w:pPr>
                  <w:pStyle w:val="TableNormal0"/>
                  <w:numPr>
                    <w:ilvl w:val="1"/>
                    <w:numId w:val="13"/>
                  </w:numPr>
                  <w:spacing w:before="0" w:after="0"/>
                  <w:ind w:left="1080" w:hanging="360"/>
                </w:pPr>
              </w:pPrChange>
            </w:pPr>
          </w:p>
          <w:p w:rsidR="00B07115" w:rsidRDefault="00B07115">
            <w:pPr>
              <w:pStyle w:val="TableNormal0"/>
              <w:numPr>
                <w:ilvl w:val="0"/>
                <w:numId w:val="11"/>
              </w:numPr>
              <w:spacing w:before="100" w:beforeAutospacing="1" w:after="0"/>
              <w:pPrChange w:id="903" w:author="Dmitry Kaptsenel" w:date="2011-07-10T17:34:00Z">
                <w:pPr>
                  <w:pStyle w:val="TableNormal0"/>
                  <w:numPr>
                    <w:ilvl w:val="1"/>
                    <w:numId w:val="13"/>
                  </w:numPr>
                  <w:spacing w:before="0" w:after="0"/>
                  <w:ind w:left="1080" w:hanging="360"/>
                </w:pPr>
              </w:pPrChange>
            </w:pPr>
            <w:r>
              <w:t>If buffer is not required currently on a device but device is running out of buffer memory, swap the buffer out.</w:t>
            </w:r>
          </w:p>
          <w:p w:rsidR="00B07115" w:rsidRDefault="00B07115" w:rsidP="00253BFA">
            <w:pPr>
              <w:pStyle w:val="TableNormal0"/>
              <w:numPr>
                <w:ilvl w:val="0"/>
                <w:numId w:val="12"/>
              </w:numPr>
              <w:spacing w:before="0" w:after="100" w:afterAutospacing="1"/>
              <w:rPr>
                <w:ins w:id="904" w:author="Dmitry Kaptsenel" w:date="2011-07-10T17:34:00Z"/>
              </w:rPr>
            </w:pPr>
            <w:r>
              <w:t>Allow buffer locking on specific device using reference counters for background processing.</w:t>
            </w:r>
          </w:p>
          <w:p w:rsidR="002D5887" w:rsidRDefault="002D5887" w:rsidP="00253BFA">
            <w:pPr>
              <w:pStyle w:val="TableNormal0"/>
              <w:numPr>
                <w:ilvl w:val="0"/>
                <w:numId w:val="12"/>
              </w:numPr>
              <w:spacing w:before="0" w:after="100" w:afterAutospacing="1"/>
            </w:pPr>
            <w:ins w:id="905" w:author="Dmitry Kaptsenel" w:date="2011-07-10T17:34:00Z">
              <w:r>
                <w:t>Support sub-buffers</w:t>
              </w:r>
            </w:ins>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816389" w:rsidP="003F4461">
            <w:pPr>
              <w:pStyle w:val="TableNormal0"/>
              <w:spacing w:before="0"/>
              <w:rPr>
                <w:i/>
                <w:iCs/>
              </w:rPr>
            </w:pPr>
            <w:r w:rsidRPr="00816389">
              <w:rPr>
                <w:i/>
                <w:iCs/>
              </w:rPr>
              <w:t>Creating and managing remote execution pipelines</w:t>
            </w:r>
          </w:p>
        </w:tc>
        <w:tc>
          <w:tcPr>
            <w:tcW w:w="6588" w:type="dxa"/>
          </w:tcPr>
          <w:p w:rsidR="00B07115" w:rsidRDefault="00816389">
            <w:pPr>
              <w:pStyle w:val="TableNormal0"/>
              <w:numPr>
                <w:ilvl w:val="0"/>
                <w:numId w:val="11"/>
              </w:numPr>
              <w:spacing w:before="100" w:beforeAutospacing="1" w:after="0"/>
              <w:ind w:left="357" w:hanging="357"/>
              <w:rPr>
                <w:b/>
                <w:noProof/>
                <w:color w:val="0000FF"/>
                <w:sz w:val="28"/>
                <w:lang w:bidi="ar-SA"/>
              </w:rPr>
              <w:pPrChange w:id="906" w:author="Dmitry Kaptsenel" w:date="2011-07-10T17:36:00Z">
                <w:pPr>
                  <w:pStyle w:val="TableNormal0"/>
                  <w:numPr>
                    <w:numId w:val="11"/>
                  </w:numPr>
                  <w:pBdr>
                    <w:bottom w:val="single" w:sz="4" w:space="1" w:color="auto"/>
                  </w:pBdr>
                  <w:spacing w:before="100" w:beforeAutospacing="1" w:after="100" w:afterAutospacing="1"/>
                  <w:ind w:left="360" w:right="720" w:hanging="360"/>
                </w:pPr>
              </w:pPrChange>
            </w:pPr>
            <w:r>
              <w:t>Multiply pipelines to the same or different remote process on the same or different devices/host</w:t>
            </w:r>
          </w:p>
          <w:p w:rsidR="00816389" w:rsidRDefault="00816389">
            <w:pPr>
              <w:pStyle w:val="TableNormal0"/>
              <w:numPr>
                <w:ilvl w:val="1"/>
                <w:numId w:val="70"/>
              </w:numPr>
              <w:spacing w:before="0" w:after="100" w:afterAutospacing="1"/>
              <w:ind w:left="1077" w:hanging="357"/>
              <w:rPr>
                <w:b/>
                <w:noProof/>
                <w:color w:val="0000FF"/>
                <w:sz w:val="28"/>
                <w:lang w:bidi="ar-SA"/>
              </w:rPr>
              <w:pPrChange w:id="907" w:author="Dmitry Kaptsenel" w:date="2011-07-10T17:36:00Z">
                <w:pPr>
                  <w:pStyle w:val="TableNormal0"/>
                  <w:numPr>
                    <w:numId w:val="11"/>
                  </w:numPr>
                  <w:pBdr>
                    <w:bottom w:val="single" w:sz="4" w:space="1" w:color="auto"/>
                  </w:pBdr>
                  <w:spacing w:before="100" w:beforeAutospacing="1" w:after="100" w:afterAutospacing="1"/>
                  <w:ind w:left="360" w:right="720" w:hanging="360"/>
                </w:pPr>
              </w:pPrChange>
            </w:pPr>
            <w:r>
              <w:t>From host to devices</w:t>
            </w:r>
          </w:p>
          <w:p w:rsidR="00816389" w:rsidRDefault="00816389">
            <w:pPr>
              <w:pStyle w:val="TableNormal0"/>
              <w:numPr>
                <w:ilvl w:val="1"/>
                <w:numId w:val="70"/>
              </w:numPr>
              <w:spacing w:before="0" w:after="100" w:afterAutospacing="1"/>
              <w:ind w:left="1077" w:hanging="357"/>
              <w:rPr>
                <w:b/>
                <w:noProof/>
                <w:color w:val="0000FF"/>
                <w:sz w:val="28"/>
                <w:lang w:bidi="ar-SA"/>
              </w:rPr>
              <w:pPrChange w:id="908" w:author="Dmitry Kaptsenel" w:date="2011-07-10T17:36:00Z">
                <w:pPr>
                  <w:pStyle w:val="TableNormal0"/>
                  <w:numPr>
                    <w:numId w:val="11"/>
                  </w:numPr>
                  <w:pBdr>
                    <w:bottom w:val="single" w:sz="4" w:space="1" w:color="auto"/>
                  </w:pBdr>
                  <w:spacing w:before="100" w:beforeAutospacing="1" w:after="100" w:afterAutospacing="1"/>
                  <w:ind w:left="360" w:right="720" w:hanging="360"/>
                </w:pPr>
              </w:pPrChange>
            </w:pPr>
            <w:r>
              <w:t>From devices to host</w:t>
            </w:r>
          </w:p>
          <w:p w:rsidR="00816389" w:rsidRDefault="00816389">
            <w:pPr>
              <w:pStyle w:val="TableNormal0"/>
              <w:numPr>
                <w:ilvl w:val="1"/>
                <w:numId w:val="70"/>
              </w:numPr>
              <w:spacing w:before="0" w:after="0"/>
              <w:ind w:left="1077" w:hanging="357"/>
              <w:rPr>
                <w:b/>
                <w:noProof/>
                <w:color w:val="0000FF"/>
                <w:sz w:val="28"/>
                <w:lang w:bidi="ar-SA"/>
              </w:rPr>
              <w:pPrChange w:id="909" w:author="Dmitry Kaptsenel" w:date="2011-07-10T17:36:00Z">
                <w:pPr>
                  <w:pStyle w:val="TableNormal0"/>
                  <w:numPr>
                    <w:numId w:val="11"/>
                  </w:numPr>
                  <w:pBdr>
                    <w:bottom w:val="single" w:sz="4" w:space="1" w:color="auto"/>
                  </w:pBdr>
                  <w:spacing w:before="100" w:beforeAutospacing="1" w:after="100" w:afterAutospacing="1"/>
                  <w:ind w:left="360" w:right="720" w:hanging="360"/>
                </w:pPr>
              </w:pPrChange>
            </w:pPr>
            <w:r>
              <w:t>Between devices</w:t>
            </w:r>
          </w:p>
          <w:p w:rsidR="00026C7E" w:rsidRDefault="00026C7E">
            <w:pPr>
              <w:pStyle w:val="TableNormal0"/>
              <w:numPr>
                <w:ilvl w:val="0"/>
                <w:numId w:val="11"/>
              </w:numPr>
              <w:spacing w:before="0" w:after="100" w:afterAutospacing="1"/>
              <w:ind w:left="357" w:hanging="357"/>
              <w:rPr>
                <w:b/>
                <w:noProof/>
                <w:color w:val="0000FF"/>
                <w:sz w:val="28"/>
                <w:lang w:bidi="ar-SA"/>
              </w:rPr>
              <w:pPrChange w:id="910" w:author="Dmitry Kaptsenel" w:date="2011-07-10T17:36:00Z">
                <w:pPr>
                  <w:pStyle w:val="TableNormal0"/>
                  <w:numPr>
                    <w:numId w:val="11"/>
                  </w:numPr>
                  <w:pBdr>
                    <w:bottom w:val="single" w:sz="4" w:space="1" w:color="auto"/>
                  </w:pBdr>
                  <w:spacing w:before="100" w:beforeAutospacing="1" w:after="100" w:afterAutospacing="1"/>
                  <w:ind w:left="360" w:right="720" w:hanging="360"/>
                </w:pPr>
              </w:pPrChange>
            </w:pPr>
            <w:r>
              <w:t>Adhere buffer dependencies between functions enqueued to different pipelines</w:t>
            </w:r>
          </w:p>
          <w:p w:rsidR="00026C7E" w:rsidRDefault="00026C7E" w:rsidP="00253BFA">
            <w:pPr>
              <w:pStyle w:val="TableNormal0"/>
              <w:numPr>
                <w:ilvl w:val="0"/>
                <w:numId w:val="11"/>
              </w:numPr>
              <w:spacing w:before="100" w:beforeAutospacing="1" w:after="100" w:afterAutospacing="1"/>
            </w:pPr>
            <w:r>
              <w:t>Allow creation of additional dependencies between functions in pipelines using COI barriers</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517C22" w:rsidP="003F4461">
            <w:pPr>
              <w:pStyle w:val="TableNormal0"/>
              <w:spacing w:before="0"/>
              <w:rPr>
                <w:i/>
                <w:iCs/>
              </w:rPr>
            </w:pPr>
            <w:r>
              <w:rPr>
                <w:i/>
                <w:iCs/>
              </w:rPr>
              <w:t>Running functions remotely thought pipelines</w:t>
            </w:r>
          </w:p>
        </w:tc>
        <w:tc>
          <w:tcPr>
            <w:tcW w:w="6588" w:type="dxa"/>
          </w:tcPr>
          <w:p w:rsidR="00B07115" w:rsidRDefault="00517C22" w:rsidP="00253BFA">
            <w:pPr>
              <w:pStyle w:val="TableNormal0"/>
              <w:numPr>
                <w:ilvl w:val="0"/>
                <w:numId w:val="11"/>
              </w:numPr>
              <w:spacing w:before="100" w:beforeAutospacing="1" w:after="100" w:afterAutospacing="1"/>
            </w:pPr>
            <w:r>
              <w:t>Copy input and output parameters back-</w:t>
            </w:r>
            <w:r w:rsidR="00C57770">
              <w:t>and</w:t>
            </w:r>
            <w:r>
              <w:t>-for</w:t>
            </w:r>
            <w:r w:rsidR="00C57770">
              <w:t xml:space="preserve">th </w:t>
            </w:r>
          </w:p>
          <w:p w:rsidR="00517C22" w:rsidRDefault="00517C22" w:rsidP="00253BFA">
            <w:pPr>
              <w:pStyle w:val="TableNormal0"/>
              <w:numPr>
                <w:ilvl w:val="0"/>
                <w:numId w:val="11"/>
              </w:numPr>
              <w:spacing w:before="100" w:beforeAutospacing="1" w:after="100" w:afterAutospacing="1"/>
            </w:pPr>
            <w:r>
              <w:t>Use user barriers for inter-device or device-host signaling</w:t>
            </w:r>
          </w:p>
        </w:tc>
      </w:tr>
    </w:tbl>
    <w:p w:rsidR="00B07115" w:rsidRDefault="000A0DE8" w:rsidP="000A0DE8">
      <w:pPr>
        <w:pStyle w:val="Heading2"/>
        <w:pageBreakBefore/>
      </w:pPr>
      <w:bookmarkStart w:id="911" w:name="_Toc298167570"/>
      <w:r>
        <w:lastRenderedPageBreak/>
        <w:t>OpenCL Device Info support on MIC</w:t>
      </w:r>
      <w:bookmarkEnd w:id="911"/>
    </w:p>
    <w:p w:rsidR="000A0DE8" w:rsidRDefault="000361BB" w:rsidP="00D72E9E">
      <w:r>
        <w:t>OpenCL spec</w:t>
      </w:r>
      <w:r w:rsidR="00A14FF2">
        <w:t>ification</w:t>
      </w:r>
      <w:r>
        <w:t xml:space="preserve"> </w:t>
      </w:r>
      <w:r w:rsidR="00A14FF2">
        <w:t>allows</w:t>
      </w:r>
      <w:r w:rsidR="000A0DE8">
        <w:t xml:space="preserve"> request</w:t>
      </w:r>
      <w:r w:rsidR="00D72E9E">
        <w:t>ing</w:t>
      </w:r>
      <w:r w:rsidR="000A0DE8">
        <w:t xml:space="preserve"> device enumeration and info yet before creation of the working environment. This means that MIC Device Agent should implement this info extraction basing solely on COI Engine API that is active yet before device side service is initialized.</w:t>
      </w:r>
    </w:p>
    <w:p w:rsidR="000A0DE8" w:rsidRDefault="000A0DE8" w:rsidP="000A0DE8">
      <w:r>
        <w:t>All information returned may be divided into 2 large subsets:</w:t>
      </w:r>
    </w:p>
    <w:tbl>
      <w:tblPr>
        <w:tblStyle w:val="TableGrid"/>
        <w:tblW w:w="9738" w:type="dxa"/>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4014"/>
        <w:gridCol w:w="5346"/>
      </w:tblGrid>
      <w:tr w:rsidR="0041290F" w:rsidTr="00AD3FE5">
        <w:tc>
          <w:tcPr>
            <w:tcW w:w="378" w:type="dxa"/>
            <w:vAlign w:val="center"/>
          </w:tcPr>
          <w:p w:rsidR="0041290F" w:rsidRDefault="0041290F" w:rsidP="009A2F45">
            <w:pPr>
              <w:pStyle w:val="TableNormal0"/>
              <w:numPr>
                <w:ilvl w:val="0"/>
                <w:numId w:val="25"/>
              </w:numPr>
            </w:pPr>
          </w:p>
        </w:tc>
        <w:tc>
          <w:tcPr>
            <w:tcW w:w="4014" w:type="dxa"/>
            <w:vAlign w:val="center"/>
          </w:tcPr>
          <w:p w:rsidR="0041290F" w:rsidRPr="0041290F" w:rsidRDefault="0041290F" w:rsidP="0041290F">
            <w:pPr>
              <w:pStyle w:val="TableNormal0"/>
              <w:rPr>
                <w:b/>
                <w:bCs/>
                <w:i/>
                <w:iCs/>
              </w:rPr>
            </w:pPr>
            <w:r w:rsidRPr="0041290F">
              <w:rPr>
                <w:b/>
                <w:bCs/>
                <w:i/>
                <w:iCs/>
              </w:rPr>
              <w:t>Dependent on Specific Device</w:t>
            </w:r>
          </w:p>
        </w:tc>
        <w:tc>
          <w:tcPr>
            <w:tcW w:w="5346" w:type="dxa"/>
            <w:vAlign w:val="center"/>
          </w:tcPr>
          <w:p w:rsidR="0041290F" w:rsidRDefault="00AD3FE5" w:rsidP="0041290F">
            <w:pPr>
              <w:pStyle w:val="TableNormal0"/>
            </w:pPr>
            <w:r>
              <w:t xml:space="preserve">Use COI to get required info </w:t>
            </w:r>
          </w:p>
        </w:tc>
      </w:tr>
      <w:tr w:rsidR="0041290F" w:rsidTr="00AD3FE5">
        <w:tc>
          <w:tcPr>
            <w:tcW w:w="378" w:type="dxa"/>
            <w:vAlign w:val="center"/>
          </w:tcPr>
          <w:p w:rsidR="0041290F" w:rsidRDefault="0041290F" w:rsidP="00253BFA">
            <w:pPr>
              <w:pStyle w:val="TableNormal0"/>
              <w:numPr>
                <w:ilvl w:val="0"/>
                <w:numId w:val="14"/>
              </w:numPr>
            </w:pPr>
          </w:p>
        </w:tc>
        <w:tc>
          <w:tcPr>
            <w:tcW w:w="4014" w:type="dxa"/>
          </w:tcPr>
          <w:p w:rsidR="0041290F" w:rsidRPr="0041290F" w:rsidRDefault="0041290F" w:rsidP="0041290F">
            <w:pPr>
              <w:pStyle w:val="TableNormal0"/>
              <w:rPr>
                <w:b/>
                <w:bCs/>
                <w:i/>
                <w:iCs/>
              </w:rPr>
            </w:pPr>
            <w:r w:rsidRPr="0041290F">
              <w:rPr>
                <w:b/>
                <w:bCs/>
                <w:i/>
                <w:iCs/>
              </w:rPr>
              <w:t>Dependent on OpenCL Compiler</w:t>
            </w:r>
            <w:r w:rsidR="00AD3FE5">
              <w:rPr>
                <w:b/>
                <w:bCs/>
                <w:i/>
                <w:iCs/>
              </w:rPr>
              <w:t>/Optimizer</w:t>
            </w:r>
          </w:p>
        </w:tc>
        <w:tc>
          <w:tcPr>
            <w:tcW w:w="5346" w:type="dxa"/>
            <w:vAlign w:val="center"/>
          </w:tcPr>
          <w:p w:rsidR="0041290F" w:rsidRDefault="00AD3FE5" w:rsidP="0041290F">
            <w:pPr>
              <w:pStyle w:val="TableNormal0"/>
            </w:pPr>
            <w:r>
              <w:t>Hard code information as part of MIC Device Engine</w:t>
            </w:r>
          </w:p>
        </w:tc>
      </w:tr>
    </w:tbl>
    <w:p w:rsidR="0041290F" w:rsidRDefault="008D1136" w:rsidP="004C4AD0">
      <w:r>
        <w:fldChar w:fldCharType="begin"/>
      </w:r>
      <w:r w:rsidR="002D10D4">
        <w:instrText xml:space="preserve"> REF _Ref288648091 \h </w:instrText>
      </w:r>
      <w:r>
        <w:fldChar w:fldCharType="separate"/>
      </w:r>
      <w:ins w:id="912" w:author="Dmitry Kaptsenel" w:date="2011-07-11T17:10:00Z">
        <w:r w:rsidR="006F596B">
          <w:t xml:space="preserve">Table </w:t>
        </w:r>
        <w:r w:rsidR="006F596B">
          <w:rPr>
            <w:rFonts w:hint="eastAsia"/>
            <w:noProof/>
            <w:cs/>
          </w:rPr>
          <w:t>‎</w:t>
        </w:r>
        <w:r w:rsidR="006F596B">
          <w:rPr>
            <w:noProof/>
          </w:rPr>
          <w:t>4</w:t>
        </w:r>
        <w:r w:rsidR="006F596B">
          <w:t>.</w:t>
        </w:r>
        <w:r w:rsidR="006F596B">
          <w:rPr>
            <w:noProof/>
          </w:rPr>
          <w:t>1</w:t>
        </w:r>
      </w:ins>
      <w:del w:id="913" w:author="Dmitry Kaptsenel" w:date="2011-06-01T09:04:00Z">
        <w:r w:rsidR="009C05BC" w:rsidDel="00B86E38">
          <w:delText xml:space="preserve">Table </w:delText>
        </w:r>
        <w:r w:rsidR="009C05BC" w:rsidDel="00B86E38">
          <w:rPr>
            <w:rFonts w:hint="eastAsia"/>
            <w:noProof/>
            <w:cs/>
          </w:rPr>
          <w:delText>‎</w:delText>
        </w:r>
        <w:r w:rsidR="009C05BC" w:rsidDel="00B86E38">
          <w:rPr>
            <w:noProof/>
          </w:rPr>
          <w:delText>4</w:delText>
        </w:r>
        <w:r w:rsidR="009C05BC" w:rsidDel="00B86E38">
          <w:delText>.</w:delText>
        </w:r>
        <w:r w:rsidR="009C05BC" w:rsidDel="00B86E38">
          <w:rPr>
            <w:noProof/>
          </w:rPr>
          <w:delText>1</w:delText>
        </w:r>
      </w:del>
      <w:r>
        <w:fldChar w:fldCharType="end"/>
      </w:r>
      <w:r w:rsidR="002D10D4">
        <w:t xml:space="preserve"> </w:t>
      </w:r>
      <w:r>
        <w:fldChar w:fldCharType="begin"/>
      </w:r>
      <w:r w:rsidR="002D10D4">
        <w:instrText xml:space="preserve"> REF _Ref288648113 \p \h </w:instrText>
      </w:r>
      <w:r>
        <w:fldChar w:fldCharType="separate"/>
      </w:r>
      <w:r w:rsidR="006F596B">
        <w:t>below</w:t>
      </w:r>
      <w:r>
        <w:fldChar w:fldCharType="end"/>
      </w:r>
      <w:r w:rsidR="002D10D4">
        <w:t xml:space="preserve"> enlists all OpenCL Device Info types that should be supported by MIC Device Agent. The table in based on the </w:t>
      </w:r>
      <w:r w:rsidR="00871EC1">
        <w:fldChar w:fldCharType="begin"/>
      </w:r>
      <w:r w:rsidR="00871EC1">
        <w:instrText xml:space="preserve"> HYPERLINK \l "OpenCL_spec1_1" </w:instrText>
      </w:r>
      <w:ins w:id="914" w:author="Dmitry Kaptsenel" w:date="2011-07-11T17:10:00Z"/>
      <w:r w:rsidR="00871EC1">
        <w:fldChar w:fldCharType="separate"/>
      </w:r>
      <w:r w:rsidR="00333E60" w:rsidRPr="004C4AD0">
        <w:rPr>
          <w:rStyle w:val="Hyperlink"/>
          <w:rFonts w:asciiTheme="minorHAnsi" w:hAnsiTheme="minorHAnsi" w:cs="Arial"/>
        </w:rPr>
        <w:t>[</w:t>
      </w:r>
      <w:r w:rsidR="004C4AD0" w:rsidRPr="004C4AD0">
        <w:rPr>
          <w:rStyle w:val="Hyperlink"/>
          <w:rFonts w:ascii="Calibri" w:hAnsi="Calibri" w:cs="Arial"/>
          <w:sz w:val="18"/>
          <w:szCs w:val="18"/>
        </w:rPr>
        <w:t>OpenCL specification ver 1.1</w:t>
      </w:r>
      <w:r w:rsidR="00333E60" w:rsidRPr="004C4AD0">
        <w:rPr>
          <w:rStyle w:val="Hyperlink"/>
          <w:rFonts w:asciiTheme="minorHAnsi" w:hAnsiTheme="minorHAnsi" w:cs="Arial"/>
        </w:rPr>
        <w:t>]</w:t>
      </w:r>
      <w:r w:rsidR="00871EC1">
        <w:rPr>
          <w:rStyle w:val="Hyperlink"/>
          <w:rFonts w:asciiTheme="minorHAnsi" w:hAnsiTheme="minorHAnsi" w:cs="Arial"/>
        </w:rPr>
        <w:fldChar w:fldCharType="end"/>
      </w:r>
      <w:r w:rsidR="0037284C">
        <w:t>.</w:t>
      </w:r>
    </w:p>
    <w:tbl>
      <w:tblPr>
        <w:tblW w:w="0" w:type="auto"/>
        <w:tblLayout w:type="fixed"/>
        <w:tblCellMar>
          <w:left w:w="0" w:type="dxa"/>
          <w:right w:w="0" w:type="dxa"/>
        </w:tblCellMar>
        <w:tblLook w:val="04A0" w:firstRow="1" w:lastRow="0" w:firstColumn="1" w:lastColumn="0" w:noHBand="0" w:noVBand="1"/>
      </w:tblPr>
      <w:tblGrid>
        <w:gridCol w:w="4118"/>
        <w:gridCol w:w="3100"/>
        <w:gridCol w:w="3078"/>
        <w:tblGridChange w:id="915">
          <w:tblGrid>
            <w:gridCol w:w="4118"/>
            <w:gridCol w:w="3100"/>
            <w:gridCol w:w="3078"/>
          </w:tblGrid>
        </w:tblGridChange>
      </w:tblGrid>
      <w:tr w:rsidR="002D10D4" w:rsidRPr="002D10D4" w:rsidTr="00DF7AA9">
        <w:trPr>
          <w:cantSplit/>
          <w:tblHeader/>
        </w:trPr>
        <w:tc>
          <w:tcPr>
            <w:tcW w:w="4118"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hideMark/>
          </w:tcPr>
          <w:p w:rsidR="002D10D4" w:rsidRPr="00067580" w:rsidRDefault="002D10D4" w:rsidP="00DF7AA9">
            <w:pPr>
              <w:pStyle w:val="TableNormal0"/>
              <w:rPr>
                <w:rFonts w:ascii="TimesNewRomanPSMT" w:hAnsi="TimesNewRomanPSMT"/>
                <w:b/>
                <w:bCs/>
                <w:sz w:val="18"/>
                <w:szCs w:val="18"/>
              </w:rPr>
            </w:pPr>
            <w:r w:rsidRPr="00067580">
              <w:rPr>
                <w:rFonts w:ascii="TimesNewRomanPSMT" w:hAnsi="TimesNewRomanPSMT"/>
                <w:b/>
                <w:bCs/>
                <w:sz w:val="18"/>
                <w:szCs w:val="18"/>
              </w:rPr>
              <w:t>Info type</w:t>
            </w:r>
          </w:p>
        </w:tc>
        <w:tc>
          <w:tcPr>
            <w:tcW w:w="3100" w:type="dxa"/>
            <w:tcBorders>
              <w:top w:val="single" w:sz="8" w:space="0" w:color="FFFFFF"/>
              <w:left w:val="nil"/>
              <w:bottom w:val="single" w:sz="24" w:space="0" w:color="FFFFFF"/>
              <w:right w:val="single" w:sz="8" w:space="0" w:color="FFFFFF"/>
            </w:tcBorders>
            <w:shd w:val="clear" w:color="auto" w:fill="9BBB59"/>
            <w:tcMar>
              <w:top w:w="0" w:type="dxa"/>
              <w:left w:w="108" w:type="dxa"/>
              <w:bottom w:w="0" w:type="dxa"/>
              <w:right w:w="108" w:type="dxa"/>
            </w:tcMar>
            <w:hideMark/>
          </w:tcPr>
          <w:p w:rsidR="002D10D4" w:rsidRPr="00067580" w:rsidRDefault="002D10D4" w:rsidP="00DF7AA9">
            <w:pPr>
              <w:pStyle w:val="TableNormal0"/>
              <w:rPr>
                <w:rFonts w:ascii="TimesNewRomanPSMT" w:eastAsiaTheme="minorHAnsi" w:hAnsi="TimesNewRomanPSMT" w:cs="Calibri"/>
                <w:b/>
                <w:bCs/>
                <w:sz w:val="18"/>
                <w:szCs w:val="18"/>
              </w:rPr>
            </w:pPr>
            <w:r w:rsidRPr="00067580">
              <w:rPr>
                <w:rFonts w:ascii="TimesNewRomanPSMT" w:hAnsi="TimesNewRomanPSMT"/>
                <w:b/>
                <w:bCs/>
                <w:sz w:val="18"/>
                <w:szCs w:val="18"/>
              </w:rPr>
              <w:t>Description</w:t>
            </w:r>
          </w:p>
        </w:tc>
        <w:tc>
          <w:tcPr>
            <w:tcW w:w="3078" w:type="dxa"/>
            <w:tcBorders>
              <w:top w:val="single" w:sz="8" w:space="0" w:color="FFFFFF"/>
              <w:left w:val="nil"/>
              <w:bottom w:val="single" w:sz="24" w:space="0" w:color="FFFFFF"/>
              <w:right w:val="single" w:sz="8" w:space="0" w:color="FFFFFF"/>
            </w:tcBorders>
            <w:shd w:val="clear" w:color="auto" w:fill="9BBB59"/>
            <w:tcMar>
              <w:top w:w="0" w:type="dxa"/>
              <w:left w:w="108" w:type="dxa"/>
              <w:bottom w:w="0" w:type="dxa"/>
              <w:right w:w="108" w:type="dxa"/>
            </w:tcMar>
            <w:hideMark/>
          </w:tcPr>
          <w:p w:rsidR="002D10D4" w:rsidRPr="00067580" w:rsidRDefault="002D10D4" w:rsidP="00DF7AA9">
            <w:pPr>
              <w:pStyle w:val="TableNormal0"/>
              <w:rPr>
                <w:rFonts w:ascii="TimesNewRomanPSMT" w:eastAsiaTheme="minorHAnsi" w:hAnsi="TimesNewRomanPSMT" w:cs="Calibri"/>
                <w:b/>
                <w:bCs/>
                <w:sz w:val="18"/>
                <w:szCs w:val="18"/>
              </w:rPr>
            </w:pPr>
            <w:r w:rsidRPr="00067580">
              <w:rPr>
                <w:rFonts w:ascii="TimesNewRomanPSMT" w:hAnsi="TimesNewRomanPSMT"/>
                <w:b/>
                <w:bCs/>
                <w:sz w:val="18"/>
                <w:szCs w:val="18"/>
              </w:rPr>
              <w:t>Implemented by</w:t>
            </w:r>
          </w:p>
        </w:tc>
      </w:tr>
      <w:tr w:rsidR="002D10D4" w:rsidRPr="002D10D4" w:rsidTr="00DF7AA9">
        <w:trPr>
          <w:cantSplit/>
        </w:trPr>
        <w:tc>
          <w:tcPr>
            <w:tcW w:w="4118" w:type="dxa"/>
            <w:tcBorders>
              <w:top w:val="nil"/>
              <w:left w:val="single" w:sz="8" w:space="0" w:color="FFFFFF"/>
              <w:bottom w:val="nil"/>
              <w:right w:val="single" w:sz="24" w:space="0" w:color="FFFFFF"/>
            </w:tcBorders>
            <w:shd w:val="clear" w:color="auto" w:fill="9BBB59"/>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b/>
                <w:bCs/>
                <w:color w:val="1F497D"/>
                <w:sz w:val="18"/>
                <w:szCs w:val="18"/>
              </w:rPr>
            </w:pPr>
            <w:r w:rsidRPr="00067580">
              <w:rPr>
                <w:sz w:val="18"/>
                <w:szCs w:val="18"/>
              </w:rPr>
              <w:t>CL_DEVICE_TYPE</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2D10D4" w:rsidRPr="00067580" w:rsidRDefault="002D10D4" w:rsidP="00DF7AA9">
            <w:pPr>
              <w:pStyle w:val="TableNormal0"/>
              <w:rPr>
                <w:rFonts w:ascii="Calibri" w:eastAsiaTheme="minorHAnsi" w:hAnsi="Calibri" w:cs="Calibri"/>
                <w:color w:val="1F497D"/>
                <w:sz w:val="22"/>
                <w:szCs w:val="22"/>
              </w:rPr>
            </w:pPr>
            <w:r w:rsidRPr="00067580">
              <w:rPr>
                <w:color w:val="1F497D"/>
              </w:rPr>
              <w:t xml:space="preserve">The OpenCL device type. </w:t>
            </w:r>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8F3051" w:rsidRPr="00067580" w:rsidRDefault="002D10D4">
            <w:pPr>
              <w:pStyle w:val="TableNormal0"/>
              <w:rPr>
                <w:rFonts w:ascii="Calibri" w:eastAsiaTheme="minorHAnsi" w:hAnsi="Calibri" w:cs="Calibri"/>
                <w:b/>
                <w:noProof/>
                <w:color w:val="1F497D"/>
                <w:sz w:val="22"/>
                <w:szCs w:val="22"/>
                <w:lang w:bidi="ar-SA"/>
              </w:rPr>
              <w:pPrChange w:id="916" w:author="Dmitry Kaptsenel" w:date="2011-07-11T10:24:00Z">
                <w:pPr>
                  <w:pStyle w:val="TableNormal0"/>
                  <w:pBdr>
                    <w:bottom w:val="single" w:sz="4" w:space="1" w:color="auto"/>
                  </w:pBdr>
                  <w:ind w:left="2880" w:right="720"/>
                </w:pPr>
              </w:pPrChange>
            </w:pPr>
            <w:r w:rsidRPr="00067580">
              <w:rPr>
                <w:color w:val="1F497D"/>
              </w:rPr>
              <w:t>MIC Device Agent</w:t>
            </w:r>
            <w:ins w:id="917" w:author="Dmitry Kaptsenel" w:date="2011-07-11T10:24:00Z">
              <w:r w:rsidR="00384EBE">
                <w:rPr>
                  <w:color w:val="1F497D"/>
                </w:rPr>
                <w:br/>
              </w:r>
            </w:ins>
            <w:ins w:id="918" w:author="Dmitry Kaptsenel" w:date="2011-07-11T10:22:00Z">
              <w:r w:rsidR="008F3051" w:rsidRPr="008F3051">
                <w:rPr>
                  <w:rFonts w:ascii="Calibri" w:eastAsiaTheme="minorHAnsi" w:hAnsi="Calibri" w:cs="Calibri"/>
                  <w:color w:val="1F497D"/>
                  <w:rPrChange w:id="919" w:author="Dmitry Kaptsenel" w:date="2011-07-11T10:22:00Z">
                    <w:rPr>
                      <w:rFonts w:ascii="Calibri" w:eastAsiaTheme="minorHAnsi" w:hAnsi="Calibri" w:cs="Calibri"/>
                      <w:color w:val="1F497D"/>
                      <w:sz w:val="22"/>
                      <w:szCs w:val="22"/>
                    </w:rPr>
                  </w:rPrChange>
                </w:rPr>
                <w:t>CL_DEVICE_TYPE_ACCELERATOR</w:t>
              </w:r>
            </w:ins>
          </w:p>
        </w:tc>
      </w:tr>
      <w:tr w:rsidR="002D10D4"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b/>
                <w:bCs/>
                <w:color w:val="1F497D"/>
                <w:sz w:val="18"/>
                <w:szCs w:val="18"/>
              </w:rPr>
            </w:pPr>
            <w:r w:rsidRPr="00067580">
              <w:rPr>
                <w:sz w:val="18"/>
                <w:szCs w:val="18"/>
              </w:rPr>
              <w:t>CL_DEVICE_VENDOR_ID</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D10D4" w:rsidRPr="00067580" w:rsidRDefault="002D10D4">
            <w:pPr>
              <w:pStyle w:val="TableNormal0"/>
              <w:rPr>
                <w:rFonts w:ascii="Calibri" w:eastAsiaTheme="minorHAnsi" w:hAnsi="Calibri" w:cs="Calibri"/>
                <w:b/>
                <w:noProof/>
                <w:color w:val="1F497D"/>
                <w:sz w:val="22"/>
                <w:szCs w:val="22"/>
                <w:lang w:bidi="ar-SA"/>
              </w:rPr>
              <w:pPrChange w:id="920" w:author="Dmitry Kaptsenel" w:date="2011-07-11T10:24:00Z">
                <w:pPr>
                  <w:pStyle w:val="TableNormal0"/>
                  <w:pBdr>
                    <w:bottom w:val="single" w:sz="4" w:space="1" w:color="auto"/>
                  </w:pBdr>
                  <w:ind w:left="2880" w:right="720"/>
                </w:pPr>
              </w:pPrChange>
            </w:pPr>
            <w:r w:rsidRPr="00067580">
              <w:rPr>
                <w:color w:val="1F497D"/>
              </w:rPr>
              <w:t xml:space="preserve">PCIe ID </w:t>
            </w:r>
            <w:del w:id="921" w:author="Dmitry Kaptsenel" w:date="2011-07-11T10:24:00Z">
              <w:r w:rsidRPr="00067580" w:rsidDel="00F8732C">
                <w:rPr>
                  <w:color w:val="1F497D"/>
                </w:rPr>
                <w:delText>(0x8086)</w:delText>
              </w:r>
            </w:del>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D10D4" w:rsidRPr="00067580" w:rsidRDefault="002D10D4">
            <w:pPr>
              <w:pStyle w:val="TableNormal0"/>
              <w:rPr>
                <w:rFonts w:ascii="Calibri" w:eastAsiaTheme="minorHAnsi" w:hAnsi="Calibri" w:cs="Calibri"/>
                <w:b/>
                <w:noProof/>
                <w:color w:val="1F497D"/>
                <w:sz w:val="22"/>
                <w:szCs w:val="22"/>
                <w:lang w:bidi="ar-SA"/>
              </w:rPr>
              <w:pPrChange w:id="922" w:author="Dmitry Kaptsenel" w:date="2011-07-11T10:24:00Z">
                <w:pPr>
                  <w:pStyle w:val="TableNormal0"/>
                  <w:pBdr>
                    <w:bottom w:val="single" w:sz="4" w:space="1" w:color="auto"/>
                  </w:pBdr>
                  <w:ind w:left="2880" w:right="720"/>
                </w:pPr>
              </w:pPrChange>
            </w:pPr>
            <w:r w:rsidRPr="00067580">
              <w:rPr>
                <w:color w:val="1F497D"/>
              </w:rPr>
              <w:t>MIC Device Agent</w:t>
            </w:r>
            <w:ins w:id="923" w:author="Dmitry Kaptsenel" w:date="2011-07-11T10:24:00Z">
              <w:r w:rsidR="00F8732C">
                <w:rPr>
                  <w:color w:val="1F497D"/>
                </w:rPr>
                <w:br/>
              </w:r>
              <w:r w:rsidR="00F8732C" w:rsidRPr="00067580">
                <w:rPr>
                  <w:color w:val="1F497D"/>
                </w:rPr>
                <w:t>0x8086</w:t>
              </w:r>
            </w:ins>
          </w:p>
        </w:tc>
      </w:tr>
      <w:tr w:rsidR="002D10D4"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b/>
                <w:bCs/>
                <w:color w:val="1F497D"/>
                <w:sz w:val="18"/>
                <w:szCs w:val="18"/>
              </w:rPr>
            </w:pPr>
            <w:r w:rsidRPr="00067580">
              <w:rPr>
                <w:sz w:val="18"/>
                <w:szCs w:val="18"/>
              </w:rPr>
              <w:t>CL_DEVICE_MAX_COMPUTE_UNITS</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D10D4" w:rsidRPr="00067580" w:rsidRDefault="002D10D4">
            <w:pPr>
              <w:pStyle w:val="TableNormal0"/>
              <w:rPr>
                <w:rFonts w:ascii="Calibri" w:eastAsiaTheme="minorHAnsi" w:hAnsi="Calibri" w:cs="Calibri"/>
                <w:b/>
                <w:noProof/>
                <w:color w:val="1F497D"/>
                <w:sz w:val="22"/>
                <w:szCs w:val="22"/>
                <w:lang w:bidi="ar-SA"/>
              </w:rPr>
              <w:pPrChange w:id="924" w:author="Dmitry Kaptsenel" w:date="2011-07-11T10:23:00Z">
                <w:pPr>
                  <w:pStyle w:val="TableNormal0"/>
                  <w:pBdr>
                    <w:bottom w:val="single" w:sz="4" w:space="1" w:color="auto"/>
                  </w:pBdr>
                  <w:ind w:left="2880" w:right="720"/>
                </w:pPr>
              </w:pPrChange>
            </w:pPr>
            <w:r w:rsidRPr="00067580">
              <w:rPr>
                <w:color w:val="1F497D"/>
              </w:rPr>
              <w:t xml:space="preserve">Number of </w:t>
            </w:r>
            <w:del w:id="925" w:author="Dmitry Kaptsenel" w:date="2011-07-11T10:23:00Z">
              <w:r w:rsidRPr="00067580" w:rsidDel="008F3051">
                <w:rPr>
                  <w:color w:val="1F497D"/>
                </w:rPr>
                <w:delText>Cores</w:delText>
              </w:r>
            </w:del>
            <w:ins w:id="926" w:author="Dmitry Kaptsenel" w:date="2011-07-11T10:23:00Z">
              <w:r w:rsidR="008F3051">
                <w:rPr>
                  <w:color w:val="1F497D"/>
                </w:rPr>
                <w:t>HW Threads</w:t>
              </w:r>
            </w:ins>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highlight w:val="yellow"/>
              </w:rPr>
            </w:pPr>
            <w:r w:rsidRPr="00067580">
              <w:rPr>
                <w:color w:val="1F497D"/>
              </w:rPr>
              <w:t>Based on COI_ENGINE_INFO.NumThreads</w:t>
            </w:r>
          </w:p>
        </w:tc>
      </w:tr>
      <w:tr w:rsidR="002D10D4"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b/>
                <w:bCs/>
                <w:color w:val="1F497D"/>
                <w:sz w:val="18"/>
                <w:szCs w:val="18"/>
              </w:rPr>
            </w:pPr>
            <w:r w:rsidRPr="00067580">
              <w:rPr>
                <w:sz w:val="18"/>
                <w:szCs w:val="18"/>
              </w:rPr>
              <w:t>CL_DEVICE_MAX_WORK_ITEM_DIMENSIONS</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rPr>
            </w:pPr>
            <w:r w:rsidRPr="00067580">
              <w:rPr>
                <w:color w:val="1F497D"/>
              </w:rPr>
              <w:t>Maximum dimensions in clEnqueueNDRangeKernel).</w:t>
            </w:r>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D10D4" w:rsidRPr="00384EBE" w:rsidRDefault="002D10D4">
            <w:pPr>
              <w:pStyle w:val="TableNormal0"/>
              <w:rPr>
                <w:color w:val="1F497D"/>
                <w:rPrChange w:id="927" w:author="Dmitry Kaptsenel" w:date="2011-07-11T10:23:00Z">
                  <w:rPr>
                    <w:rFonts w:ascii="Calibri" w:eastAsiaTheme="minorHAnsi" w:hAnsi="Calibri" w:cs="Calibri"/>
                    <w:b/>
                    <w:noProof/>
                    <w:color w:val="1F497D"/>
                    <w:sz w:val="22"/>
                    <w:szCs w:val="22"/>
                    <w:lang w:bidi="ar-SA"/>
                  </w:rPr>
                </w:rPrChange>
              </w:rPr>
              <w:pPrChange w:id="928" w:author="Dmitry Kaptsenel" w:date="2011-07-11T10:23:00Z">
                <w:pPr>
                  <w:pStyle w:val="TableNormal0"/>
                  <w:pBdr>
                    <w:bottom w:val="single" w:sz="4" w:space="1" w:color="auto"/>
                  </w:pBdr>
                  <w:ind w:left="2880" w:right="720"/>
                </w:pPr>
              </w:pPrChange>
            </w:pPr>
            <w:r w:rsidRPr="00067580">
              <w:rPr>
                <w:color w:val="1F497D"/>
              </w:rPr>
              <w:t>MIC Device Agent</w:t>
            </w:r>
            <w:ins w:id="929" w:author="Dmitry Kaptsenel" w:date="2011-07-11T10:23:00Z">
              <w:r w:rsidR="00384EBE">
                <w:rPr>
                  <w:color w:val="1F497D"/>
                </w:rPr>
                <w:br/>
                <w:t>3</w:t>
              </w:r>
            </w:ins>
          </w:p>
        </w:tc>
      </w:tr>
      <w:tr w:rsidR="002D10D4"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b/>
                <w:bCs/>
                <w:color w:val="1F497D"/>
                <w:sz w:val="18"/>
                <w:szCs w:val="18"/>
              </w:rPr>
            </w:pPr>
            <w:r w:rsidRPr="00067580">
              <w:rPr>
                <w:sz w:val="18"/>
                <w:szCs w:val="18"/>
              </w:rPr>
              <w:t>CL_DEVICE_MAX_WORK_ITEM_SIZES</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rPr>
            </w:pPr>
            <w:r w:rsidRPr="00067580">
              <w:rPr>
                <w:color w:val="1F497D"/>
              </w:rPr>
              <w:t>Maximum number of work-items that can be specified in each dimension of the work-group to clEnqueueNDRangeKernel.</w:t>
            </w:r>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4253A9" w:rsidRDefault="002D10D4">
            <w:pPr>
              <w:pStyle w:val="TableNormal0"/>
              <w:rPr>
                <w:ins w:id="930" w:author="Dmitry Kaptsenel" w:date="2011-07-11T10:32:00Z"/>
                <w:b/>
                <w:noProof/>
                <w:color w:val="1F497D"/>
                <w:sz w:val="28"/>
                <w:lang w:bidi="ar-SA"/>
              </w:rPr>
              <w:pPrChange w:id="931" w:author="Dmitry Kaptsenel" w:date="2011-07-11T10:32:00Z">
                <w:pPr>
                  <w:pStyle w:val="TableNormal0"/>
                  <w:pBdr>
                    <w:bottom w:val="single" w:sz="4" w:space="1" w:color="auto"/>
                  </w:pBdr>
                  <w:ind w:left="2880" w:right="720"/>
                </w:pPr>
              </w:pPrChange>
            </w:pPr>
            <w:r w:rsidRPr="00067580">
              <w:rPr>
                <w:color w:val="1F497D"/>
              </w:rPr>
              <w:t>MIC Device Agent</w:t>
            </w:r>
          </w:p>
          <w:p w:rsidR="004253A9" w:rsidRPr="00067580" w:rsidRDefault="004253A9">
            <w:pPr>
              <w:pStyle w:val="TableNormal0"/>
              <w:rPr>
                <w:rFonts w:ascii="Calibri" w:eastAsiaTheme="minorHAnsi" w:hAnsi="Calibri" w:cs="Calibri"/>
                <w:b/>
                <w:noProof/>
                <w:color w:val="1F497D"/>
                <w:sz w:val="22"/>
                <w:szCs w:val="22"/>
                <w:lang w:bidi="ar-SA"/>
              </w:rPr>
              <w:pPrChange w:id="932" w:author="Dmitry Kaptsenel" w:date="2011-07-11T10:32:00Z">
                <w:pPr>
                  <w:pStyle w:val="TableNormal0"/>
                  <w:pBdr>
                    <w:bottom w:val="single" w:sz="4" w:space="1" w:color="auto"/>
                  </w:pBdr>
                  <w:ind w:left="2880" w:right="720"/>
                </w:pPr>
              </w:pPrChange>
            </w:pPr>
            <w:ins w:id="933" w:author="Dmitry Kaptsenel" w:date="2011-07-11T10:31:00Z">
              <w:r w:rsidRPr="004253A9">
                <w:rPr>
                  <w:color w:val="1F497D"/>
                  <w:rPrChange w:id="934" w:author="Dmitry Kaptsenel" w:date="2011-07-11T10:32:00Z">
                    <w:rPr>
                      <w:rFonts w:ascii="Calibri" w:eastAsiaTheme="minorHAnsi" w:hAnsi="Calibri" w:cs="Calibri"/>
                      <w:color w:val="1F497D"/>
                      <w:sz w:val="22"/>
                      <w:szCs w:val="22"/>
                    </w:rPr>
                  </w:rPrChange>
                </w:rPr>
                <w:t>Same as for CPU Device</w:t>
              </w:r>
            </w:ins>
          </w:p>
        </w:tc>
      </w:tr>
      <w:tr w:rsidR="002D10D4"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b/>
                <w:bCs/>
                <w:color w:val="1F497D"/>
                <w:sz w:val="18"/>
                <w:szCs w:val="18"/>
              </w:rPr>
            </w:pPr>
            <w:r w:rsidRPr="00067580">
              <w:rPr>
                <w:sz w:val="18"/>
                <w:szCs w:val="18"/>
              </w:rPr>
              <w:t>CL_DEVICE_MAX_WORK_GROUP_SIZE</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rPr>
            </w:pPr>
            <w:r w:rsidRPr="00067580">
              <w:rPr>
                <w:color w:val="1F497D"/>
              </w:rPr>
              <w:t>Maximum number of work-items in a work-group</w:t>
            </w:r>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rPr>
            </w:pPr>
            <w:r w:rsidRPr="00067580">
              <w:rPr>
                <w:color w:val="1F497D"/>
              </w:rPr>
              <w:t>MIC Device Agent</w:t>
            </w:r>
            <w:ins w:id="935" w:author="Dmitry Kaptsenel" w:date="2011-07-11T10:31:00Z">
              <w:r w:rsidR="004253A9">
                <w:rPr>
                  <w:color w:val="1F497D"/>
                </w:rPr>
                <w:br/>
              </w:r>
              <w:r w:rsidR="004253A9" w:rsidRPr="004253A9">
                <w:rPr>
                  <w:color w:val="1F497D"/>
                  <w:rPrChange w:id="936" w:author="Dmitry Kaptsenel" w:date="2011-07-11T10:32:00Z">
                    <w:rPr>
                      <w:rFonts w:ascii="Calibri" w:eastAsiaTheme="minorHAnsi" w:hAnsi="Calibri" w:cs="Calibri"/>
                      <w:color w:val="1F497D"/>
                      <w:sz w:val="22"/>
                      <w:szCs w:val="22"/>
                    </w:rPr>
                  </w:rPrChange>
                </w:rPr>
                <w:t>Same as for CPU Device</w:t>
              </w:r>
            </w:ins>
          </w:p>
        </w:tc>
      </w:tr>
      <w:tr w:rsidR="002D10D4"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D10D4" w:rsidRPr="00067580" w:rsidRDefault="002D10D4" w:rsidP="00DF7AA9">
            <w:pPr>
              <w:pStyle w:val="TableNormal0"/>
              <w:rPr>
                <w:rFonts w:eastAsiaTheme="minorHAnsi" w:cs="Calibri"/>
                <w:sz w:val="18"/>
                <w:szCs w:val="18"/>
              </w:rPr>
            </w:pPr>
            <w:r w:rsidRPr="00067580">
              <w:rPr>
                <w:sz w:val="18"/>
                <w:szCs w:val="18"/>
              </w:rPr>
              <w:t>CL_DEVICE_PREFERRED_VECTOR_WIDTH_CHAR</w:t>
            </w:r>
          </w:p>
          <w:p w:rsidR="002D10D4" w:rsidRPr="00067580" w:rsidRDefault="002D10D4" w:rsidP="00DF7AA9">
            <w:pPr>
              <w:pStyle w:val="TableNormal0"/>
              <w:rPr>
                <w:sz w:val="18"/>
                <w:szCs w:val="18"/>
              </w:rPr>
            </w:pPr>
            <w:r w:rsidRPr="00067580">
              <w:rPr>
                <w:sz w:val="18"/>
                <w:szCs w:val="18"/>
              </w:rPr>
              <w:t>CL_DEVICE_PREFERRED_VECTOR_WIDTH_SHORT</w:t>
            </w:r>
          </w:p>
          <w:p w:rsidR="002D10D4" w:rsidRPr="00067580" w:rsidRDefault="002D10D4" w:rsidP="00DF7AA9">
            <w:pPr>
              <w:pStyle w:val="TableNormal0"/>
              <w:rPr>
                <w:sz w:val="18"/>
                <w:szCs w:val="18"/>
              </w:rPr>
            </w:pPr>
            <w:r w:rsidRPr="00067580">
              <w:rPr>
                <w:sz w:val="18"/>
                <w:szCs w:val="18"/>
              </w:rPr>
              <w:t>CL_DEVICE_PREFERRED_VECTOR_WIDTH_INT</w:t>
            </w:r>
          </w:p>
          <w:p w:rsidR="002D10D4" w:rsidRPr="00067580" w:rsidRDefault="002D10D4" w:rsidP="00DF7AA9">
            <w:pPr>
              <w:pStyle w:val="TableNormal0"/>
              <w:rPr>
                <w:sz w:val="18"/>
                <w:szCs w:val="18"/>
              </w:rPr>
            </w:pPr>
            <w:r w:rsidRPr="00067580">
              <w:rPr>
                <w:sz w:val="18"/>
                <w:szCs w:val="18"/>
              </w:rPr>
              <w:t>CL_DEVICE_PREFERRED_VECTOR_WIDTH_LONG</w:t>
            </w:r>
          </w:p>
          <w:p w:rsidR="002D10D4" w:rsidRPr="00067580" w:rsidRDefault="002D10D4" w:rsidP="00DF7AA9">
            <w:pPr>
              <w:pStyle w:val="TableNormal0"/>
              <w:rPr>
                <w:sz w:val="18"/>
                <w:szCs w:val="18"/>
              </w:rPr>
            </w:pPr>
            <w:r w:rsidRPr="00067580">
              <w:rPr>
                <w:sz w:val="18"/>
                <w:szCs w:val="18"/>
              </w:rPr>
              <w:t>CL_DEVICE_PREFERRED_VECTOR_WIDTH_FLOAT</w:t>
            </w:r>
          </w:p>
          <w:p w:rsidR="002D10D4" w:rsidRPr="00067580" w:rsidRDefault="002D10D4" w:rsidP="00DF7AA9">
            <w:pPr>
              <w:pStyle w:val="TableNormal0"/>
              <w:rPr>
                <w:sz w:val="18"/>
                <w:szCs w:val="18"/>
              </w:rPr>
            </w:pPr>
            <w:r w:rsidRPr="00067580">
              <w:rPr>
                <w:sz w:val="18"/>
                <w:szCs w:val="18"/>
              </w:rPr>
              <w:t>CL_DEVICE_PREFERRED_VECTOR_WIDTH_DOUBLE</w:t>
            </w:r>
          </w:p>
          <w:p w:rsidR="002D10D4" w:rsidRPr="00067580" w:rsidRDefault="002D10D4" w:rsidP="00DF7AA9">
            <w:pPr>
              <w:pStyle w:val="TableNormal0"/>
              <w:rPr>
                <w:rFonts w:ascii="Calibri" w:eastAsiaTheme="minorHAnsi" w:hAnsi="Calibri" w:cs="Calibri"/>
                <w:b/>
                <w:bCs/>
                <w:color w:val="1F497D"/>
                <w:sz w:val="18"/>
                <w:szCs w:val="18"/>
              </w:rPr>
            </w:pPr>
            <w:r w:rsidRPr="00067580">
              <w:rPr>
                <w:sz w:val="18"/>
                <w:szCs w:val="18"/>
              </w:rPr>
              <w:t>CL_DEVICE_PREFERRED_VECTOR_WIDTH_HALF</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rPr>
            </w:pPr>
            <w:r w:rsidRPr="00067580">
              <w:rPr>
                <w:color w:val="1F497D"/>
              </w:rPr>
              <w:t>Preferred native vector width size for built-in scalar types that can be put into vectors.</w:t>
            </w:r>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rPr>
            </w:pPr>
            <w:r w:rsidRPr="00067580">
              <w:rPr>
                <w:color w:val="1F497D"/>
              </w:rPr>
              <w:t>MIC Device Agent</w:t>
            </w:r>
            <w:ins w:id="937" w:author="Dmitry Kaptsenel" w:date="2011-07-11T10:32:00Z">
              <w:r w:rsidR="004253A9">
                <w:rPr>
                  <w:color w:val="1F497D"/>
                </w:rPr>
                <w:br/>
                <w:t xml:space="preserve">Dictated by MIC </w:t>
              </w:r>
            </w:ins>
            <w:ins w:id="938" w:author="Dmitry Kaptsenel" w:date="2011-07-11T10:33:00Z">
              <w:r w:rsidR="004253A9">
                <w:rPr>
                  <w:color w:val="1F497D"/>
                </w:rPr>
                <w:t xml:space="preserve">Device </w:t>
              </w:r>
            </w:ins>
            <w:ins w:id="939" w:author="Dmitry Kaptsenel" w:date="2011-07-11T10:32:00Z">
              <w:r w:rsidR="004253A9">
                <w:rPr>
                  <w:color w:val="1F497D"/>
                </w:rPr>
                <w:t xml:space="preserve">Backend  </w:t>
              </w:r>
            </w:ins>
          </w:p>
        </w:tc>
      </w:tr>
      <w:tr w:rsidR="002D10D4"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D10D4" w:rsidRPr="00067580" w:rsidRDefault="002D10D4" w:rsidP="00DF7AA9">
            <w:pPr>
              <w:pStyle w:val="TableNormal0"/>
              <w:rPr>
                <w:rFonts w:eastAsiaTheme="minorHAnsi" w:cs="Calibri"/>
                <w:sz w:val="18"/>
                <w:szCs w:val="18"/>
              </w:rPr>
            </w:pPr>
            <w:r w:rsidRPr="00067580">
              <w:rPr>
                <w:sz w:val="18"/>
                <w:szCs w:val="18"/>
              </w:rPr>
              <w:t>CL_DEVICE_NATIVE_VECTOR_WIDTH_CHAR</w:t>
            </w:r>
          </w:p>
          <w:p w:rsidR="002D10D4" w:rsidRPr="00067580" w:rsidRDefault="002D10D4" w:rsidP="00DF7AA9">
            <w:pPr>
              <w:pStyle w:val="TableNormal0"/>
              <w:rPr>
                <w:sz w:val="18"/>
                <w:szCs w:val="18"/>
              </w:rPr>
            </w:pPr>
            <w:r w:rsidRPr="00067580">
              <w:rPr>
                <w:sz w:val="18"/>
                <w:szCs w:val="18"/>
              </w:rPr>
              <w:t>CL_DEVICE_NATIVE_VECTOR_WIDTH_SHORT</w:t>
            </w:r>
          </w:p>
          <w:p w:rsidR="002D10D4" w:rsidRPr="00067580" w:rsidRDefault="002D10D4" w:rsidP="00DF7AA9">
            <w:pPr>
              <w:pStyle w:val="TableNormal0"/>
              <w:rPr>
                <w:sz w:val="18"/>
                <w:szCs w:val="18"/>
              </w:rPr>
            </w:pPr>
            <w:r w:rsidRPr="00067580">
              <w:rPr>
                <w:sz w:val="18"/>
                <w:szCs w:val="18"/>
              </w:rPr>
              <w:t>CL_DEVICE_NATIVE_VECTOR_WIDTH_INT</w:t>
            </w:r>
          </w:p>
          <w:p w:rsidR="002D10D4" w:rsidRPr="00067580" w:rsidRDefault="002D10D4" w:rsidP="00DF7AA9">
            <w:pPr>
              <w:pStyle w:val="TableNormal0"/>
              <w:rPr>
                <w:sz w:val="18"/>
                <w:szCs w:val="18"/>
              </w:rPr>
            </w:pPr>
            <w:r w:rsidRPr="00067580">
              <w:rPr>
                <w:sz w:val="18"/>
                <w:szCs w:val="18"/>
              </w:rPr>
              <w:t>CL_DEVICE_NATIVE_VECTOR_WIDTH_LONG</w:t>
            </w:r>
          </w:p>
          <w:p w:rsidR="002D10D4" w:rsidRPr="00067580" w:rsidRDefault="002D10D4" w:rsidP="00DF7AA9">
            <w:pPr>
              <w:pStyle w:val="TableNormal0"/>
              <w:rPr>
                <w:sz w:val="18"/>
                <w:szCs w:val="18"/>
              </w:rPr>
            </w:pPr>
            <w:r w:rsidRPr="00067580">
              <w:rPr>
                <w:sz w:val="18"/>
                <w:szCs w:val="18"/>
              </w:rPr>
              <w:t>CL_DEVICE_NATIVE_VECTOR_WIDTH_FLOAT</w:t>
            </w:r>
          </w:p>
          <w:p w:rsidR="002D10D4" w:rsidRPr="00067580" w:rsidRDefault="002D10D4" w:rsidP="00DF7AA9">
            <w:pPr>
              <w:pStyle w:val="TableNormal0"/>
              <w:rPr>
                <w:sz w:val="18"/>
                <w:szCs w:val="18"/>
              </w:rPr>
            </w:pPr>
            <w:r w:rsidRPr="00067580">
              <w:rPr>
                <w:sz w:val="18"/>
                <w:szCs w:val="18"/>
              </w:rPr>
              <w:t>CL_DEVICE_NATIVE_VECTOR_WIDTH_DOUBLE</w:t>
            </w:r>
          </w:p>
          <w:p w:rsidR="002D10D4" w:rsidRPr="00067580" w:rsidRDefault="002D10D4" w:rsidP="00DF7AA9">
            <w:pPr>
              <w:pStyle w:val="TableNormal0"/>
              <w:rPr>
                <w:rFonts w:ascii="Calibri" w:eastAsiaTheme="minorHAnsi" w:hAnsi="Calibri" w:cs="Calibri"/>
                <w:b/>
                <w:bCs/>
                <w:color w:val="1F497D"/>
                <w:sz w:val="18"/>
                <w:szCs w:val="18"/>
              </w:rPr>
            </w:pPr>
            <w:r w:rsidRPr="00067580">
              <w:rPr>
                <w:sz w:val="18"/>
                <w:szCs w:val="18"/>
              </w:rPr>
              <w:t>CL_DEVICE_NATIVE_VECTOR_WIDTH_HALF</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rPr>
            </w:pPr>
            <w:r w:rsidRPr="00067580">
              <w:rPr>
                <w:color w:val="1F497D"/>
              </w:rPr>
              <w:t>Returns the native ISA vector width.</w:t>
            </w:r>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25A9B" w:rsidRDefault="002D10D4" w:rsidP="00DF7AA9">
            <w:pPr>
              <w:pStyle w:val="TableNormal0"/>
              <w:rPr>
                <w:color w:val="1F497D"/>
              </w:rPr>
            </w:pPr>
            <w:r w:rsidRPr="00067580">
              <w:rPr>
                <w:color w:val="1F497D"/>
              </w:rPr>
              <w:t xml:space="preserve">Based on </w:t>
            </w:r>
            <w:r w:rsidRPr="00067580">
              <w:rPr>
                <w:color w:val="1F497D"/>
              </w:rPr>
              <w:br/>
              <w:t>COI_ENGINE_INFO.ISA</w:t>
            </w:r>
          </w:p>
          <w:p w:rsidR="002D10D4" w:rsidRPr="00067580" w:rsidRDefault="00225A9B" w:rsidP="00225A9B">
            <w:pPr>
              <w:pStyle w:val="TableNormal0"/>
              <w:rPr>
                <w:color w:val="1F497D"/>
              </w:rPr>
            </w:pPr>
            <w:r w:rsidRPr="00225A9B">
              <w:rPr>
                <w:b/>
                <w:bCs/>
                <w:color w:val="1F497D"/>
                <w:highlight w:val="yellow"/>
                <w:u w:val="single"/>
              </w:rPr>
              <w:t>OPEN1:</w:t>
            </w:r>
            <w:r w:rsidRPr="00225A9B">
              <w:rPr>
                <w:color w:val="1F497D"/>
                <w:highlight w:val="yellow"/>
              </w:rPr>
              <w:t xml:space="preserve"> </w:t>
            </w:r>
            <w:bookmarkStart w:id="940" w:name="OPEN1"/>
            <w:r w:rsidRPr="00225A9B">
              <w:rPr>
                <w:i/>
                <w:iCs/>
                <w:color w:val="1F497D"/>
              </w:rPr>
              <w:t xml:space="preserve">COI need to add a new field in the </w:t>
            </w:r>
            <w:r w:rsidR="002D10D4" w:rsidRPr="00225A9B">
              <w:rPr>
                <w:i/>
                <w:iCs/>
                <w:color w:val="1F497D"/>
              </w:rPr>
              <w:t>COI_ENGINE_INFO</w:t>
            </w:r>
            <w:r w:rsidRPr="00225A9B">
              <w:rPr>
                <w:i/>
                <w:iCs/>
                <w:color w:val="1F497D"/>
              </w:rPr>
              <w:t xml:space="preserve"> structure to denote device </w:t>
            </w:r>
            <w:r w:rsidR="002D10D4" w:rsidRPr="00225A9B">
              <w:rPr>
                <w:i/>
                <w:iCs/>
                <w:color w:val="1F497D"/>
              </w:rPr>
              <w:t>SKU</w:t>
            </w:r>
            <w:r>
              <w:rPr>
                <w:color w:val="1F497D"/>
              </w:rPr>
              <w:t>.</w:t>
            </w:r>
            <w:bookmarkEnd w:id="940"/>
          </w:p>
        </w:tc>
      </w:tr>
      <w:tr w:rsidR="002D10D4"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D10D4" w:rsidRPr="00067580" w:rsidRDefault="002D10D4" w:rsidP="00DF7AA9">
            <w:pPr>
              <w:pStyle w:val="TableNormal0"/>
              <w:rPr>
                <w:rFonts w:eastAsiaTheme="minorHAnsi" w:cs="Calibri"/>
                <w:sz w:val="18"/>
                <w:szCs w:val="18"/>
              </w:rPr>
            </w:pPr>
            <w:r w:rsidRPr="00067580">
              <w:rPr>
                <w:sz w:val="18"/>
                <w:szCs w:val="18"/>
              </w:rPr>
              <w:lastRenderedPageBreak/>
              <w:t>CL_DEVICE_MAX_CLOCK_FREQUENCY</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rPr>
            </w:pPr>
            <w:r w:rsidRPr="00067580">
              <w:rPr>
                <w:color w:val="1F497D"/>
              </w:rPr>
              <w:t>Maximum configured clock frequency of the device in MHz.</w:t>
            </w:r>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highlight w:val="yellow"/>
              </w:rPr>
            </w:pPr>
            <w:r w:rsidRPr="00067580">
              <w:rPr>
                <w:color w:val="1F497D"/>
              </w:rPr>
              <w:t xml:space="preserve">Based on </w:t>
            </w:r>
            <w:r w:rsidRPr="00067580">
              <w:rPr>
                <w:color w:val="1F497D"/>
              </w:rPr>
              <w:br/>
              <w:t>COI_ENGINE_INFO.CoreMaximumFreq</w:t>
            </w:r>
          </w:p>
        </w:tc>
      </w:tr>
      <w:tr w:rsidR="002D10D4"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D10D4" w:rsidRPr="00067580" w:rsidRDefault="002D10D4" w:rsidP="00DF7AA9">
            <w:pPr>
              <w:pStyle w:val="TableNormal0"/>
              <w:rPr>
                <w:rFonts w:eastAsiaTheme="minorHAnsi" w:cs="Calibri"/>
                <w:sz w:val="18"/>
                <w:szCs w:val="18"/>
              </w:rPr>
            </w:pPr>
            <w:r w:rsidRPr="00067580">
              <w:rPr>
                <w:sz w:val="18"/>
                <w:szCs w:val="18"/>
              </w:rPr>
              <w:t>CL_DEVICE_ADDRESS_BITS</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rPr>
            </w:pPr>
            <w:r w:rsidRPr="00067580">
              <w:rPr>
                <w:color w:val="1F497D"/>
              </w:rPr>
              <w:t>The default compute device address space size specified as an unsigned integer value in bits</w:t>
            </w:r>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highlight w:val="yellow"/>
              </w:rPr>
            </w:pPr>
            <w:r w:rsidRPr="00067580">
              <w:rPr>
                <w:color w:val="1F497D"/>
              </w:rPr>
              <w:t>MIC Device Agent</w:t>
            </w:r>
            <w:ins w:id="941" w:author="Dmitry Kaptsenel" w:date="2011-07-11T10:33:00Z">
              <w:r w:rsidR="004253A9">
                <w:rPr>
                  <w:color w:val="1F497D"/>
                </w:rPr>
                <w:br/>
                <w:t>64</w:t>
              </w:r>
            </w:ins>
          </w:p>
        </w:tc>
      </w:tr>
      <w:tr w:rsidR="002D10D4"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D10D4" w:rsidRPr="00067580" w:rsidRDefault="002D10D4" w:rsidP="00DF7AA9">
            <w:pPr>
              <w:pStyle w:val="TableNormal0"/>
              <w:rPr>
                <w:rFonts w:eastAsiaTheme="minorHAnsi" w:cs="Calibri"/>
                <w:sz w:val="18"/>
                <w:szCs w:val="18"/>
              </w:rPr>
            </w:pPr>
            <w:r w:rsidRPr="00067580">
              <w:rPr>
                <w:sz w:val="18"/>
                <w:szCs w:val="18"/>
              </w:rPr>
              <w:t>CL_DEVICE_MAX_MEM_ALLOC_SIZE</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rPr>
            </w:pPr>
            <w:r w:rsidRPr="00067580">
              <w:rPr>
                <w:color w:val="1F497D"/>
              </w:rPr>
              <w:t>Max size of memory object allocation in bytes</w:t>
            </w:r>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D10D4" w:rsidRPr="00067580" w:rsidRDefault="002D10D4">
            <w:pPr>
              <w:pStyle w:val="TableNormal0"/>
              <w:rPr>
                <w:rFonts w:ascii="Calibri" w:eastAsiaTheme="minorHAnsi" w:hAnsi="Calibri" w:cs="Calibri"/>
                <w:b/>
                <w:noProof/>
                <w:color w:val="1F497D"/>
                <w:sz w:val="22"/>
                <w:szCs w:val="22"/>
                <w:highlight w:val="yellow"/>
                <w:lang w:bidi="ar-SA"/>
              </w:rPr>
              <w:pPrChange w:id="942" w:author="Dmitry Kaptsenel" w:date="2011-07-11T10:37:00Z">
                <w:pPr>
                  <w:pStyle w:val="TableNormal0"/>
                  <w:pBdr>
                    <w:bottom w:val="single" w:sz="4" w:space="1" w:color="auto"/>
                  </w:pBdr>
                  <w:ind w:left="2880" w:right="720"/>
                </w:pPr>
              </w:pPrChange>
            </w:pPr>
            <w:r w:rsidRPr="00067580">
              <w:rPr>
                <w:color w:val="1F497D"/>
              </w:rPr>
              <w:t>MIC Device Agent</w:t>
            </w:r>
            <w:r w:rsidR="001A7EA9">
              <w:rPr>
                <w:color w:val="1F497D"/>
              </w:rPr>
              <w:br/>
            </w:r>
            <w:ins w:id="943" w:author="Dmitry Kaptsenel" w:date="2011-07-11T10:37:00Z">
              <w:r w:rsidR="00FF29CC">
                <w:rPr>
                  <w:color w:val="1F497D"/>
                </w:rPr>
                <w:t>MAX</w:t>
              </w:r>
            </w:ins>
            <w:r w:rsidR="001A7EA9">
              <w:rPr>
                <w:color w:val="1F497D"/>
              </w:rPr>
              <w:t>(</w:t>
            </w:r>
            <w:ins w:id="944" w:author="Dmitry Kaptsenel" w:date="2011-07-11T10:37:00Z">
              <w:r w:rsidR="00FF29CC">
                <w:rPr>
                  <w:color w:val="1F497D"/>
                </w:rPr>
                <w:t xml:space="preserve"> ¼ </w:t>
              </w:r>
            </w:ins>
            <w:ins w:id="945" w:author="Dmitry Kaptsenel" w:date="2011-07-11T10:35:00Z">
              <w:r w:rsidR="004253A9">
                <w:rPr>
                  <w:color w:val="1F497D"/>
                </w:rPr>
                <w:t xml:space="preserve">of </w:t>
              </w:r>
            </w:ins>
            <w:del w:id="946" w:author="Dmitry Kaptsenel" w:date="2011-07-11T10:34:00Z">
              <w:r w:rsidR="001A7EA9" w:rsidDel="004253A9">
                <w:rPr>
                  <w:color w:val="1F497D"/>
                </w:rPr>
                <w:delText xml:space="preserve">Fraction of </w:delText>
              </w:r>
            </w:del>
            <w:r w:rsidR="001A7EA9">
              <w:rPr>
                <w:color w:val="1F497D"/>
              </w:rPr>
              <w:t>CL_DEVICE_GLOBAL_MEM_SIZE</w:t>
            </w:r>
            <w:ins w:id="947" w:author="Dmitry Kaptsenel" w:date="2011-07-11T10:37:00Z">
              <w:r w:rsidR="00FF29CC">
                <w:rPr>
                  <w:color w:val="1F497D"/>
                </w:rPr>
                <w:t>,</w:t>
              </w:r>
            </w:ins>
            <w:ins w:id="948" w:author="Dmitry Kaptsenel" w:date="2011-07-11T10:35:00Z">
              <w:r w:rsidR="004253A9">
                <w:rPr>
                  <w:color w:val="1F497D"/>
                </w:rPr>
                <w:t xml:space="preserve"> 128M)</w:t>
              </w:r>
            </w:ins>
            <w:del w:id="949" w:author="Dmitry Kaptsenel" w:date="2011-07-11T10:35:00Z">
              <w:r w:rsidR="001A7EA9" w:rsidDel="004253A9">
                <w:rPr>
                  <w:color w:val="1F497D"/>
                </w:rPr>
                <w:delText>)</w:delText>
              </w:r>
            </w:del>
          </w:p>
        </w:tc>
      </w:tr>
      <w:tr w:rsidR="002D10D4"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D10D4" w:rsidRPr="00067580" w:rsidRDefault="002D10D4" w:rsidP="00DF7AA9">
            <w:pPr>
              <w:pStyle w:val="TableNormal0"/>
              <w:rPr>
                <w:rFonts w:eastAsiaTheme="minorHAnsi" w:cs="Calibri"/>
                <w:sz w:val="18"/>
                <w:szCs w:val="18"/>
              </w:rPr>
            </w:pPr>
            <w:r w:rsidRPr="00067580">
              <w:rPr>
                <w:sz w:val="18"/>
                <w:szCs w:val="18"/>
              </w:rPr>
              <w:t>CL_DEVICE_IMAGE_SUPPORT</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rPr>
            </w:pPr>
            <w:r w:rsidRPr="00067580">
              <w:rPr>
                <w:color w:val="1F497D"/>
              </w:rPr>
              <w:t>CL_TRUE if images are supported by the OpenCL device and CL_FALSE otherwise.</w:t>
            </w:r>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highlight w:val="yellow"/>
              </w:rPr>
            </w:pPr>
            <w:r w:rsidRPr="00067580">
              <w:rPr>
                <w:color w:val="1F497D"/>
              </w:rPr>
              <w:t>MIC Device Agent</w:t>
            </w:r>
            <w:ins w:id="950" w:author="Dmitry Kaptsenel" w:date="2011-07-11T10:38:00Z">
              <w:r w:rsidR="00D0245B">
                <w:rPr>
                  <w:color w:val="1F497D"/>
                </w:rPr>
                <w:br/>
                <w:t>CL_TRUE</w:t>
              </w:r>
            </w:ins>
          </w:p>
        </w:tc>
      </w:tr>
      <w:tr w:rsidR="002D10D4"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D10D4" w:rsidRPr="00067580" w:rsidRDefault="002D10D4" w:rsidP="00DF7AA9">
            <w:pPr>
              <w:pStyle w:val="TableNormal0"/>
              <w:rPr>
                <w:rFonts w:eastAsiaTheme="minorHAnsi" w:cs="Calibri"/>
                <w:sz w:val="18"/>
                <w:szCs w:val="18"/>
              </w:rPr>
            </w:pPr>
            <w:r w:rsidRPr="00067580">
              <w:rPr>
                <w:sz w:val="18"/>
                <w:szCs w:val="18"/>
              </w:rPr>
              <w:t>CL_DEVICE_MAX_READ_IMAGE_ARGS</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rPr>
            </w:pPr>
            <w:r w:rsidRPr="00067580">
              <w:rPr>
                <w:color w:val="1F497D"/>
              </w:rPr>
              <w:t>Max number of simultaneous image objects that can be read by a kernel.</w:t>
            </w:r>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highlight w:val="yellow"/>
              </w:rPr>
            </w:pPr>
            <w:r w:rsidRPr="00067580">
              <w:rPr>
                <w:color w:val="1F497D"/>
              </w:rPr>
              <w:t>MIC Device Agent</w:t>
            </w:r>
            <w:ins w:id="951" w:author="Dmitry Kaptsenel" w:date="2011-07-11T10:39:00Z">
              <w:r w:rsidR="00D0245B">
                <w:rPr>
                  <w:color w:val="1F497D"/>
                </w:rPr>
                <w:br/>
              </w:r>
              <w:r w:rsidR="00D0245B" w:rsidRPr="00E76BFB">
                <w:rPr>
                  <w:color w:val="1F497D"/>
                </w:rPr>
                <w:t>Same as for CPU Device</w:t>
              </w:r>
            </w:ins>
          </w:p>
        </w:tc>
      </w:tr>
      <w:tr w:rsidR="002D10D4"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D10D4" w:rsidRPr="00067580" w:rsidRDefault="002D10D4" w:rsidP="00DF7AA9">
            <w:pPr>
              <w:pStyle w:val="TableNormal0"/>
              <w:rPr>
                <w:rFonts w:eastAsiaTheme="minorHAnsi" w:cs="Calibri"/>
                <w:sz w:val="18"/>
                <w:szCs w:val="18"/>
              </w:rPr>
            </w:pPr>
            <w:r w:rsidRPr="00067580">
              <w:rPr>
                <w:sz w:val="18"/>
                <w:szCs w:val="18"/>
              </w:rPr>
              <w:t>CL_DEVICE_MAX_WRITE_IMAGE_ARGS</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rPr>
            </w:pPr>
            <w:r w:rsidRPr="00067580">
              <w:rPr>
                <w:color w:val="1F497D"/>
              </w:rPr>
              <w:t>Max number of simultaneous image objects that can be written to by a kernel.</w:t>
            </w:r>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highlight w:val="yellow"/>
              </w:rPr>
            </w:pPr>
            <w:r w:rsidRPr="00067580">
              <w:rPr>
                <w:color w:val="1F497D"/>
              </w:rPr>
              <w:t>MIC Device Agent</w:t>
            </w:r>
            <w:ins w:id="952" w:author="Dmitry Kaptsenel" w:date="2011-07-11T10:40:00Z">
              <w:r w:rsidR="00D0245B">
                <w:rPr>
                  <w:color w:val="1F497D"/>
                </w:rPr>
                <w:br/>
              </w:r>
              <w:r w:rsidR="00D0245B" w:rsidRPr="00E76BFB">
                <w:rPr>
                  <w:color w:val="1F497D"/>
                </w:rPr>
                <w:t>Same as for CPU Device</w:t>
              </w:r>
            </w:ins>
          </w:p>
        </w:tc>
      </w:tr>
      <w:tr w:rsidR="002D10D4"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D10D4" w:rsidRPr="00067580" w:rsidRDefault="002D10D4" w:rsidP="00DF7AA9">
            <w:pPr>
              <w:pStyle w:val="TableNormal0"/>
              <w:rPr>
                <w:rFonts w:eastAsiaTheme="minorHAnsi" w:cs="Calibri"/>
                <w:sz w:val="18"/>
                <w:szCs w:val="18"/>
              </w:rPr>
            </w:pPr>
            <w:r w:rsidRPr="00067580">
              <w:rPr>
                <w:sz w:val="18"/>
                <w:szCs w:val="18"/>
              </w:rPr>
              <w:t>CL_DEVICE_IMAGE2D_MAX_WIDTH</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rPr>
            </w:pPr>
            <w:r w:rsidRPr="00067580">
              <w:rPr>
                <w:color w:val="1F497D"/>
              </w:rPr>
              <w:t>Max width of 2D image in pixels</w:t>
            </w:r>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highlight w:val="yellow"/>
              </w:rPr>
            </w:pPr>
            <w:r w:rsidRPr="00067580">
              <w:rPr>
                <w:color w:val="1F497D"/>
              </w:rPr>
              <w:t>MIC Device Agent</w:t>
            </w:r>
            <w:ins w:id="953" w:author="Dmitry Kaptsenel" w:date="2011-07-11T10:40:00Z">
              <w:r w:rsidR="00AF7D6D">
                <w:rPr>
                  <w:color w:val="1F497D"/>
                </w:rPr>
                <w:br/>
              </w:r>
              <w:r w:rsidR="00AF7D6D" w:rsidRPr="00E76BFB">
                <w:rPr>
                  <w:color w:val="1F497D"/>
                </w:rPr>
                <w:t>Same as for CPU Device</w:t>
              </w:r>
            </w:ins>
          </w:p>
        </w:tc>
      </w:tr>
      <w:tr w:rsidR="002D10D4"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D10D4" w:rsidRPr="00067580" w:rsidRDefault="002D10D4" w:rsidP="00DF7AA9">
            <w:pPr>
              <w:pStyle w:val="TableNormal0"/>
              <w:rPr>
                <w:rFonts w:eastAsiaTheme="minorHAnsi" w:cs="Calibri"/>
                <w:sz w:val="18"/>
                <w:szCs w:val="18"/>
              </w:rPr>
            </w:pPr>
            <w:r w:rsidRPr="00067580">
              <w:rPr>
                <w:sz w:val="18"/>
                <w:szCs w:val="18"/>
              </w:rPr>
              <w:t>CL_DEVICE_IMAGE2D_MAX_HEIGHT</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rPr>
            </w:pPr>
            <w:r w:rsidRPr="00067580">
              <w:rPr>
                <w:color w:val="1F497D"/>
              </w:rPr>
              <w:t>Max height of 2D image in pixels.</w:t>
            </w:r>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highlight w:val="yellow"/>
              </w:rPr>
            </w:pPr>
            <w:r w:rsidRPr="00067580">
              <w:rPr>
                <w:color w:val="1F497D"/>
              </w:rPr>
              <w:t>MIC Device Agent</w:t>
            </w:r>
            <w:ins w:id="954" w:author="Dmitry Kaptsenel" w:date="2011-07-11T10:40:00Z">
              <w:r w:rsidR="00AF7D6D">
                <w:rPr>
                  <w:color w:val="1F497D"/>
                </w:rPr>
                <w:br/>
              </w:r>
              <w:r w:rsidR="00AF7D6D" w:rsidRPr="00E76BFB">
                <w:rPr>
                  <w:color w:val="1F497D"/>
                </w:rPr>
                <w:t>Same as for CPU Device</w:t>
              </w:r>
            </w:ins>
          </w:p>
        </w:tc>
      </w:tr>
      <w:tr w:rsidR="002D10D4"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D10D4" w:rsidRPr="00067580" w:rsidRDefault="002D10D4" w:rsidP="00DF7AA9">
            <w:pPr>
              <w:pStyle w:val="TableNormal0"/>
              <w:rPr>
                <w:rFonts w:eastAsiaTheme="minorHAnsi" w:cs="Calibri"/>
                <w:sz w:val="18"/>
                <w:szCs w:val="18"/>
              </w:rPr>
            </w:pPr>
            <w:r w:rsidRPr="00067580">
              <w:rPr>
                <w:sz w:val="18"/>
                <w:szCs w:val="18"/>
              </w:rPr>
              <w:t>CL_DEVICE_IMAGE3D_MAX_WIDTH</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rPr>
            </w:pPr>
            <w:r w:rsidRPr="00067580">
              <w:rPr>
                <w:color w:val="1F497D"/>
              </w:rPr>
              <w:t>Max width of 3D image in pixels.</w:t>
            </w:r>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rPr>
            </w:pPr>
            <w:r w:rsidRPr="00067580">
              <w:rPr>
                <w:color w:val="1F497D"/>
              </w:rPr>
              <w:t>MIC Device Agent</w:t>
            </w:r>
            <w:ins w:id="955" w:author="Dmitry Kaptsenel" w:date="2011-07-11T10:40:00Z">
              <w:r w:rsidR="00AF7D6D">
                <w:rPr>
                  <w:color w:val="1F497D"/>
                </w:rPr>
                <w:br/>
              </w:r>
              <w:r w:rsidR="00AF7D6D" w:rsidRPr="00E76BFB">
                <w:rPr>
                  <w:color w:val="1F497D"/>
                </w:rPr>
                <w:t>Same as for CPU Device</w:t>
              </w:r>
            </w:ins>
          </w:p>
        </w:tc>
      </w:tr>
      <w:tr w:rsidR="002D10D4"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D10D4" w:rsidRPr="00067580" w:rsidRDefault="002D10D4" w:rsidP="00DF7AA9">
            <w:pPr>
              <w:pStyle w:val="TableNormal0"/>
              <w:rPr>
                <w:rFonts w:eastAsiaTheme="minorHAnsi" w:cs="Calibri"/>
                <w:sz w:val="18"/>
                <w:szCs w:val="18"/>
              </w:rPr>
            </w:pPr>
            <w:r w:rsidRPr="00067580">
              <w:rPr>
                <w:sz w:val="18"/>
                <w:szCs w:val="18"/>
              </w:rPr>
              <w:t>CL_DEVICE_IMAGE3D_MAX_HEIGHT</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rPr>
            </w:pPr>
            <w:r w:rsidRPr="00067580">
              <w:rPr>
                <w:color w:val="1F497D"/>
              </w:rPr>
              <w:t>Max height of 3D image in pixels.</w:t>
            </w:r>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rPr>
            </w:pPr>
            <w:r w:rsidRPr="00067580">
              <w:rPr>
                <w:color w:val="1F497D"/>
              </w:rPr>
              <w:t>MIC Device Agent</w:t>
            </w:r>
            <w:ins w:id="956" w:author="Dmitry Kaptsenel" w:date="2011-07-11T10:41:00Z">
              <w:r w:rsidR="00AF7D6D">
                <w:rPr>
                  <w:color w:val="1F497D"/>
                </w:rPr>
                <w:br/>
              </w:r>
              <w:r w:rsidR="00AF7D6D" w:rsidRPr="00E76BFB">
                <w:rPr>
                  <w:color w:val="1F497D"/>
                </w:rPr>
                <w:t>Same as for CPU Device</w:t>
              </w:r>
            </w:ins>
          </w:p>
        </w:tc>
      </w:tr>
      <w:tr w:rsidR="002D10D4"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D10D4" w:rsidRPr="00067580" w:rsidRDefault="002D10D4" w:rsidP="00DF7AA9">
            <w:pPr>
              <w:pStyle w:val="TableNormal0"/>
              <w:rPr>
                <w:rFonts w:eastAsiaTheme="minorHAnsi" w:cs="Calibri"/>
                <w:sz w:val="18"/>
                <w:szCs w:val="18"/>
              </w:rPr>
            </w:pPr>
            <w:r w:rsidRPr="00067580">
              <w:rPr>
                <w:sz w:val="18"/>
                <w:szCs w:val="18"/>
              </w:rPr>
              <w:t>CL_DEVICE_IMAGE3D_MAX_DEPTH</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rPr>
            </w:pPr>
            <w:r w:rsidRPr="00067580">
              <w:rPr>
                <w:color w:val="1F497D"/>
              </w:rPr>
              <w:t>Max depth of 3D image in pixels.</w:t>
            </w:r>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D10D4" w:rsidRPr="00067580" w:rsidRDefault="002D10D4" w:rsidP="00DF7AA9">
            <w:pPr>
              <w:pStyle w:val="TableNormal0"/>
              <w:rPr>
                <w:rFonts w:ascii="Calibri" w:eastAsiaTheme="minorHAnsi" w:hAnsi="Calibri" w:cs="Calibri"/>
                <w:color w:val="1F497D"/>
                <w:sz w:val="22"/>
                <w:szCs w:val="22"/>
              </w:rPr>
            </w:pPr>
            <w:r w:rsidRPr="00067580">
              <w:rPr>
                <w:color w:val="1F497D"/>
              </w:rPr>
              <w:t>MIC Device Agent</w:t>
            </w:r>
            <w:ins w:id="957" w:author="Dmitry Kaptsenel" w:date="2011-07-11T10:41:00Z">
              <w:r w:rsidR="00AF7D6D">
                <w:rPr>
                  <w:color w:val="1F497D"/>
                </w:rPr>
                <w:br/>
              </w:r>
              <w:r w:rsidR="00AF7D6D" w:rsidRPr="00E76BFB">
                <w:rPr>
                  <w:color w:val="1F497D"/>
                </w:rPr>
                <w:t>Same as for CPU Device</w:t>
              </w:r>
            </w:ins>
          </w:p>
        </w:tc>
      </w:tr>
      <w:tr w:rsidR="00AF7D6D" w:rsidRPr="002D10D4" w:rsidTr="00DF7AA9">
        <w:trPr>
          <w:cantSplit/>
          <w:ins w:id="958" w:author="Dmitry Kaptsenel" w:date="2011-07-11T10:41:00Z"/>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F7D6D" w:rsidRPr="00067580" w:rsidRDefault="00AF7D6D" w:rsidP="00DF7AA9">
            <w:pPr>
              <w:pStyle w:val="TableNormal0"/>
              <w:rPr>
                <w:ins w:id="959" w:author="Dmitry Kaptsenel" w:date="2011-07-11T10:41:00Z"/>
                <w:sz w:val="18"/>
                <w:szCs w:val="18"/>
              </w:rPr>
            </w:pPr>
            <w:ins w:id="960" w:author="Dmitry Kaptsenel" w:date="2011-07-11T10:41:00Z">
              <w:r w:rsidRPr="00AF7D6D">
                <w:rPr>
                  <w:sz w:val="18"/>
                  <w:szCs w:val="18"/>
                </w:rPr>
                <w:t>CL_DEVICE_IMAGE_MAX_BUFFER_SIZE</w:t>
              </w:r>
            </w:ins>
            <w:ins w:id="961" w:author="Dmitry Kaptsenel" w:date="2011-07-11T10:45:00Z">
              <w:r w:rsidR="00E364E1">
                <w:rPr>
                  <w:sz w:val="18"/>
                  <w:szCs w:val="18"/>
                </w:rPr>
                <w:br/>
                <w:t xml:space="preserve">** new in </w:t>
              </w:r>
              <w:r w:rsidR="00FD6579">
                <w:rPr>
                  <w:sz w:val="18"/>
                  <w:szCs w:val="18"/>
                </w:rPr>
                <w:t xml:space="preserve">OpenCL </w:t>
              </w:r>
              <w:r w:rsidR="00E364E1">
                <w:rPr>
                  <w:sz w:val="18"/>
                  <w:szCs w:val="18"/>
                </w:rPr>
                <w:t>1.2 **</w:t>
              </w:r>
            </w:ins>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F7D6D" w:rsidRPr="00067580" w:rsidRDefault="00AF7D6D">
            <w:pPr>
              <w:pStyle w:val="TableNormal0"/>
              <w:rPr>
                <w:ins w:id="962" w:author="Dmitry Kaptsenel" w:date="2011-07-11T10:41:00Z"/>
                <w:b/>
                <w:noProof/>
                <w:color w:val="1F497D"/>
                <w:sz w:val="28"/>
                <w:lang w:bidi="ar-SA"/>
              </w:rPr>
              <w:pPrChange w:id="963" w:author="Dmitry Kaptsenel" w:date="2011-07-11T10:41:00Z">
                <w:pPr>
                  <w:pStyle w:val="TableNormal0"/>
                  <w:pBdr>
                    <w:bottom w:val="single" w:sz="4" w:space="1" w:color="auto"/>
                  </w:pBdr>
                  <w:ind w:left="2880" w:right="720"/>
                </w:pPr>
              </w:pPrChange>
            </w:pPr>
            <w:ins w:id="964" w:author="Dmitry Kaptsenel" w:date="2011-07-11T10:41:00Z">
              <w:r>
                <w:rPr>
                  <w:color w:val="1F497D"/>
                </w:rPr>
                <w:t>Max number of pixels for a 1D i</w:t>
              </w:r>
              <w:r w:rsidRPr="00AF7D6D">
                <w:rPr>
                  <w:color w:val="1F497D"/>
                </w:rPr>
                <w:t>mage created</w:t>
              </w:r>
              <w:r>
                <w:rPr>
                  <w:color w:val="1F497D"/>
                </w:rPr>
                <w:t xml:space="preserve"> </w:t>
              </w:r>
              <w:r w:rsidRPr="00AF7D6D">
                <w:rPr>
                  <w:color w:val="1F497D"/>
                </w:rPr>
                <w:t>from a buffer object.</w:t>
              </w:r>
            </w:ins>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F7D6D" w:rsidRPr="00067580" w:rsidRDefault="00AF7D6D">
            <w:pPr>
              <w:pStyle w:val="TableNormal0"/>
              <w:rPr>
                <w:ins w:id="965" w:author="Dmitry Kaptsenel" w:date="2011-07-11T10:41:00Z"/>
                <w:b/>
                <w:noProof/>
                <w:color w:val="1F497D"/>
                <w:sz w:val="28"/>
                <w:lang w:bidi="ar-SA"/>
              </w:rPr>
              <w:pPrChange w:id="966" w:author="Dmitry Kaptsenel" w:date="2011-07-11T16:11:00Z">
                <w:pPr>
                  <w:pStyle w:val="TableNormal0"/>
                  <w:pBdr>
                    <w:bottom w:val="single" w:sz="4" w:space="1" w:color="auto"/>
                  </w:pBdr>
                  <w:ind w:left="2880" w:right="720"/>
                </w:pPr>
              </w:pPrChange>
            </w:pPr>
            <w:ins w:id="967" w:author="Dmitry Kaptsenel" w:date="2011-07-11T10:42:00Z">
              <w:r w:rsidRPr="00067580">
                <w:rPr>
                  <w:color w:val="1F497D"/>
                </w:rPr>
                <w:t>MIC Device Agent</w:t>
              </w:r>
            </w:ins>
            <w:ins w:id="968" w:author="Dmitry Kaptsenel" w:date="2011-07-11T16:10:00Z">
              <w:r w:rsidR="003A1503">
                <w:rPr>
                  <w:color w:val="1F497D"/>
                </w:rPr>
                <w:br/>
              </w:r>
              <w:r w:rsidR="003A1503" w:rsidRPr="003A1503">
                <w:rPr>
                  <w:b/>
                  <w:bCs/>
                  <w:color w:val="1F497D"/>
                  <w:highlight w:val="yellow"/>
                  <w:u w:val="single"/>
                  <w:rPrChange w:id="969" w:author="Dmitry Kaptsenel" w:date="2011-07-11T16:11:00Z">
                    <w:rPr>
                      <w:color w:val="1F497D"/>
                    </w:rPr>
                  </w:rPrChange>
                </w:rPr>
                <w:t>OPEN35:</w:t>
              </w:r>
              <w:r w:rsidR="003A1503">
                <w:rPr>
                  <w:color w:val="1F497D"/>
                </w:rPr>
                <w:t xml:space="preserve"> </w:t>
              </w:r>
              <w:bookmarkStart w:id="970" w:name="OPEN35"/>
              <w:r w:rsidR="003A1503" w:rsidRPr="003A1503">
                <w:rPr>
                  <w:i/>
                  <w:iCs/>
                  <w:color w:val="1F497D"/>
                  <w:rPrChange w:id="971" w:author="Dmitry Kaptsenel" w:date="2011-07-11T16:11:00Z">
                    <w:rPr>
                      <w:color w:val="1F497D"/>
                    </w:rPr>
                  </w:rPrChange>
                </w:rPr>
                <w:t xml:space="preserve">Is </w:t>
              </w:r>
            </w:ins>
            <w:ins w:id="972" w:author="Dmitry Kaptsenel" w:date="2011-07-11T16:11:00Z">
              <w:r w:rsidR="003A1503" w:rsidRPr="003A1503">
                <w:rPr>
                  <w:i/>
                  <w:iCs/>
                  <w:color w:val="1F497D"/>
                  <w:rPrChange w:id="973" w:author="Dmitry Kaptsenel" w:date="2011-07-11T16:11:00Z">
                    <w:rPr>
                      <w:color w:val="1F497D"/>
                    </w:rPr>
                  </w:rPrChange>
                </w:rPr>
                <w:t>CL_DEVICE_IMAGE_MAX_BUFFER_SIZE same as for CPU Device?</w:t>
              </w:r>
            </w:ins>
            <w:bookmarkEnd w:id="970"/>
            <w:ins w:id="974" w:author="Dmitry Kaptsenel" w:date="2011-07-11T10:42:00Z">
              <w:r>
                <w:rPr>
                  <w:color w:val="1F497D"/>
                </w:rPr>
                <w:br/>
              </w:r>
            </w:ins>
            <w:ins w:id="975" w:author="Dmitry Kaptsenel" w:date="2011-07-11T10:43:00Z">
              <w:r w:rsidR="00A3419A" w:rsidRPr="00A3419A">
                <w:rPr>
                  <w:color w:val="1F497D"/>
                </w:rPr>
                <w:t>65536</w:t>
              </w:r>
              <w:r>
                <w:rPr>
                  <w:color w:val="1F497D"/>
                </w:rPr>
                <w:t xml:space="preserve"> minimum</w:t>
              </w:r>
            </w:ins>
          </w:p>
        </w:tc>
      </w:tr>
      <w:tr w:rsidR="00AF7D6D" w:rsidRPr="002D10D4" w:rsidTr="00DF7AA9">
        <w:trPr>
          <w:cantSplit/>
          <w:ins w:id="976" w:author="Dmitry Kaptsenel" w:date="2011-07-11T10:41:00Z"/>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F7D6D" w:rsidRPr="00067580" w:rsidRDefault="00E37E9A" w:rsidP="00DF7AA9">
            <w:pPr>
              <w:pStyle w:val="TableNormal0"/>
              <w:rPr>
                <w:ins w:id="977" w:author="Dmitry Kaptsenel" w:date="2011-07-11T10:41:00Z"/>
                <w:sz w:val="18"/>
                <w:szCs w:val="18"/>
              </w:rPr>
            </w:pPr>
            <w:ins w:id="978" w:author="Dmitry Kaptsenel" w:date="2011-07-11T10:43:00Z">
              <w:r w:rsidRPr="00E37E9A">
                <w:rPr>
                  <w:sz w:val="18"/>
                  <w:szCs w:val="18"/>
                </w:rPr>
                <w:t>CL_DEVICE_IMAGE_MAX_ARRAY_SIZE</w:t>
              </w:r>
            </w:ins>
            <w:ins w:id="979" w:author="Dmitry Kaptsenel" w:date="2011-07-11T10:45:00Z">
              <w:r w:rsidR="00E364E1">
                <w:rPr>
                  <w:sz w:val="18"/>
                  <w:szCs w:val="18"/>
                </w:rPr>
                <w:br/>
                <w:t xml:space="preserve">** new in </w:t>
              </w:r>
              <w:r w:rsidR="00FD6579">
                <w:rPr>
                  <w:sz w:val="18"/>
                  <w:szCs w:val="18"/>
                </w:rPr>
                <w:t xml:space="preserve">OpenCL </w:t>
              </w:r>
              <w:r w:rsidR="00E364E1">
                <w:rPr>
                  <w:sz w:val="18"/>
                  <w:szCs w:val="18"/>
                </w:rPr>
                <w:t>1.2 **</w:t>
              </w:r>
            </w:ins>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F7D6D" w:rsidRPr="00067580" w:rsidRDefault="00E37E9A">
            <w:pPr>
              <w:pStyle w:val="TableNormal0"/>
              <w:rPr>
                <w:ins w:id="980" w:author="Dmitry Kaptsenel" w:date="2011-07-11T10:41:00Z"/>
                <w:b/>
                <w:noProof/>
                <w:color w:val="1F497D"/>
                <w:sz w:val="28"/>
                <w:lang w:bidi="ar-SA"/>
              </w:rPr>
              <w:pPrChange w:id="981" w:author="Dmitry Kaptsenel" w:date="2011-07-11T10:44:00Z">
                <w:pPr>
                  <w:pStyle w:val="TableNormal0"/>
                  <w:pBdr>
                    <w:bottom w:val="single" w:sz="4" w:space="1" w:color="auto"/>
                  </w:pBdr>
                  <w:ind w:left="2880" w:right="720"/>
                </w:pPr>
              </w:pPrChange>
            </w:pPr>
            <w:ins w:id="982" w:author="Dmitry Kaptsenel" w:date="2011-07-11T10:44:00Z">
              <w:r w:rsidRPr="00E37E9A">
                <w:rPr>
                  <w:color w:val="1F497D"/>
                </w:rPr>
                <w:t>Max number of images in a 1D or 2D image</w:t>
              </w:r>
              <w:r>
                <w:rPr>
                  <w:color w:val="1F497D"/>
                </w:rPr>
                <w:t xml:space="preserve"> </w:t>
              </w:r>
              <w:r w:rsidRPr="00E37E9A">
                <w:rPr>
                  <w:color w:val="1F497D"/>
                </w:rPr>
                <w:t>array.</w:t>
              </w:r>
            </w:ins>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F7D6D" w:rsidRPr="00067580" w:rsidRDefault="00E37E9A">
            <w:pPr>
              <w:pStyle w:val="TableNormal0"/>
              <w:rPr>
                <w:ins w:id="983" w:author="Dmitry Kaptsenel" w:date="2011-07-11T10:41:00Z"/>
                <w:b/>
                <w:noProof/>
                <w:color w:val="1F497D"/>
                <w:sz w:val="28"/>
                <w:lang w:bidi="ar-SA"/>
              </w:rPr>
              <w:pPrChange w:id="984" w:author="Dmitry Kaptsenel" w:date="2011-07-11T16:12:00Z">
                <w:pPr>
                  <w:pStyle w:val="TableNormal0"/>
                  <w:pBdr>
                    <w:bottom w:val="single" w:sz="4" w:space="1" w:color="auto"/>
                  </w:pBdr>
                  <w:ind w:left="2880" w:right="720"/>
                </w:pPr>
              </w:pPrChange>
            </w:pPr>
            <w:ins w:id="985" w:author="Dmitry Kaptsenel" w:date="2011-07-11T10:44:00Z">
              <w:r w:rsidRPr="00067580">
                <w:rPr>
                  <w:color w:val="1F497D"/>
                </w:rPr>
                <w:t>MIC Device Agent</w:t>
              </w:r>
              <w:r>
                <w:rPr>
                  <w:color w:val="1F497D"/>
                </w:rPr>
                <w:br/>
              </w:r>
            </w:ins>
            <w:ins w:id="986" w:author="Dmitry Kaptsenel" w:date="2011-07-11T16:12:00Z">
              <w:r w:rsidR="008001A2" w:rsidRPr="008001A2">
                <w:rPr>
                  <w:b/>
                  <w:bCs/>
                  <w:color w:val="1F497D"/>
                  <w:highlight w:val="yellow"/>
                  <w:u w:val="single"/>
                  <w:rPrChange w:id="987" w:author="Dmitry Kaptsenel" w:date="2011-07-11T16:13:00Z">
                    <w:rPr>
                      <w:color w:val="1F497D"/>
                    </w:rPr>
                  </w:rPrChange>
                </w:rPr>
                <w:t>OPEN36:</w:t>
              </w:r>
              <w:r w:rsidR="008001A2">
                <w:rPr>
                  <w:color w:val="1F497D"/>
                </w:rPr>
                <w:t xml:space="preserve"> </w:t>
              </w:r>
              <w:bookmarkStart w:id="988" w:name="OPEN36"/>
              <w:r w:rsidR="008001A2" w:rsidRPr="008001A2">
                <w:rPr>
                  <w:i/>
                  <w:iCs/>
                  <w:color w:val="1F497D"/>
                  <w:rPrChange w:id="989" w:author="Dmitry Kaptsenel" w:date="2011-07-11T16:13:00Z">
                    <w:rPr>
                      <w:color w:val="1F497D"/>
                    </w:rPr>
                  </w:rPrChange>
                </w:rPr>
                <w:t>Is CL_DEVICE_IMAGE_MAX_ARRAY_SIZE same as for CPU Device?</w:t>
              </w:r>
            </w:ins>
            <w:bookmarkEnd w:id="988"/>
            <w:ins w:id="990" w:author="Dmitry Kaptsenel" w:date="2011-07-11T10:44:00Z">
              <w:r>
                <w:rPr>
                  <w:color w:val="1F497D"/>
                </w:rPr>
                <w:br/>
                <w:t>2048 minimum</w:t>
              </w:r>
            </w:ins>
          </w:p>
        </w:tc>
      </w:tr>
      <w:tr w:rsidR="00AF7D6D"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F7D6D" w:rsidRPr="00067580" w:rsidRDefault="00AF7D6D" w:rsidP="00DF7AA9">
            <w:pPr>
              <w:pStyle w:val="TableNormal0"/>
              <w:rPr>
                <w:rFonts w:eastAsiaTheme="minorHAnsi" w:cs="Calibri"/>
                <w:sz w:val="18"/>
                <w:szCs w:val="18"/>
              </w:rPr>
            </w:pPr>
            <w:r w:rsidRPr="00067580">
              <w:rPr>
                <w:sz w:val="18"/>
                <w:szCs w:val="18"/>
              </w:rPr>
              <w:lastRenderedPageBreak/>
              <w:t>CL_DEVICE_MAX_SAMPLERS</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F7D6D" w:rsidRPr="00067580" w:rsidRDefault="00AF7D6D" w:rsidP="00DF7AA9">
            <w:pPr>
              <w:pStyle w:val="TableNormal0"/>
              <w:rPr>
                <w:rFonts w:ascii="Calibri" w:eastAsiaTheme="minorHAnsi" w:hAnsi="Calibri" w:cs="Calibri"/>
                <w:color w:val="1F497D"/>
                <w:sz w:val="22"/>
                <w:szCs w:val="22"/>
              </w:rPr>
            </w:pPr>
            <w:r w:rsidRPr="00067580">
              <w:rPr>
                <w:color w:val="1F497D"/>
              </w:rPr>
              <w:t>Maximum number of samplers that can be used in a kernel</w:t>
            </w:r>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F7D6D" w:rsidRPr="00067580" w:rsidRDefault="00722B54">
            <w:pPr>
              <w:pStyle w:val="TableNormal0"/>
              <w:rPr>
                <w:rFonts w:ascii="Calibri" w:eastAsiaTheme="minorHAnsi" w:hAnsi="Calibri" w:cs="Calibri"/>
                <w:b/>
                <w:noProof/>
                <w:color w:val="1F497D"/>
                <w:sz w:val="22"/>
                <w:szCs w:val="22"/>
                <w:lang w:bidi="ar-SA"/>
              </w:rPr>
              <w:pPrChange w:id="991" w:author="Dmitry Kaptsenel" w:date="2011-07-11T16:13:00Z">
                <w:pPr>
                  <w:pStyle w:val="TableNormal0"/>
                  <w:pBdr>
                    <w:bottom w:val="single" w:sz="4" w:space="1" w:color="auto"/>
                  </w:pBdr>
                  <w:ind w:left="2880" w:right="720"/>
                </w:pPr>
              </w:pPrChange>
            </w:pPr>
            <w:ins w:id="992" w:author="Dmitry Kaptsenel" w:date="2011-07-11T10:46:00Z">
              <w:r w:rsidRPr="00067580">
                <w:rPr>
                  <w:color w:val="1F497D"/>
                </w:rPr>
                <w:t>MIC Device Agent</w:t>
              </w:r>
              <w:r>
                <w:rPr>
                  <w:color w:val="1F497D"/>
                </w:rPr>
                <w:br/>
              </w:r>
            </w:ins>
            <w:r w:rsidR="00AF7D6D" w:rsidRPr="00ED3C78">
              <w:rPr>
                <w:b/>
                <w:bCs/>
                <w:color w:val="1F497D"/>
                <w:highlight w:val="yellow"/>
                <w:u w:val="single"/>
              </w:rPr>
              <w:t>OPEN2</w:t>
            </w:r>
            <w:r w:rsidR="00AF7D6D">
              <w:rPr>
                <w:color w:val="1F497D"/>
                <w:highlight w:val="yellow"/>
              </w:rPr>
              <w:t>:</w:t>
            </w:r>
            <w:r w:rsidR="00AF7D6D" w:rsidRPr="00ED3C78">
              <w:rPr>
                <w:color w:val="1F497D"/>
              </w:rPr>
              <w:t xml:space="preserve"> </w:t>
            </w:r>
            <w:bookmarkStart w:id="993" w:name="OPEN2"/>
            <w:r w:rsidR="00AF7D6D" w:rsidRPr="00ED3C78">
              <w:rPr>
                <w:i/>
                <w:iCs/>
                <w:color w:val="1F497D"/>
              </w:rPr>
              <w:t>Should CL_DEVICE_MAX_SAMPLERS be based on number of HW samplers (COI_ENGINE_INFO.NumTXS)</w:t>
            </w:r>
            <w:ins w:id="994" w:author="Dmitry Kaptsenel" w:date="2011-07-11T16:14:00Z">
              <w:r w:rsidR="001F0297">
                <w:rPr>
                  <w:i/>
                  <w:iCs/>
                  <w:color w:val="1F497D"/>
                </w:rPr>
                <w:t xml:space="preserve"> or be same as for CPU Device</w:t>
              </w:r>
            </w:ins>
            <w:r w:rsidR="00AF7D6D" w:rsidRPr="00ED3C78">
              <w:rPr>
                <w:i/>
                <w:iCs/>
                <w:color w:val="1F497D"/>
              </w:rPr>
              <w:t>?</w:t>
            </w:r>
            <w:bookmarkEnd w:id="993"/>
          </w:p>
        </w:tc>
      </w:tr>
      <w:tr w:rsidR="00AF7D6D"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F7D6D" w:rsidRPr="00067580" w:rsidRDefault="00AF7D6D" w:rsidP="00DF7AA9">
            <w:pPr>
              <w:pStyle w:val="TableNormal0"/>
              <w:rPr>
                <w:rFonts w:eastAsiaTheme="minorHAnsi" w:cs="Calibri"/>
                <w:sz w:val="18"/>
                <w:szCs w:val="18"/>
              </w:rPr>
            </w:pPr>
            <w:r w:rsidRPr="00067580">
              <w:rPr>
                <w:sz w:val="18"/>
                <w:szCs w:val="18"/>
              </w:rPr>
              <w:t>CL_DEVICE_MAX_PARAMETER_SIZE</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F7D6D" w:rsidRPr="00067580" w:rsidRDefault="00AF7D6D" w:rsidP="00DF7AA9">
            <w:pPr>
              <w:pStyle w:val="TableNormal0"/>
              <w:rPr>
                <w:rFonts w:ascii="Calibri" w:eastAsiaTheme="minorHAnsi" w:hAnsi="Calibri" w:cs="Calibri"/>
                <w:color w:val="1F497D"/>
                <w:sz w:val="22"/>
                <w:szCs w:val="22"/>
              </w:rPr>
            </w:pPr>
            <w:r w:rsidRPr="00067580">
              <w:rPr>
                <w:color w:val="1F497D"/>
              </w:rPr>
              <w:t>Max size in bytes of the arguments that can be passed to a kernel</w:t>
            </w:r>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F7D6D" w:rsidRPr="00D1127E" w:rsidRDefault="00AF7D6D">
            <w:pPr>
              <w:pStyle w:val="TableNormal0"/>
              <w:rPr>
                <w:b/>
                <w:bCs/>
                <w:color w:val="1F497D"/>
                <w:highlight w:val="yellow"/>
                <w:u w:val="single"/>
                <w:rPrChange w:id="995" w:author="Dmitry Kaptsenel" w:date="2011-07-11T10:47:00Z">
                  <w:rPr>
                    <w:rFonts w:ascii="Calibri" w:eastAsiaTheme="minorHAnsi" w:hAnsi="Calibri" w:cs="Calibri"/>
                    <w:b/>
                    <w:noProof/>
                    <w:color w:val="1F497D"/>
                    <w:sz w:val="22"/>
                    <w:szCs w:val="22"/>
                    <w:lang w:bidi="ar-SA"/>
                  </w:rPr>
                </w:rPrChange>
              </w:rPr>
              <w:pPrChange w:id="996" w:author="Dmitry Kaptsenel" w:date="2011-07-11T10:47:00Z">
                <w:pPr>
                  <w:pStyle w:val="TableNormal0"/>
                  <w:pBdr>
                    <w:bottom w:val="single" w:sz="4" w:space="1" w:color="auto"/>
                  </w:pBdr>
                  <w:ind w:left="2880" w:right="720"/>
                </w:pPr>
              </w:pPrChange>
            </w:pPr>
            <w:r w:rsidRPr="00067580">
              <w:rPr>
                <w:color w:val="1F497D"/>
              </w:rPr>
              <w:t>MIC Device Agent</w:t>
            </w:r>
            <w:ins w:id="997" w:author="Dmitry Kaptsenel" w:date="2011-07-11T10:47:00Z">
              <w:r w:rsidR="00D1127E">
                <w:rPr>
                  <w:color w:val="1F497D"/>
                </w:rPr>
                <w:br/>
              </w:r>
              <w:r w:rsidR="00D1127E" w:rsidRPr="00E76BFB">
                <w:rPr>
                  <w:color w:val="1F497D"/>
                </w:rPr>
                <w:t>Same as for CPU Device</w:t>
              </w:r>
            </w:ins>
          </w:p>
        </w:tc>
      </w:tr>
      <w:tr w:rsidR="00AF7D6D"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F7D6D" w:rsidRPr="00067580" w:rsidRDefault="00AF7D6D" w:rsidP="00DF7AA9">
            <w:pPr>
              <w:pStyle w:val="TableNormal0"/>
              <w:rPr>
                <w:rFonts w:eastAsiaTheme="minorHAnsi" w:cs="Calibri"/>
                <w:sz w:val="18"/>
                <w:szCs w:val="18"/>
              </w:rPr>
            </w:pPr>
            <w:r w:rsidRPr="00067580">
              <w:rPr>
                <w:sz w:val="18"/>
                <w:szCs w:val="18"/>
              </w:rPr>
              <w:t>CL_DEVICE_MEM_BASE_ADDR_ALIGN</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F7D6D" w:rsidRPr="00067580" w:rsidRDefault="00AF7D6D" w:rsidP="00DF7AA9">
            <w:pPr>
              <w:pStyle w:val="TableNormal0"/>
              <w:rPr>
                <w:rFonts w:ascii="Calibri" w:eastAsiaTheme="minorHAnsi" w:hAnsi="Calibri" w:cs="Calibri"/>
                <w:color w:val="1F497D"/>
                <w:sz w:val="22"/>
                <w:szCs w:val="22"/>
              </w:rPr>
            </w:pPr>
            <w:r w:rsidRPr="00067580">
              <w:rPr>
                <w:color w:val="1F497D"/>
              </w:rPr>
              <w:t>Alignment of the largest built-in data type or its multiply (in bits)</w:t>
            </w:r>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F7D6D" w:rsidRPr="00067580" w:rsidRDefault="00AF7D6D" w:rsidP="00DF7AA9">
            <w:pPr>
              <w:pStyle w:val="TableNormal0"/>
              <w:rPr>
                <w:rFonts w:ascii="Calibri" w:eastAsiaTheme="minorHAnsi" w:hAnsi="Calibri" w:cs="Calibri"/>
                <w:color w:val="1F497D"/>
                <w:sz w:val="22"/>
                <w:szCs w:val="22"/>
              </w:rPr>
            </w:pPr>
            <w:r w:rsidRPr="00067580">
              <w:rPr>
                <w:color w:val="1F497D"/>
              </w:rPr>
              <w:t>MIC Device Agent</w:t>
            </w:r>
            <w:r>
              <w:rPr>
                <w:color w:val="1F497D"/>
              </w:rPr>
              <w:br/>
              <w:t>The value should be 512</w:t>
            </w:r>
            <w:ins w:id="998" w:author="Dmitry Kaptsenel" w:date="2011-07-11T13:08:00Z">
              <w:r w:rsidR="00830965">
                <w:rPr>
                  <w:color w:val="1F497D"/>
                </w:rPr>
                <w:t>*8</w:t>
              </w:r>
            </w:ins>
          </w:p>
        </w:tc>
      </w:tr>
      <w:tr w:rsidR="00AF7D6D"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F7D6D" w:rsidRPr="00067580" w:rsidRDefault="00AF7D6D" w:rsidP="00DF7AA9">
            <w:pPr>
              <w:pStyle w:val="TableNormal0"/>
              <w:rPr>
                <w:rFonts w:eastAsiaTheme="minorHAnsi" w:cs="Calibri"/>
                <w:sz w:val="18"/>
                <w:szCs w:val="18"/>
              </w:rPr>
            </w:pPr>
            <w:r w:rsidRPr="00067580">
              <w:rPr>
                <w:sz w:val="18"/>
                <w:szCs w:val="18"/>
              </w:rPr>
              <w:t>CL_DEVICE_MIN_DATA_TYPE_ALIGN_SIZE</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F7D6D" w:rsidRPr="00067580" w:rsidRDefault="00AF7D6D" w:rsidP="00DF7AA9">
            <w:pPr>
              <w:pStyle w:val="TableNormal0"/>
              <w:rPr>
                <w:rFonts w:ascii="Calibri" w:eastAsiaTheme="minorHAnsi" w:hAnsi="Calibri" w:cs="Calibri"/>
                <w:color w:val="1F497D"/>
                <w:sz w:val="22"/>
                <w:szCs w:val="22"/>
              </w:rPr>
            </w:pPr>
            <w:r w:rsidRPr="00067580">
              <w:rPr>
                <w:color w:val="1F497D"/>
              </w:rPr>
              <w:t>Alignment of the largest built-in data type or its multiply (in bytes)</w:t>
            </w:r>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RDefault="00AF7D6D">
            <w:pPr>
              <w:pStyle w:val="TableNormal0"/>
              <w:rPr>
                <w:rFonts w:ascii="Calibri" w:eastAsiaTheme="minorHAnsi" w:hAnsi="Calibri" w:cs="Calibri"/>
                <w:b/>
                <w:noProof/>
                <w:color w:val="1F497D"/>
                <w:sz w:val="22"/>
                <w:szCs w:val="22"/>
                <w:lang w:bidi="ar-SA"/>
              </w:rPr>
              <w:pPrChange w:id="999" w:author="Dmitry Kaptsenel" w:date="2011-07-11T13:17:00Z">
                <w:pPr>
                  <w:pStyle w:val="TableNormal0"/>
                  <w:pBdr>
                    <w:bottom w:val="single" w:sz="4" w:space="1" w:color="auto"/>
                  </w:pBdr>
                  <w:ind w:left="2880" w:right="720"/>
                </w:pPr>
              </w:pPrChange>
            </w:pPr>
            <w:r w:rsidRPr="00067580">
              <w:rPr>
                <w:color w:val="1F497D"/>
              </w:rPr>
              <w:t>MIC Device Agent</w:t>
            </w:r>
            <w:ins w:id="1000" w:author="Dmitry Kaptsenel" w:date="2011-07-11T13:17:00Z">
              <w:r w:rsidR="00904AAA">
                <w:rPr>
                  <w:color w:val="1F497D"/>
                </w:rPr>
                <w:br/>
              </w:r>
            </w:ins>
            <w:ins w:id="1001" w:author="Dmitry Kaptsenel" w:date="2011-07-11T16:15:00Z">
              <w:r w:rsidR="009F5F53" w:rsidRPr="009F5F53">
                <w:rPr>
                  <w:b/>
                  <w:bCs/>
                  <w:color w:val="1F497D"/>
                  <w:highlight w:val="yellow"/>
                  <w:u w:val="single"/>
                  <w:rPrChange w:id="1002" w:author="Dmitry Kaptsenel" w:date="2011-07-11T16:15:00Z">
                    <w:rPr>
                      <w:color w:val="1F497D"/>
                    </w:rPr>
                  </w:rPrChange>
                </w:rPr>
                <w:t>OPEN37:</w:t>
              </w:r>
              <w:r w:rsidR="009F5F53">
                <w:rPr>
                  <w:color w:val="1F497D"/>
                </w:rPr>
                <w:t xml:space="preserve"> </w:t>
              </w:r>
              <w:bookmarkStart w:id="1003" w:name="OPEN37"/>
              <w:r w:rsidR="009F5F53" w:rsidRPr="009F5F53">
                <w:rPr>
                  <w:i/>
                  <w:iCs/>
                  <w:color w:val="1F497D"/>
                  <w:rPrChange w:id="1004" w:author="Dmitry Kaptsenel" w:date="2011-07-11T16:15:00Z">
                    <w:rPr>
                      <w:color w:val="1F497D"/>
                    </w:rPr>
                  </w:rPrChange>
                </w:rPr>
                <w:t>Is CL_DEVICE_MIN_DATA_TYPE_ALIGN_SIZE same as for CPU Device?</w:t>
              </w:r>
            </w:ins>
            <w:bookmarkEnd w:id="1003"/>
          </w:p>
        </w:tc>
      </w:tr>
      <w:tr w:rsidR="00AF7D6D"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F7D6D" w:rsidRPr="00067580" w:rsidRDefault="00AF7D6D" w:rsidP="00DF7AA9">
            <w:pPr>
              <w:pStyle w:val="TableNormal0"/>
              <w:rPr>
                <w:rFonts w:eastAsiaTheme="minorHAnsi" w:cs="Calibri"/>
                <w:sz w:val="18"/>
                <w:szCs w:val="18"/>
              </w:rPr>
            </w:pPr>
            <w:r w:rsidRPr="00067580">
              <w:rPr>
                <w:sz w:val="18"/>
                <w:szCs w:val="18"/>
              </w:rPr>
              <w:t>CL_DEVICE_SINGLE_FP_CONFIG</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F7D6D" w:rsidRPr="00067580" w:rsidRDefault="00AF7D6D" w:rsidP="00DF7AA9">
            <w:pPr>
              <w:pStyle w:val="TableNormal0"/>
              <w:rPr>
                <w:rFonts w:ascii="Calibri" w:eastAsiaTheme="minorHAnsi" w:hAnsi="Calibri" w:cs="Calibri"/>
                <w:color w:val="1F497D"/>
                <w:sz w:val="22"/>
                <w:szCs w:val="22"/>
              </w:rPr>
            </w:pPr>
            <w:r w:rsidRPr="00067580">
              <w:rPr>
                <w:color w:val="1F497D"/>
              </w:rPr>
              <w:t>Single precision FP capabilities</w:t>
            </w:r>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F7D6D" w:rsidRPr="00067580" w:rsidRDefault="00AF7D6D">
            <w:pPr>
              <w:pStyle w:val="TableNormal0"/>
              <w:rPr>
                <w:rFonts w:ascii="Calibri" w:eastAsiaTheme="minorHAnsi" w:hAnsi="Calibri" w:cs="Calibri"/>
                <w:b/>
                <w:noProof/>
                <w:color w:val="1F497D"/>
                <w:sz w:val="22"/>
                <w:szCs w:val="22"/>
                <w:lang w:bidi="ar-SA"/>
              </w:rPr>
              <w:pPrChange w:id="1005" w:author="Dmitry Kaptsenel" w:date="2011-07-11T16:16:00Z">
                <w:pPr>
                  <w:pStyle w:val="TableNormal0"/>
                  <w:pBdr>
                    <w:bottom w:val="single" w:sz="4" w:space="1" w:color="auto"/>
                  </w:pBdr>
                  <w:ind w:left="2880" w:right="720"/>
                </w:pPr>
              </w:pPrChange>
            </w:pPr>
            <w:r w:rsidRPr="00067580">
              <w:rPr>
                <w:color w:val="1F497D"/>
              </w:rPr>
              <w:t>MIC Device Agent</w:t>
            </w:r>
            <w:del w:id="1006" w:author="Dmitry Kaptsenel" w:date="2011-07-11T13:16:00Z">
              <w:r w:rsidRPr="00067580" w:rsidDel="00904AAA">
                <w:rPr>
                  <w:color w:val="1F497D"/>
                </w:rPr>
                <w:delText xml:space="preserve"> </w:delText>
              </w:r>
            </w:del>
            <w:del w:id="1007" w:author="Dmitry Kaptsenel" w:date="2011-07-11T14:37:00Z">
              <w:r w:rsidRPr="00067580" w:rsidDel="007D78E0">
                <w:rPr>
                  <w:color w:val="1F497D"/>
                </w:rPr>
                <w:delText>?</w:delText>
              </w:r>
            </w:del>
            <w:ins w:id="1008" w:author="Dmitry Kaptsenel" w:date="2011-07-11T13:17:00Z">
              <w:r w:rsidR="00904AAA">
                <w:rPr>
                  <w:color w:val="1F497D"/>
                </w:rPr>
                <w:br/>
              </w:r>
            </w:ins>
            <w:ins w:id="1009" w:author="Dmitry Kaptsenel" w:date="2011-07-11T16:16:00Z">
              <w:r w:rsidR="00581B3D" w:rsidRPr="00E76BFB">
                <w:rPr>
                  <w:b/>
                  <w:bCs/>
                  <w:color w:val="1F497D"/>
                  <w:highlight w:val="yellow"/>
                  <w:u w:val="single"/>
                </w:rPr>
                <w:t>OPEN3</w:t>
              </w:r>
              <w:r w:rsidR="00581B3D">
                <w:rPr>
                  <w:b/>
                  <w:bCs/>
                  <w:color w:val="1F497D"/>
                  <w:highlight w:val="yellow"/>
                  <w:u w:val="single"/>
                </w:rPr>
                <w:t>8</w:t>
              </w:r>
              <w:r w:rsidR="00581B3D" w:rsidRPr="00E76BFB">
                <w:rPr>
                  <w:b/>
                  <w:bCs/>
                  <w:color w:val="1F497D"/>
                  <w:highlight w:val="yellow"/>
                  <w:u w:val="single"/>
                </w:rPr>
                <w:t>:</w:t>
              </w:r>
              <w:r w:rsidR="00581B3D">
                <w:rPr>
                  <w:color w:val="1F497D"/>
                </w:rPr>
                <w:t xml:space="preserve"> </w:t>
              </w:r>
              <w:bookmarkStart w:id="1010" w:name="OPEN38"/>
              <w:r w:rsidR="00581B3D" w:rsidRPr="00E76BFB">
                <w:rPr>
                  <w:i/>
                  <w:iCs/>
                  <w:color w:val="1F497D"/>
                </w:rPr>
                <w:t xml:space="preserve">Is </w:t>
              </w:r>
              <w:r w:rsidR="00581B3D" w:rsidRPr="00581B3D">
                <w:rPr>
                  <w:i/>
                  <w:iCs/>
                  <w:color w:val="1F497D"/>
                </w:rPr>
                <w:t xml:space="preserve">CL_DEVICE_SINGLE_FP_CONFIG </w:t>
              </w:r>
              <w:r w:rsidR="00581B3D" w:rsidRPr="00E76BFB">
                <w:rPr>
                  <w:i/>
                  <w:iCs/>
                  <w:color w:val="1F497D"/>
                </w:rPr>
                <w:t>same as for CPU Device?</w:t>
              </w:r>
            </w:ins>
            <w:bookmarkEnd w:id="1010"/>
          </w:p>
        </w:tc>
      </w:tr>
      <w:tr w:rsidR="00904AAA" w:rsidRPr="002D10D4" w:rsidTr="00DF7AA9">
        <w:trPr>
          <w:cantSplit/>
          <w:ins w:id="1011" w:author="Dmitry Kaptsenel" w:date="2011-07-11T13:17:00Z"/>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904AAA" w:rsidRPr="00067580" w:rsidRDefault="00904AAA" w:rsidP="00DF7AA9">
            <w:pPr>
              <w:pStyle w:val="TableNormal0"/>
              <w:rPr>
                <w:ins w:id="1012" w:author="Dmitry Kaptsenel" w:date="2011-07-11T13:17:00Z"/>
                <w:sz w:val="18"/>
                <w:szCs w:val="18"/>
              </w:rPr>
            </w:pPr>
            <w:ins w:id="1013" w:author="Dmitry Kaptsenel" w:date="2011-07-11T13:17:00Z">
              <w:r w:rsidRPr="00904AAA">
                <w:rPr>
                  <w:sz w:val="18"/>
                  <w:szCs w:val="18"/>
                </w:rPr>
                <w:t>CL_DEVICE_DOUBLE_FP_CONFIG</w:t>
              </w:r>
            </w:ins>
            <w:ins w:id="1014" w:author="Dmitry Kaptsenel" w:date="2011-07-11T13:18:00Z">
              <w:r>
                <w:rPr>
                  <w:sz w:val="18"/>
                  <w:szCs w:val="18"/>
                </w:rPr>
                <w:br/>
                <w:t>** new in OpenCL 1.2 **</w:t>
              </w:r>
            </w:ins>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904AAA" w:rsidRPr="00067580" w:rsidRDefault="00904AAA" w:rsidP="00DF7AA9">
            <w:pPr>
              <w:pStyle w:val="TableNormal0"/>
              <w:rPr>
                <w:ins w:id="1015" w:author="Dmitry Kaptsenel" w:date="2011-07-11T13:17:00Z"/>
                <w:color w:val="1F497D"/>
              </w:rPr>
            </w:pPr>
            <w:ins w:id="1016" w:author="Dmitry Kaptsenel" w:date="2011-07-11T13:18:00Z">
              <w:r>
                <w:rPr>
                  <w:color w:val="1F497D"/>
                </w:rPr>
                <w:t>Double</w:t>
              </w:r>
              <w:r w:rsidRPr="00067580">
                <w:rPr>
                  <w:color w:val="1F497D"/>
                </w:rPr>
                <w:t xml:space="preserve"> precision FP capabilities</w:t>
              </w:r>
            </w:ins>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904AAA" w:rsidRPr="00067580" w:rsidRDefault="00581B3D" w:rsidP="00DF7AA9">
            <w:pPr>
              <w:pStyle w:val="TableNormal0"/>
              <w:rPr>
                <w:ins w:id="1017" w:author="Dmitry Kaptsenel" w:date="2011-07-11T13:17:00Z"/>
                <w:color w:val="1F497D"/>
              </w:rPr>
            </w:pPr>
            <w:ins w:id="1018" w:author="Dmitry Kaptsenel" w:date="2011-07-11T16:17:00Z">
              <w:r w:rsidRPr="00067580">
                <w:rPr>
                  <w:color w:val="1F497D"/>
                </w:rPr>
                <w:t>MIC Device Agent</w:t>
              </w:r>
              <w:r>
                <w:rPr>
                  <w:color w:val="1F497D"/>
                </w:rPr>
                <w:br/>
              </w:r>
              <w:r w:rsidRPr="00E76BFB">
                <w:rPr>
                  <w:b/>
                  <w:bCs/>
                  <w:color w:val="1F497D"/>
                  <w:highlight w:val="yellow"/>
                  <w:u w:val="single"/>
                </w:rPr>
                <w:t>OPEN3</w:t>
              </w:r>
              <w:r>
                <w:rPr>
                  <w:b/>
                  <w:bCs/>
                  <w:color w:val="1F497D"/>
                  <w:highlight w:val="yellow"/>
                  <w:u w:val="single"/>
                </w:rPr>
                <w:t>9</w:t>
              </w:r>
              <w:r w:rsidRPr="00E76BFB">
                <w:rPr>
                  <w:b/>
                  <w:bCs/>
                  <w:color w:val="1F497D"/>
                  <w:highlight w:val="yellow"/>
                  <w:u w:val="single"/>
                </w:rPr>
                <w:t>:</w:t>
              </w:r>
              <w:r>
                <w:rPr>
                  <w:color w:val="1F497D"/>
                </w:rPr>
                <w:t xml:space="preserve"> </w:t>
              </w:r>
              <w:bookmarkStart w:id="1019" w:name="OPEN39"/>
              <w:r w:rsidRPr="00E76BFB">
                <w:rPr>
                  <w:i/>
                  <w:iCs/>
                  <w:color w:val="1F497D"/>
                </w:rPr>
                <w:t xml:space="preserve">Is </w:t>
              </w:r>
              <w:r w:rsidRPr="00581B3D">
                <w:rPr>
                  <w:i/>
                  <w:iCs/>
                  <w:color w:val="1F497D"/>
                </w:rPr>
                <w:t xml:space="preserve">CL_DEVICE_DOUBLE_FP_CONFIG </w:t>
              </w:r>
              <w:r w:rsidRPr="00E76BFB">
                <w:rPr>
                  <w:i/>
                  <w:iCs/>
                  <w:color w:val="1F497D"/>
                </w:rPr>
                <w:t>same as for CPU Device?</w:t>
              </w:r>
            </w:ins>
            <w:bookmarkEnd w:id="1019"/>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t>CL_DEVICE_GLOBAL_MEM_CACHE_TYPE</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Type of global memory cache</w:t>
            </w:r>
          </w:p>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supported</w:t>
            </w:r>
            <w:ins w:id="1020" w:author="Dmitry Kaptsenel" w:date="2011-07-11T13:19:00Z">
              <w:r w:rsidR="00234A91">
                <w:rPr>
                  <w:color w:val="1F497D"/>
                </w:rPr>
                <w:t xml:space="preserve"> </w:t>
              </w:r>
            </w:ins>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MIC Device Agent</w:t>
            </w:r>
            <w:ins w:id="1021" w:author="Dmitry Kaptsenel" w:date="2011-07-11T13:19:00Z">
              <w:r w:rsidR="00234A91">
                <w:rPr>
                  <w:color w:val="1F497D"/>
                </w:rPr>
                <w:br/>
              </w:r>
              <w:r w:rsidR="00234A91" w:rsidRPr="00E76BFB">
                <w:rPr>
                  <w:color w:val="1F497D"/>
                </w:rPr>
                <w:t>Same as for CPU Device</w:t>
              </w:r>
            </w:ins>
            <w:r w:rsidRPr="00067580">
              <w:rPr>
                <w:color w:val="1F497D"/>
              </w:rPr>
              <w:t xml:space="preserve"> </w:t>
            </w:r>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t>CL_DEVICE_GLOBAL_MEM_CACHELINE_SIZE</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Size of global memory cache line in bytes.</w:t>
            </w:r>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904AAA" w:rsidRPr="00067580" w:rsidRDefault="001C36F0" w:rsidP="009F385E">
            <w:pPr>
              <w:pStyle w:val="TableNormal0"/>
              <w:rPr>
                <w:rFonts w:ascii="Calibri" w:eastAsiaTheme="minorHAnsi" w:hAnsi="Calibri" w:cs="Calibri"/>
                <w:color w:val="1F497D"/>
                <w:sz w:val="22"/>
                <w:szCs w:val="22"/>
              </w:rPr>
            </w:pPr>
            <w:ins w:id="1022" w:author="Dmitry Kaptsenel" w:date="2011-07-11T13:20:00Z">
              <w:r w:rsidRPr="00067580">
                <w:rPr>
                  <w:color w:val="1F497D"/>
                </w:rPr>
                <w:t>MIC Device Agent</w:t>
              </w:r>
              <w:r>
                <w:rPr>
                  <w:b/>
                  <w:bCs/>
                  <w:color w:val="1F497D"/>
                  <w:highlight w:val="yellow"/>
                  <w:u w:val="single"/>
                </w:rPr>
                <w:br/>
              </w:r>
            </w:ins>
            <w:r w:rsidR="00904AAA" w:rsidRPr="00B07AB2">
              <w:rPr>
                <w:b/>
                <w:bCs/>
                <w:color w:val="1F497D"/>
                <w:highlight w:val="yellow"/>
                <w:u w:val="single"/>
              </w:rPr>
              <w:t>OPEN3:</w:t>
            </w:r>
            <w:r w:rsidR="00904AAA" w:rsidRPr="00067580">
              <w:rPr>
                <w:color w:val="1F497D"/>
              </w:rPr>
              <w:t xml:space="preserve"> </w:t>
            </w:r>
            <w:bookmarkStart w:id="1023" w:name="OPEN3"/>
            <w:r w:rsidR="00904AAA" w:rsidRPr="00B07AB2">
              <w:rPr>
                <w:i/>
                <w:iCs/>
                <w:color w:val="1F497D"/>
              </w:rPr>
              <w:t xml:space="preserve">Is CL_DEVICE_GLOBAL_MEM_CACHELINE_SIZE equal to </w:t>
            </w:r>
            <w:r w:rsidR="00904AAA">
              <w:rPr>
                <w:i/>
                <w:iCs/>
                <w:color w:val="1F497D"/>
              </w:rPr>
              <w:t>C</w:t>
            </w:r>
            <w:r w:rsidR="00904AAA" w:rsidRPr="00B07AB2">
              <w:rPr>
                <w:i/>
                <w:iCs/>
                <w:color w:val="1F497D"/>
              </w:rPr>
              <w:t>OI_ENGINE_INFO.CacheLineSize?</w:t>
            </w:r>
            <w:bookmarkEnd w:id="1023"/>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t>CL_DEVICE_GLOBAL_MEM_CACHE_SIZE</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Size of global memory cache in bytes.</w:t>
            </w:r>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RDefault="0098325C" w:rsidP="00874E3C">
            <w:pPr>
              <w:pStyle w:val="TableNormal0"/>
              <w:rPr>
                <w:rFonts w:ascii="Calibri" w:eastAsiaTheme="minorHAnsi" w:hAnsi="Calibri" w:cs="Calibri"/>
                <w:color w:val="1F497D"/>
                <w:sz w:val="22"/>
                <w:szCs w:val="22"/>
              </w:rPr>
            </w:pPr>
            <w:ins w:id="1024" w:author="Dmitry Kaptsenel" w:date="2011-07-11T13:20:00Z">
              <w:r w:rsidRPr="00067580">
                <w:rPr>
                  <w:color w:val="1F497D"/>
                </w:rPr>
                <w:t>MIC Device Agent</w:t>
              </w:r>
              <w:r>
                <w:rPr>
                  <w:b/>
                  <w:bCs/>
                  <w:color w:val="1F497D"/>
                  <w:highlight w:val="yellow"/>
                  <w:u w:val="single"/>
                </w:rPr>
                <w:br/>
              </w:r>
            </w:ins>
            <w:r w:rsidR="00904AAA" w:rsidRPr="00580C3B">
              <w:rPr>
                <w:b/>
                <w:bCs/>
                <w:color w:val="1F497D"/>
                <w:highlight w:val="yellow"/>
                <w:u w:val="single"/>
              </w:rPr>
              <w:t>OPEN4:</w:t>
            </w:r>
            <w:bookmarkStart w:id="1025" w:name="OPEN4"/>
            <w:r w:rsidR="00904AAA" w:rsidRPr="00274BDE">
              <w:rPr>
                <w:i/>
                <w:iCs/>
                <w:color w:val="1F497D"/>
              </w:rPr>
              <w:t>Is CL_DEVICE_GLOBAL_MEM_CACHE_SIZE equal to COI_ENGINE_INFO.CacheSize?</w:t>
            </w:r>
            <w:bookmarkEnd w:id="1025"/>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t>CL_DEVICE_GLOBAL_MEM_SIZE</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Size of global device memory in bytes.</w:t>
            </w:r>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904AAA" w:rsidRPr="00067580" w:rsidDel="00EE3366" w:rsidRDefault="00904AAA">
            <w:pPr>
              <w:pStyle w:val="TableNormal0"/>
              <w:rPr>
                <w:del w:id="1026" w:author="Dmitry Kaptsenel" w:date="2011-07-11T13:20:00Z"/>
                <w:rFonts w:ascii="Calibri" w:eastAsiaTheme="minorHAnsi" w:hAnsi="Calibri" w:cs="Calibri"/>
                <w:b/>
                <w:noProof/>
                <w:color w:val="1F497D"/>
                <w:sz w:val="22"/>
                <w:szCs w:val="22"/>
                <w:lang w:bidi="ar-SA"/>
              </w:rPr>
              <w:pPrChange w:id="1027" w:author="Dmitry Kaptsenel" w:date="2011-07-11T13:21:00Z">
                <w:pPr>
                  <w:pStyle w:val="TableNormal0"/>
                  <w:pBdr>
                    <w:bottom w:val="single" w:sz="4" w:space="1" w:color="auto"/>
                  </w:pBdr>
                  <w:ind w:left="2880" w:right="720"/>
                </w:pPr>
              </w:pPrChange>
            </w:pPr>
            <w:r w:rsidRPr="00067580">
              <w:rPr>
                <w:color w:val="1F497D"/>
              </w:rPr>
              <w:t xml:space="preserve">Based </w:t>
            </w:r>
            <w:ins w:id="1028" w:author="Dmitry Kaptsenel" w:date="2011-07-11T13:20:00Z">
              <w:r w:rsidR="00EE3366">
                <w:rPr>
                  <w:color w:val="1F497D"/>
                </w:rPr>
                <w:t>(</w:t>
              </w:r>
            </w:ins>
            <w:ins w:id="1029" w:author="Dmitry Kaptsenel" w:date="2011-07-11T13:21:00Z">
              <w:r w:rsidR="00EE3366">
                <w:rPr>
                  <w:color w:val="1F497D"/>
                </w:rPr>
                <w:t xml:space="preserve">¾) </w:t>
              </w:r>
            </w:ins>
            <w:ins w:id="1030" w:author="Dmitry Kaptsenel" w:date="2011-07-11T13:20:00Z">
              <w:r w:rsidR="00EE3366">
                <w:rPr>
                  <w:color w:val="1F497D"/>
                </w:rPr>
                <w:t xml:space="preserve"> </w:t>
              </w:r>
            </w:ins>
            <w:r w:rsidRPr="00067580">
              <w:rPr>
                <w:color w:val="1F497D"/>
              </w:rPr>
              <w:t>on</w:t>
            </w:r>
          </w:p>
          <w:p w:rsidR="00904AAA" w:rsidRPr="00067580" w:rsidRDefault="00EE3366">
            <w:pPr>
              <w:pStyle w:val="TableNormal0"/>
              <w:rPr>
                <w:rFonts w:ascii="Calibri" w:eastAsiaTheme="minorHAnsi" w:hAnsi="Calibri" w:cs="Calibri"/>
                <w:b/>
                <w:noProof/>
                <w:color w:val="1F497D"/>
                <w:sz w:val="22"/>
                <w:szCs w:val="22"/>
                <w:highlight w:val="yellow"/>
                <w:lang w:bidi="ar-SA"/>
              </w:rPr>
              <w:pPrChange w:id="1031" w:author="Dmitry Kaptsenel" w:date="2011-07-11T13:20:00Z">
                <w:pPr>
                  <w:pStyle w:val="TableNormal0"/>
                  <w:pBdr>
                    <w:bottom w:val="single" w:sz="4" w:space="1" w:color="auto"/>
                  </w:pBdr>
                  <w:ind w:left="2880" w:right="720"/>
                </w:pPr>
              </w:pPrChange>
            </w:pPr>
            <w:ins w:id="1032" w:author="Dmitry Kaptsenel" w:date="2011-07-11T13:20:00Z">
              <w:r>
                <w:rPr>
                  <w:color w:val="1F497D"/>
                  <w:sz w:val="18"/>
                  <w:szCs w:val="18"/>
                </w:rPr>
                <w:br/>
              </w:r>
            </w:ins>
            <w:r w:rsidR="00904AAA" w:rsidRPr="00067580">
              <w:rPr>
                <w:color w:val="1F497D"/>
                <w:sz w:val="18"/>
                <w:szCs w:val="18"/>
              </w:rPr>
              <w:t>COI_ENGINE_INFO.PhysicalMemory</w:t>
            </w:r>
            <w:r w:rsidR="00904AAA">
              <w:rPr>
                <w:color w:val="1F497D"/>
                <w:sz w:val="18"/>
                <w:szCs w:val="18"/>
              </w:rPr>
              <w:br/>
              <w:t>(Fraction of Buffer Limit in COICreateProcess)</w:t>
            </w:r>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lastRenderedPageBreak/>
              <w:t>CL_DEVICE_MAX_CONSTANT_BUFFER_SIZE</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Max size in bytes of a constant buffer allocation</w:t>
            </w:r>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RDefault="00904AAA">
            <w:pPr>
              <w:pStyle w:val="TableNormal0"/>
              <w:rPr>
                <w:rFonts w:ascii="Calibri" w:eastAsiaTheme="minorHAnsi" w:hAnsi="Calibri" w:cs="Calibri"/>
                <w:b/>
                <w:noProof/>
                <w:color w:val="1F497D"/>
                <w:sz w:val="22"/>
                <w:szCs w:val="22"/>
                <w:lang w:bidi="ar-SA"/>
              </w:rPr>
              <w:pPrChange w:id="1033" w:author="Dmitry Kaptsenel" w:date="2011-07-11T16:19:00Z">
                <w:pPr>
                  <w:pStyle w:val="TableNormal0"/>
                  <w:pBdr>
                    <w:bottom w:val="single" w:sz="4" w:space="1" w:color="auto"/>
                  </w:pBdr>
                  <w:ind w:left="2880" w:right="720"/>
                </w:pPr>
              </w:pPrChange>
            </w:pPr>
            <w:del w:id="1034" w:author="Dmitry Kaptsenel" w:date="2011-07-11T16:18:00Z">
              <w:r w:rsidRPr="00067580" w:rsidDel="00024C4A">
                <w:rPr>
                  <w:color w:val="1F497D"/>
                </w:rPr>
                <w:delText>MIC Device Agent</w:delText>
              </w:r>
            </w:del>
            <w:ins w:id="1035" w:author="Dmitry Kaptsenel" w:date="2011-07-11T16:18:00Z">
              <w:r w:rsidR="00024C4A" w:rsidRPr="00067580">
                <w:rPr>
                  <w:color w:val="1F497D"/>
                </w:rPr>
                <w:t>MIC Device Agent</w:t>
              </w:r>
              <w:r w:rsidR="00024C4A">
                <w:rPr>
                  <w:b/>
                  <w:bCs/>
                  <w:color w:val="1F497D"/>
                  <w:highlight w:val="yellow"/>
                  <w:u w:val="single"/>
                </w:rPr>
                <w:br/>
                <w:t>OPEN40</w:t>
              </w:r>
              <w:r w:rsidR="00024C4A" w:rsidRPr="00B07AB2">
                <w:rPr>
                  <w:b/>
                  <w:bCs/>
                  <w:color w:val="1F497D"/>
                  <w:highlight w:val="yellow"/>
                  <w:u w:val="single"/>
                </w:rPr>
                <w:t>:</w:t>
              </w:r>
              <w:r w:rsidR="00024C4A" w:rsidRPr="00067580">
                <w:rPr>
                  <w:color w:val="1F497D"/>
                </w:rPr>
                <w:t xml:space="preserve"> </w:t>
              </w:r>
              <w:bookmarkStart w:id="1036" w:name="OPEN40"/>
              <w:r w:rsidR="00024C4A" w:rsidRPr="00B07AB2">
                <w:rPr>
                  <w:i/>
                  <w:iCs/>
                  <w:color w:val="1F497D"/>
                </w:rPr>
                <w:t xml:space="preserve">Is </w:t>
              </w:r>
            </w:ins>
            <w:ins w:id="1037" w:author="Dmitry Kaptsenel" w:date="2011-07-11T16:19:00Z">
              <w:r w:rsidR="00024C4A" w:rsidRPr="00024C4A">
                <w:rPr>
                  <w:i/>
                  <w:iCs/>
                  <w:color w:val="1F497D"/>
                </w:rPr>
                <w:t>CL_DEVICE_MAX_CONSTANT_BUFFER_SIZE</w:t>
              </w:r>
            </w:ins>
            <w:ins w:id="1038" w:author="Dmitry Kaptsenel" w:date="2011-07-11T16:18:00Z">
              <w:r w:rsidR="00024C4A" w:rsidRPr="00B07AB2">
                <w:rPr>
                  <w:i/>
                  <w:iCs/>
                  <w:color w:val="1F497D"/>
                </w:rPr>
                <w:t xml:space="preserve"> </w:t>
              </w:r>
            </w:ins>
            <w:ins w:id="1039" w:author="Dmitry Kaptsenel" w:date="2011-07-11T16:19:00Z">
              <w:r w:rsidR="00024C4A">
                <w:rPr>
                  <w:i/>
                  <w:iCs/>
                  <w:color w:val="1F497D"/>
                </w:rPr>
                <w:t>same as for CPU Device</w:t>
              </w:r>
            </w:ins>
            <w:ins w:id="1040" w:author="Dmitry Kaptsenel" w:date="2011-07-11T16:18:00Z">
              <w:r w:rsidR="00024C4A" w:rsidRPr="00B07AB2">
                <w:rPr>
                  <w:i/>
                  <w:iCs/>
                  <w:color w:val="1F497D"/>
                </w:rPr>
                <w:t>?</w:t>
              </w:r>
            </w:ins>
            <w:bookmarkEnd w:id="1036"/>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t>CL_DEVICE_MAX_CONSTANT_ARGS</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Max number of arguments declared with the __constant qualifier in a kernel</w:t>
            </w:r>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MIC Device Agent</w:t>
            </w:r>
            <w:ins w:id="1041" w:author="Dmitry Kaptsenel" w:date="2011-07-11T13:23:00Z">
              <w:r w:rsidR="00A341C6">
                <w:rPr>
                  <w:color w:val="1F497D"/>
                </w:rPr>
                <w:br/>
              </w:r>
              <w:r w:rsidR="00A341C6" w:rsidRPr="00E76BFB">
                <w:rPr>
                  <w:color w:val="1F497D"/>
                </w:rPr>
                <w:t>Same as for CPU Device</w:t>
              </w:r>
            </w:ins>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t>CL_DEVICE_LOCAL_MEM_TYPE</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Type of local memory supported</w:t>
            </w:r>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MIC Device Agent</w:t>
            </w:r>
            <w:ins w:id="1042" w:author="Dmitry Kaptsenel" w:date="2011-07-11T13:23:00Z">
              <w:r w:rsidR="008C4C25">
                <w:rPr>
                  <w:color w:val="1F497D"/>
                </w:rPr>
                <w:br/>
              </w:r>
              <w:r w:rsidR="008C4C25" w:rsidRPr="00E76BFB">
                <w:rPr>
                  <w:color w:val="1F497D"/>
                </w:rPr>
                <w:t>Same as for CPU Device</w:t>
              </w:r>
            </w:ins>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t>CL_DEVICE_LOCAL_MEM_SIZE</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Size of local memory arena in bytes</w:t>
            </w:r>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MIC Device Agent</w:t>
            </w:r>
            <w:ins w:id="1043" w:author="Dmitry Kaptsenel" w:date="2011-07-11T13:23:00Z">
              <w:r w:rsidR="00E44831">
                <w:rPr>
                  <w:color w:val="1F497D"/>
                </w:rPr>
                <w:br/>
              </w:r>
              <w:r w:rsidR="00E44831" w:rsidRPr="00E76BFB">
                <w:rPr>
                  <w:color w:val="1F497D"/>
                </w:rPr>
                <w:t>Same as for CPU Device</w:t>
              </w:r>
            </w:ins>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t>CL_DEVICE_ERROR_CORRECTION_SUPPORT</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CL_TRUE if the device implements error correction for all accesses to compute device memory (global and constant).</w:t>
            </w:r>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MIC Device Agent</w:t>
            </w:r>
            <w:ins w:id="1044" w:author="Dmitry Kaptsenel" w:date="2011-07-11T13:23:00Z">
              <w:r w:rsidR="00E44831">
                <w:rPr>
                  <w:color w:val="1F497D"/>
                </w:rPr>
                <w:br/>
              </w:r>
              <w:r w:rsidR="00E44831" w:rsidRPr="00E76BFB">
                <w:rPr>
                  <w:color w:val="1F497D"/>
                </w:rPr>
                <w:t>Same as for CPU Device</w:t>
              </w:r>
            </w:ins>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t>CL_DEVICE_HOST_UNIFIED_MEMORY</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Is CL_TRUE if the device and the host have a unified memory subsystem and is CL_FALSE otherwise.</w:t>
            </w:r>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MIC Device Agent</w:t>
            </w:r>
            <w:ins w:id="1045" w:author="Dmitry Kaptsenel" w:date="2011-07-11T13:24:00Z">
              <w:r w:rsidR="00146E3F">
                <w:rPr>
                  <w:color w:val="1F497D"/>
                </w:rPr>
                <w:br/>
                <w:t>CL_FALSE</w:t>
              </w:r>
            </w:ins>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t>CL_DEVICE_PROFILING_TIMER_RESOLUTION</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Del="00F572E3" w:rsidRDefault="00904AAA" w:rsidP="00DF7AA9">
            <w:pPr>
              <w:pStyle w:val="TableNormal0"/>
              <w:rPr>
                <w:del w:id="1046" w:author="Dmitry Kaptsenel" w:date="2011-07-11T13:32:00Z"/>
                <w:color w:val="1F497D"/>
              </w:rPr>
            </w:pPr>
            <w:r w:rsidRPr="00067580">
              <w:rPr>
                <w:color w:val="1F497D"/>
              </w:rPr>
              <w:t>Describes the resolution of device timer. This is measured in</w:t>
            </w:r>
            <w:ins w:id="1047" w:author="Dmitry Kaptsenel" w:date="2011-07-11T13:32:00Z">
              <w:r w:rsidR="00F572E3">
                <w:rPr>
                  <w:color w:val="1F497D"/>
                </w:rPr>
                <w:br/>
              </w:r>
            </w:ins>
          </w:p>
          <w:p w:rsidR="00904AAA" w:rsidRPr="00067580" w:rsidRDefault="00904AAA">
            <w:pPr>
              <w:pStyle w:val="TableNormal0"/>
              <w:rPr>
                <w:rFonts w:ascii="Calibri" w:eastAsiaTheme="minorHAnsi" w:hAnsi="Calibri" w:cs="Calibri"/>
                <w:color w:val="1F497D"/>
                <w:sz w:val="22"/>
                <w:szCs w:val="22"/>
              </w:rPr>
            </w:pPr>
            <w:r w:rsidRPr="00067580">
              <w:rPr>
                <w:color w:val="1F497D"/>
              </w:rPr>
              <w:t>Nanoseconds.</w:t>
            </w:r>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Del="00BE308B" w:rsidRDefault="00904AAA">
            <w:pPr>
              <w:pStyle w:val="TableNormal0"/>
              <w:rPr>
                <w:del w:id="1048" w:author="Dmitry Kaptsenel" w:date="2011-07-11T13:27:00Z"/>
                <w:rFonts w:ascii="Calibri" w:eastAsiaTheme="minorHAnsi" w:hAnsi="Calibri" w:cs="Calibri"/>
                <w:b/>
                <w:noProof/>
                <w:color w:val="1F497D"/>
                <w:sz w:val="22"/>
                <w:szCs w:val="22"/>
                <w:lang w:bidi="ar-SA"/>
              </w:rPr>
              <w:pPrChange w:id="1049" w:author="Dmitry Kaptsenel" w:date="2011-07-11T13:27:00Z">
                <w:pPr>
                  <w:pStyle w:val="TableNormal0"/>
                  <w:pBdr>
                    <w:bottom w:val="single" w:sz="4" w:space="1" w:color="auto"/>
                  </w:pBdr>
                  <w:ind w:left="2880" w:right="720"/>
                </w:pPr>
              </w:pPrChange>
            </w:pPr>
            <w:r w:rsidRPr="00067580">
              <w:rPr>
                <w:color w:val="1F497D"/>
              </w:rPr>
              <w:t>Based on</w:t>
            </w:r>
          </w:p>
          <w:p w:rsidR="00904AAA" w:rsidRPr="00067580" w:rsidRDefault="00BE308B">
            <w:pPr>
              <w:pStyle w:val="TableNormal0"/>
              <w:rPr>
                <w:rFonts w:ascii="Calibri" w:eastAsiaTheme="minorHAnsi" w:hAnsi="Calibri" w:cs="Calibri"/>
                <w:b/>
                <w:noProof/>
                <w:color w:val="1F497D"/>
                <w:sz w:val="22"/>
                <w:szCs w:val="22"/>
                <w:highlight w:val="yellow"/>
                <w:lang w:bidi="ar-SA"/>
              </w:rPr>
              <w:pPrChange w:id="1050" w:author="Dmitry Kaptsenel" w:date="2011-07-11T13:27:00Z">
                <w:pPr>
                  <w:pStyle w:val="TableNormal0"/>
                  <w:pBdr>
                    <w:bottom w:val="single" w:sz="4" w:space="1" w:color="auto"/>
                  </w:pBdr>
                  <w:ind w:left="2880" w:right="720"/>
                </w:pPr>
              </w:pPrChange>
            </w:pPr>
            <w:ins w:id="1051" w:author="Dmitry Kaptsenel" w:date="2011-07-11T13:27:00Z">
              <w:r>
                <w:rPr>
                  <w:color w:val="1F497D"/>
                  <w:sz w:val="18"/>
                  <w:szCs w:val="18"/>
                </w:rPr>
                <w:br/>
              </w:r>
            </w:ins>
            <w:r w:rsidR="00904AAA" w:rsidRPr="00067580">
              <w:rPr>
                <w:color w:val="1F497D"/>
                <w:sz w:val="18"/>
                <w:szCs w:val="18"/>
              </w:rPr>
              <w:t>COI_ENGINE_INFO.CoreMaximumFreq</w:t>
            </w:r>
            <w:ins w:id="1052" w:author="Dmitry Kaptsenel" w:date="2011-07-11T13:27:00Z">
              <w:r>
                <w:rPr>
                  <w:color w:val="1F497D"/>
                  <w:sz w:val="18"/>
                  <w:szCs w:val="18"/>
                </w:rPr>
                <w:t xml:space="preserve"> or look at /proc/cpuinfo ?</w:t>
              </w:r>
            </w:ins>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t>CL_DEVICE_ENDIAN_LITTLE</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 xml:space="preserve">Endianess </w:t>
            </w:r>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MIC Device Agent</w:t>
            </w:r>
            <w:ins w:id="1053" w:author="Dmitry Kaptsenel" w:date="2011-07-11T13:28:00Z">
              <w:r w:rsidR="00E86EB5">
                <w:rPr>
                  <w:color w:val="1F497D"/>
                </w:rPr>
                <w:br/>
                <w:t>CL_TRUE</w:t>
              </w:r>
            </w:ins>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t>CL_DEVICE_AVAILABLE</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Is Device Available?</w:t>
            </w:r>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MIC Device Agent</w:t>
            </w:r>
            <w:ins w:id="1054" w:author="Dmitry Kaptsenel" w:date="2011-07-11T13:29:00Z">
              <w:r w:rsidR="00EA12DA">
                <w:rPr>
                  <w:color w:val="1F497D"/>
                </w:rPr>
                <w:br/>
                <w:t>CL_TRUE/CL_FALSE</w:t>
              </w:r>
            </w:ins>
            <w:r w:rsidRPr="00067580">
              <w:rPr>
                <w:color w:val="1F497D"/>
              </w:rPr>
              <w:t xml:space="preserve"> </w:t>
            </w:r>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t>CL_DEVICE_COMPILER_AVAILABLE</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Is Compiler Available?</w:t>
            </w:r>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MIC Device Agent</w:t>
            </w:r>
            <w:ins w:id="1055" w:author="Dmitry Kaptsenel" w:date="2011-07-11T13:29:00Z">
              <w:r w:rsidR="00F81267">
                <w:rPr>
                  <w:color w:val="1F497D"/>
                </w:rPr>
                <w:br/>
                <w:t>CL_TRUE</w:t>
              </w:r>
            </w:ins>
          </w:p>
        </w:tc>
      </w:tr>
      <w:tr w:rsidR="00B32DD4" w:rsidRPr="002D10D4" w:rsidTr="00DF7AA9">
        <w:trPr>
          <w:cantSplit/>
          <w:ins w:id="1056" w:author="Dmitry Kaptsenel" w:date="2011-07-11T13:30:00Z"/>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B32DD4" w:rsidRPr="00067580" w:rsidRDefault="00B32DD4" w:rsidP="00DF7AA9">
            <w:pPr>
              <w:pStyle w:val="TableNormal0"/>
              <w:rPr>
                <w:ins w:id="1057" w:author="Dmitry Kaptsenel" w:date="2011-07-11T13:30:00Z"/>
                <w:sz w:val="18"/>
                <w:szCs w:val="18"/>
              </w:rPr>
            </w:pPr>
            <w:ins w:id="1058" w:author="Dmitry Kaptsenel" w:date="2011-07-11T13:30:00Z">
              <w:r w:rsidRPr="00B32DD4">
                <w:rPr>
                  <w:sz w:val="18"/>
                  <w:szCs w:val="18"/>
                </w:rPr>
                <w:t>CL_DEVICE_LINKER_AVAILABLE</w:t>
              </w:r>
            </w:ins>
            <w:ins w:id="1059" w:author="Dmitry Kaptsenel" w:date="2011-07-11T13:31:00Z">
              <w:r w:rsidR="008910D6">
                <w:rPr>
                  <w:sz w:val="18"/>
                  <w:szCs w:val="18"/>
                </w:rPr>
                <w:br/>
                <w:t>** new in OpenCL 1.2 **</w:t>
              </w:r>
            </w:ins>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B32DD4" w:rsidRPr="00067580" w:rsidRDefault="00B32DD4">
            <w:pPr>
              <w:pStyle w:val="TableNormal0"/>
              <w:rPr>
                <w:ins w:id="1060" w:author="Dmitry Kaptsenel" w:date="2011-07-11T13:30:00Z"/>
                <w:b/>
                <w:noProof/>
                <w:color w:val="1F497D"/>
                <w:sz w:val="28"/>
                <w:lang w:bidi="ar-SA"/>
              </w:rPr>
              <w:pPrChange w:id="1061" w:author="Dmitry Kaptsenel" w:date="2011-07-11T13:30:00Z">
                <w:pPr>
                  <w:pStyle w:val="TableNormal0"/>
                  <w:pBdr>
                    <w:bottom w:val="single" w:sz="4" w:space="1" w:color="auto"/>
                  </w:pBdr>
                  <w:ind w:left="2880" w:right="720"/>
                </w:pPr>
              </w:pPrChange>
            </w:pPr>
            <w:ins w:id="1062" w:author="Dmitry Kaptsenel" w:date="2011-07-11T13:30:00Z">
              <w:r w:rsidRPr="00067580">
                <w:rPr>
                  <w:color w:val="1F497D"/>
                </w:rPr>
                <w:t xml:space="preserve">Is </w:t>
              </w:r>
              <w:r>
                <w:rPr>
                  <w:color w:val="1F497D"/>
                </w:rPr>
                <w:t>Linker</w:t>
              </w:r>
              <w:r w:rsidRPr="00067580">
                <w:rPr>
                  <w:color w:val="1F497D"/>
                </w:rPr>
                <w:t xml:space="preserve"> Available?</w:t>
              </w:r>
            </w:ins>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B32DD4" w:rsidRPr="00067580" w:rsidRDefault="0086031A" w:rsidP="00DF7AA9">
            <w:pPr>
              <w:pStyle w:val="TableNormal0"/>
              <w:rPr>
                <w:ins w:id="1063" w:author="Dmitry Kaptsenel" w:date="2011-07-11T13:30:00Z"/>
                <w:color w:val="1F497D"/>
              </w:rPr>
            </w:pPr>
            <w:ins w:id="1064" w:author="Dmitry Kaptsenel" w:date="2011-07-11T16:20:00Z">
              <w:r w:rsidRPr="00067580">
                <w:rPr>
                  <w:color w:val="1F497D"/>
                </w:rPr>
                <w:t>MIC Device Agent</w:t>
              </w:r>
              <w:r>
                <w:rPr>
                  <w:b/>
                  <w:bCs/>
                  <w:color w:val="1F497D"/>
                  <w:highlight w:val="yellow"/>
                  <w:u w:val="single"/>
                </w:rPr>
                <w:br/>
                <w:t>OPEN41</w:t>
              </w:r>
              <w:r w:rsidRPr="00B07AB2">
                <w:rPr>
                  <w:b/>
                  <w:bCs/>
                  <w:color w:val="1F497D"/>
                  <w:highlight w:val="yellow"/>
                  <w:u w:val="single"/>
                </w:rPr>
                <w:t>:</w:t>
              </w:r>
              <w:r w:rsidRPr="00067580">
                <w:rPr>
                  <w:color w:val="1F497D"/>
                </w:rPr>
                <w:t xml:space="preserve"> </w:t>
              </w:r>
              <w:bookmarkStart w:id="1065" w:name="OPEN41"/>
              <w:r w:rsidRPr="0086031A">
                <w:rPr>
                  <w:i/>
                  <w:iCs/>
                  <w:color w:val="1F497D"/>
                </w:rPr>
                <w:t xml:space="preserve">Is CL_DEVICE_LINKER_AVAILABLE  same as for CPU Device </w:t>
              </w:r>
            </w:ins>
            <w:ins w:id="1066" w:author="Dmitry Kaptsenel" w:date="2011-07-11T13:31:00Z">
              <w:r w:rsidR="008910D6" w:rsidRPr="0086031A">
                <w:rPr>
                  <w:i/>
                  <w:iCs/>
                  <w:color w:val="1F497D"/>
                  <w:rPrChange w:id="1067" w:author="Dmitry Kaptsenel" w:date="2011-07-11T16:20:00Z">
                    <w:rPr>
                      <w:color w:val="1F497D"/>
                    </w:rPr>
                  </w:rPrChange>
                </w:rPr>
                <w:t>– CL_FALSE now?</w:t>
              </w:r>
            </w:ins>
            <w:bookmarkEnd w:id="1065"/>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t>CL_DEVICE_EXECUTION_CAPABILITIES</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Describes the execution capabilities of the device.</w:t>
            </w:r>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MIC Device Agent</w:t>
            </w:r>
            <w:ins w:id="1068" w:author="Dmitry Kaptsenel" w:date="2011-07-11T13:32:00Z">
              <w:r w:rsidR="00F572E3">
                <w:rPr>
                  <w:color w:val="1F497D"/>
                </w:rPr>
                <w:br/>
                <w:t>CL_EXEC_KERNEL</w:t>
              </w:r>
            </w:ins>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t>CL_DEVICE_QUEUE_PROPERTIES</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904AAA" w:rsidRPr="00067580" w:rsidDel="00F572E3" w:rsidRDefault="00904AAA">
            <w:pPr>
              <w:pStyle w:val="TableNormal0"/>
              <w:rPr>
                <w:del w:id="1069" w:author="Dmitry Kaptsenel" w:date="2011-07-11T13:31:00Z"/>
                <w:rFonts w:ascii="Calibri" w:eastAsiaTheme="minorHAnsi" w:hAnsi="Calibri" w:cs="Calibri"/>
                <w:b/>
                <w:noProof/>
                <w:color w:val="1F497D"/>
                <w:sz w:val="22"/>
                <w:szCs w:val="22"/>
                <w:lang w:bidi="ar-SA"/>
              </w:rPr>
              <w:pPrChange w:id="1070" w:author="Dmitry Kaptsenel" w:date="2011-07-11T13:31:00Z">
                <w:pPr>
                  <w:pStyle w:val="TableNormal0"/>
                  <w:pBdr>
                    <w:bottom w:val="single" w:sz="4" w:space="1" w:color="auto"/>
                  </w:pBdr>
                  <w:ind w:left="2880" w:right="720"/>
                </w:pPr>
              </w:pPrChange>
            </w:pPr>
            <w:r w:rsidRPr="00067580">
              <w:rPr>
                <w:color w:val="1F497D"/>
              </w:rPr>
              <w:t>Describes the command-queue</w:t>
            </w:r>
          </w:p>
          <w:p w:rsidR="00904AAA" w:rsidRPr="00067580" w:rsidRDefault="00F572E3">
            <w:pPr>
              <w:pStyle w:val="TableNormal0"/>
              <w:rPr>
                <w:rFonts w:ascii="Calibri" w:eastAsiaTheme="minorHAnsi" w:hAnsi="Calibri" w:cs="Calibri"/>
                <w:b/>
                <w:noProof/>
                <w:color w:val="1F497D"/>
                <w:sz w:val="22"/>
                <w:szCs w:val="22"/>
                <w:lang w:bidi="ar-SA"/>
              </w:rPr>
              <w:pPrChange w:id="1071" w:author="Dmitry Kaptsenel" w:date="2011-07-11T13:33:00Z">
                <w:pPr>
                  <w:pStyle w:val="TableNormal0"/>
                  <w:pBdr>
                    <w:bottom w:val="single" w:sz="4" w:space="1" w:color="auto"/>
                  </w:pBdr>
                  <w:ind w:left="2880" w:right="720"/>
                </w:pPr>
              </w:pPrChange>
            </w:pPr>
            <w:ins w:id="1072" w:author="Dmitry Kaptsenel" w:date="2011-07-11T13:32:00Z">
              <w:r>
                <w:rPr>
                  <w:color w:val="1F497D"/>
                </w:rPr>
                <w:br/>
              </w:r>
            </w:ins>
            <w:del w:id="1073" w:author="Dmitry Kaptsenel" w:date="2011-07-11T13:33:00Z">
              <w:r w:rsidR="00904AAA" w:rsidRPr="00067580" w:rsidDel="00C539BB">
                <w:rPr>
                  <w:color w:val="1F497D"/>
                </w:rPr>
                <w:delText>properties</w:delText>
              </w:r>
            </w:del>
            <w:ins w:id="1074" w:author="Dmitry Kaptsenel" w:date="2011-07-11T13:33:00Z">
              <w:r w:rsidR="00C539BB">
                <w:rPr>
                  <w:color w:val="1F497D"/>
                </w:rPr>
                <w:t>p</w:t>
              </w:r>
              <w:r w:rsidR="00C539BB" w:rsidRPr="00067580">
                <w:rPr>
                  <w:color w:val="1F497D"/>
                </w:rPr>
                <w:t>roperties</w:t>
              </w:r>
            </w:ins>
            <w:r w:rsidR="00904AAA" w:rsidRPr="00067580">
              <w:rPr>
                <w:color w:val="1F497D"/>
              </w:rPr>
              <w:t xml:space="preserve"> supported by the device.</w:t>
            </w:r>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MIC Device Agent</w:t>
            </w:r>
            <w:ins w:id="1075" w:author="Dmitry Kaptsenel" w:date="2011-07-11T13:33:00Z">
              <w:r w:rsidR="00C539BB">
                <w:rPr>
                  <w:color w:val="1F497D"/>
                </w:rPr>
                <w:br/>
              </w:r>
              <w:r w:rsidR="00C539BB" w:rsidRPr="00E76BFB">
                <w:rPr>
                  <w:color w:val="1F497D"/>
                </w:rPr>
                <w:t>Same as for CPU Device</w:t>
              </w:r>
            </w:ins>
          </w:p>
        </w:tc>
      </w:tr>
      <w:tr w:rsidR="00136C93" w:rsidRPr="002D10D4" w:rsidTr="00DF7AA9">
        <w:trPr>
          <w:cantSplit/>
          <w:ins w:id="1076" w:author="Dmitry Kaptsenel" w:date="2011-07-11T13:33:00Z"/>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136C93" w:rsidRPr="00067580" w:rsidRDefault="00136C93" w:rsidP="00DF7AA9">
            <w:pPr>
              <w:pStyle w:val="TableNormal0"/>
              <w:rPr>
                <w:ins w:id="1077" w:author="Dmitry Kaptsenel" w:date="2011-07-11T13:33:00Z"/>
                <w:sz w:val="18"/>
                <w:szCs w:val="18"/>
              </w:rPr>
            </w:pPr>
            <w:ins w:id="1078" w:author="Dmitry Kaptsenel" w:date="2011-07-11T13:33:00Z">
              <w:r w:rsidRPr="00136C93">
                <w:rPr>
                  <w:sz w:val="18"/>
                  <w:szCs w:val="18"/>
                </w:rPr>
                <w:t>CL_DEVICE_BUILT_IN_KERNELS</w:t>
              </w:r>
            </w:ins>
            <w:ins w:id="1079" w:author="Dmitry Kaptsenel" w:date="2011-07-11T13:34:00Z">
              <w:r w:rsidR="002B64B5">
                <w:rPr>
                  <w:sz w:val="18"/>
                  <w:szCs w:val="18"/>
                </w:rPr>
                <w:br/>
                <w:t>** new in OpenCL 1.2 **</w:t>
              </w:r>
            </w:ins>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136C93" w:rsidRPr="00067580" w:rsidRDefault="00136C93">
            <w:pPr>
              <w:pStyle w:val="TableNormal0"/>
              <w:rPr>
                <w:ins w:id="1080" w:author="Dmitry Kaptsenel" w:date="2011-07-11T13:33:00Z"/>
                <w:b/>
                <w:noProof/>
                <w:color w:val="1F497D"/>
                <w:sz w:val="28"/>
                <w:lang w:bidi="ar-SA"/>
              </w:rPr>
              <w:pPrChange w:id="1081" w:author="Dmitry Kaptsenel" w:date="2011-07-11T13:34:00Z">
                <w:pPr>
                  <w:pStyle w:val="TableNormal0"/>
                  <w:pBdr>
                    <w:bottom w:val="single" w:sz="4" w:space="1" w:color="auto"/>
                  </w:pBdr>
                  <w:ind w:left="2880" w:right="720"/>
                </w:pPr>
              </w:pPrChange>
            </w:pPr>
            <w:ins w:id="1082" w:author="Dmitry Kaptsenel" w:date="2011-07-11T13:34:00Z">
              <w:r w:rsidRPr="00136C93">
                <w:rPr>
                  <w:color w:val="1F497D"/>
                </w:rPr>
                <w:t>A semi-colon separated list of built-in kernels</w:t>
              </w:r>
              <w:r>
                <w:rPr>
                  <w:color w:val="1F497D"/>
                </w:rPr>
                <w:t xml:space="preserve"> </w:t>
              </w:r>
              <w:r w:rsidRPr="00136C93">
                <w:rPr>
                  <w:color w:val="1F497D"/>
                </w:rPr>
                <w:t>supported by the device.</w:t>
              </w:r>
            </w:ins>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136C93" w:rsidRPr="00067580" w:rsidRDefault="00136C93" w:rsidP="00DF7AA9">
            <w:pPr>
              <w:pStyle w:val="TableNormal0"/>
              <w:rPr>
                <w:ins w:id="1083" w:author="Dmitry Kaptsenel" w:date="2011-07-11T13:33:00Z"/>
                <w:color w:val="1F497D"/>
              </w:rPr>
            </w:pPr>
            <w:ins w:id="1084" w:author="Dmitry Kaptsenel" w:date="2011-07-11T13:34:00Z">
              <w:r w:rsidRPr="00067580">
                <w:rPr>
                  <w:color w:val="1F497D"/>
                </w:rPr>
                <w:t>MIC Device Agent</w:t>
              </w:r>
              <w:r>
                <w:rPr>
                  <w:color w:val="1F497D"/>
                </w:rPr>
                <w:br/>
                <w:t>null string</w:t>
              </w:r>
            </w:ins>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lastRenderedPageBreak/>
              <w:t>CL_DEVICE_PLATFORM</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Del="0027280B" w:rsidRDefault="00904AAA" w:rsidP="00DF7AA9">
            <w:pPr>
              <w:pStyle w:val="TableNormal0"/>
              <w:rPr>
                <w:del w:id="1085" w:author="Dmitry Kaptsenel" w:date="2011-07-11T13:35:00Z"/>
                <w:rFonts w:ascii="Calibri" w:eastAsiaTheme="minorHAnsi" w:hAnsi="Calibri" w:cs="Calibri"/>
                <w:color w:val="1F497D"/>
                <w:sz w:val="22"/>
                <w:szCs w:val="22"/>
              </w:rPr>
            </w:pPr>
            <w:r w:rsidRPr="00067580">
              <w:rPr>
                <w:color w:val="1F497D"/>
              </w:rPr>
              <w:t>The platform associated with this</w:t>
            </w:r>
            <w:ins w:id="1086" w:author="Dmitry Kaptsenel" w:date="2011-07-11T13:35:00Z">
              <w:r w:rsidR="0027280B">
                <w:rPr>
                  <w:color w:val="1F497D"/>
                </w:rPr>
                <w:t xml:space="preserve"> </w:t>
              </w:r>
            </w:ins>
          </w:p>
          <w:p w:rsidR="00904AAA" w:rsidRPr="00067580" w:rsidRDefault="00904AAA">
            <w:pPr>
              <w:pStyle w:val="TableNormal0"/>
              <w:rPr>
                <w:rFonts w:ascii="Calibri" w:eastAsiaTheme="minorHAnsi" w:hAnsi="Calibri" w:cs="Calibri"/>
                <w:b/>
                <w:noProof/>
                <w:color w:val="1F497D"/>
                <w:sz w:val="22"/>
                <w:szCs w:val="22"/>
                <w:lang w:bidi="ar-SA"/>
              </w:rPr>
              <w:pPrChange w:id="1087" w:author="Dmitry Kaptsenel" w:date="2011-07-11T13:35:00Z">
                <w:pPr>
                  <w:pStyle w:val="TableNormal0"/>
                  <w:pBdr>
                    <w:bottom w:val="single" w:sz="4" w:space="1" w:color="auto"/>
                  </w:pBdr>
                  <w:ind w:left="2880" w:right="720"/>
                </w:pPr>
              </w:pPrChange>
            </w:pPr>
            <w:r w:rsidRPr="00067580">
              <w:rPr>
                <w:color w:val="1F497D"/>
              </w:rPr>
              <w:t>device.</w:t>
            </w:r>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MIC Device Agent</w:t>
            </w:r>
            <w:ins w:id="1088" w:author="Dmitry Kaptsenel" w:date="2011-07-11T13:34:00Z">
              <w:r w:rsidR="0027280B">
                <w:rPr>
                  <w:color w:val="1F497D"/>
                </w:rPr>
                <w:br/>
              </w:r>
            </w:ins>
            <w:ins w:id="1089" w:author="Dmitry Kaptsenel" w:date="2011-07-11T13:35:00Z">
              <w:r w:rsidR="0027280B" w:rsidRPr="00E76BFB">
                <w:rPr>
                  <w:color w:val="1F497D"/>
                </w:rPr>
                <w:t>Same as for CPU Device</w:t>
              </w:r>
            </w:ins>
            <w:ins w:id="1090" w:author="Dmitry Kaptsenel" w:date="2011-07-11T13:36:00Z">
              <w:r w:rsidR="00F51B46">
                <w:rPr>
                  <w:color w:val="1F497D"/>
                </w:rPr>
                <w:t xml:space="preserve"> – </w:t>
              </w:r>
            </w:ins>
            <w:ins w:id="1091" w:author="Dmitry Kaptsenel" w:date="2011-07-11T13:37:00Z">
              <w:r w:rsidR="00F51B46">
                <w:rPr>
                  <w:color w:val="1F497D"/>
                </w:rPr>
                <w:t>a</w:t>
              </w:r>
            </w:ins>
            <w:ins w:id="1092" w:author="Dmitry Kaptsenel" w:date="2011-07-11T13:36:00Z">
              <w:r w:rsidR="00F51B46">
                <w:rPr>
                  <w:color w:val="1F497D"/>
                </w:rPr>
                <w:t>nswered by OpenCL Platform</w:t>
              </w:r>
            </w:ins>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t>CL_DEVICE_NAME</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Device name string.</w:t>
            </w:r>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MIC Device Agent</w:t>
            </w:r>
            <w:ins w:id="1093" w:author="Dmitry Kaptsenel" w:date="2011-07-11T13:37:00Z">
              <w:r w:rsidR="004E2D20">
                <w:rPr>
                  <w:color w:val="1F497D"/>
                </w:rPr>
                <w:br/>
                <w:t>MIC CPU Brand String</w:t>
              </w:r>
            </w:ins>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t>CL_DEVICE_VENDOR</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Vendor name string.</w:t>
            </w:r>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MIC Device Agent</w:t>
            </w:r>
            <w:ins w:id="1094" w:author="Dmitry Kaptsenel" w:date="2011-07-11T13:38:00Z">
              <w:r w:rsidR="00EF4855">
                <w:rPr>
                  <w:color w:val="1F497D"/>
                </w:rPr>
                <w:br/>
              </w:r>
            </w:ins>
            <w:ins w:id="1095" w:author="Dmitry Kaptsenel" w:date="2011-07-11T13:39:00Z">
              <w:r w:rsidR="006C65FD" w:rsidRPr="00E76BFB">
                <w:rPr>
                  <w:color w:val="1F497D"/>
                </w:rPr>
                <w:t>Same as for CPU Device</w:t>
              </w:r>
            </w:ins>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t>CL_DRIVER_VERSION</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OpenCL software driver version string</w:t>
            </w:r>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MIC Device Agent</w:t>
            </w:r>
            <w:ins w:id="1096" w:author="Dmitry Kaptsenel" w:date="2011-07-11T13:40:00Z">
              <w:r w:rsidR="00430810">
                <w:rPr>
                  <w:color w:val="1F497D"/>
                </w:rPr>
                <w:br/>
              </w:r>
              <w:r w:rsidR="00B657A4" w:rsidRPr="00E76BFB">
                <w:rPr>
                  <w:color w:val="1F497D"/>
                </w:rPr>
                <w:t>Same as for CPU Device</w:t>
              </w:r>
            </w:ins>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t>CL_DEVICE_PROFILE</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OpenCL profile string</w:t>
            </w:r>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MIC Device Agent</w:t>
            </w:r>
            <w:ins w:id="1097" w:author="Dmitry Kaptsenel" w:date="2011-07-11T13:40:00Z">
              <w:r w:rsidR="00B657A4">
                <w:rPr>
                  <w:color w:val="1F497D"/>
                </w:rPr>
                <w:br/>
              </w:r>
              <w:r w:rsidR="00B657A4" w:rsidRPr="00E76BFB">
                <w:rPr>
                  <w:color w:val="1F497D"/>
                </w:rPr>
                <w:t>Same as for CPU Device</w:t>
              </w:r>
            </w:ins>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t>CL_DEVICE_VERSION</w:t>
            </w:r>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OpenCL version string. Returns the OpenCL version supported by the device</w:t>
            </w:r>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MIC Device Agent</w:t>
            </w:r>
            <w:ins w:id="1098" w:author="Dmitry Kaptsenel" w:date="2011-07-11T13:40:00Z">
              <w:r w:rsidR="00B657A4">
                <w:rPr>
                  <w:color w:val="1F497D"/>
                </w:rPr>
                <w:br/>
              </w:r>
              <w:r w:rsidR="00B657A4" w:rsidRPr="00E76BFB">
                <w:rPr>
                  <w:color w:val="1F497D"/>
                </w:rPr>
                <w:t>Same as for CPU Device</w:t>
              </w:r>
            </w:ins>
          </w:p>
        </w:tc>
      </w:tr>
      <w:tr w:rsidR="00904AAA" w:rsidRPr="002D10D4" w:rsidTr="00DF7AA9">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904AAA" w:rsidRPr="00067580" w:rsidRDefault="00904AAA" w:rsidP="00DF7AA9">
            <w:pPr>
              <w:pStyle w:val="TableNormal0"/>
              <w:rPr>
                <w:rFonts w:eastAsiaTheme="minorHAnsi" w:cs="Calibri"/>
                <w:sz w:val="18"/>
                <w:szCs w:val="18"/>
              </w:rPr>
            </w:pPr>
            <w:r w:rsidRPr="00067580">
              <w:rPr>
                <w:sz w:val="18"/>
                <w:szCs w:val="18"/>
              </w:rPr>
              <w:t>CL_DEVICE_OPENCL_C_VERSION</w:t>
            </w:r>
          </w:p>
        </w:tc>
        <w:tc>
          <w:tcPr>
            <w:tcW w:w="3100"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RDefault="00904AAA">
            <w:pPr>
              <w:pStyle w:val="TableNormal0"/>
              <w:jc w:val="both"/>
              <w:rPr>
                <w:rFonts w:ascii="Calibri" w:eastAsiaTheme="minorHAnsi" w:hAnsi="Calibri" w:cs="Calibri"/>
                <w:b/>
                <w:noProof/>
                <w:color w:val="1F497D"/>
                <w:sz w:val="22"/>
                <w:szCs w:val="22"/>
                <w:lang w:bidi="ar-SA"/>
              </w:rPr>
              <w:pPrChange w:id="1099" w:author="Dmitry Kaptsenel" w:date="2011-07-11T14:23:00Z">
                <w:pPr>
                  <w:pStyle w:val="TableNormal0"/>
                  <w:pBdr>
                    <w:bottom w:val="single" w:sz="4" w:space="1" w:color="auto"/>
                  </w:pBdr>
                  <w:ind w:left="2880" w:right="720"/>
                </w:pPr>
              </w:pPrChange>
            </w:pPr>
            <w:r w:rsidRPr="00067580">
              <w:rPr>
                <w:color w:val="1F497D"/>
              </w:rPr>
              <w:t>OpenCL C version string. Returns the highest OpenCL C version supported by the compiler for this device</w:t>
            </w:r>
          </w:p>
        </w:tc>
        <w:tc>
          <w:tcPr>
            <w:tcW w:w="3078"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MIC Device Agent</w:t>
            </w:r>
            <w:ins w:id="1100" w:author="Dmitry Kaptsenel" w:date="2011-07-11T13:41:00Z">
              <w:r w:rsidR="00A01B6E">
                <w:rPr>
                  <w:color w:val="1F497D"/>
                </w:rPr>
                <w:br/>
              </w:r>
              <w:r w:rsidR="00A01B6E" w:rsidRPr="00E76BFB">
                <w:rPr>
                  <w:color w:val="1F497D"/>
                </w:rPr>
                <w:t>Same as for CPU Device</w:t>
              </w:r>
            </w:ins>
          </w:p>
        </w:tc>
      </w:tr>
      <w:tr w:rsidR="00904AAA" w:rsidRPr="002D10D4" w:rsidTr="00E94F8D">
        <w:tblPrEx>
          <w:tblW w:w="0" w:type="auto"/>
          <w:tblLayout w:type="fixed"/>
          <w:tblCellMar>
            <w:left w:w="0" w:type="dxa"/>
            <w:right w:w="0" w:type="dxa"/>
          </w:tblCellMar>
          <w:tblPrExChange w:id="1101" w:author="Dmitry Kaptsenel" w:date="2011-07-11T14:19:00Z">
            <w:tblPrEx>
              <w:tblW w:w="0" w:type="auto"/>
              <w:tblLayout w:type="fixed"/>
              <w:tblCellMar>
                <w:left w:w="0" w:type="dxa"/>
                <w:right w:w="0" w:type="dxa"/>
              </w:tblCellMar>
            </w:tblPrEx>
          </w:tblPrExChange>
        </w:tblPrEx>
        <w:trPr>
          <w:cantSplit/>
          <w:trPrChange w:id="1102" w:author="Dmitry Kaptsenel" w:date="2011-07-11T14:19:00Z">
            <w:trPr>
              <w:cantSplit/>
            </w:trPr>
          </w:trPrChange>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hideMark/>
            <w:tcPrChange w:id="1103" w:author="Dmitry Kaptsenel" w:date="2011-07-11T14:19:00Z">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hideMark/>
              </w:tcPr>
            </w:tcPrChange>
          </w:tcPr>
          <w:p w:rsidR="00904AAA" w:rsidRPr="00067580" w:rsidRDefault="00904AAA" w:rsidP="00DF7AA9">
            <w:pPr>
              <w:pStyle w:val="TableNormal0"/>
              <w:rPr>
                <w:rFonts w:eastAsiaTheme="minorHAnsi" w:cs="Calibri"/>
                <w:sz w:val="18"/>
                <w:szCs w:val="18"/>
              </w:rPr>
            </w:pPr>
            <w:r w:rsidRPr="00067580">
              <w:rPr>
                <w:sz w:val="18"/>
                <w:szCs w:val="18"/>
              </w:rPr>
              <w:t>CL_DEVICE_EXTENSIONS</w:t>
            </w:r>
          </w:p>
        </w:tc>
        <w:tc>
          <w:tcPr>
            <w:tcW w:w="3100" w:type="dxa"/>
            <w:tcBorders>
              <w:top w:val="nil"/>
              <w:left w:val="nil"/>
              <w:bottom w:val="nil"/>
              <w:right w:val="single" w:sz="8" w:space="0" w:color="FFFFFF"/>
            </w:tcBorders>
            <w:shd w:val="clear" w:color="auto" w:fill="E6EED5"/>
            <w:tcMar>
              <w:top w:w="0" w:type="dxa"/>
              <w:left w:w="108" w:type="dxa"/>
              <w:bottom w:w="0" w:type="dxa"/>
              <w:right w:w="108" w:type="dxa"/>
            </w:tcMar>
            <w:hideMark/>
            <w:tcPrChange w:id="1104" w:author="Dmitry Kaptsenel" w:date="2011-07-11T14:19:00Z">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Returns a space separated list of</w:t>
            </w:r>
          </w:p>
          <w:p w:rsidR="00904AAA" w:rsidRPr="00067580" w:rsidRDefault="00904AAA" w:rsidP="00DF7AA9">
            <w:pPr>
              <w:pStyle w:val="TableNormal0"/>
              <w:rPr>
                <w:rFonts w:ascii="Calibri" w:eastAsiaTheme="minorHAnsi" w:hAnsi="Calibri" w:cs="Calibri"/>
                <w:color w:val="1F497D"/>
                <w:sz w:val="22"/>
                <w:szCs w:val="22"/>
              </w:rPr>
            </w:pPr>
            <w:r w:rsidRPr="00067580">
              <w:rPr>
                <w:color w:val="1F497D"/>
              </w:rPr>
              <w:t>extension names supported by the device</w:t>
            </w:r>
          </w:p>
        </w:tc>
        <w:tc>
          <w:tcPr>
            <w:tcW w:w="3078" w:type="dxa"/>
            <w:tcBorders>
              <w:top w:val="nil"/>
              <w:left w:val="nil"/>
              <w:bottom w:val="nil"/>
              <w:right w:val="single" w:sz="8" w:space="0" w:color="FFFFFF"/>
            </w:tcBorders>
            <w:shd w:val="clear" w:color="auto" w:fill="E6EED5"/>
            <w:tcMar>
              <w:top w:w="0" w:type="dxa"/>
              <w:left w:w="108" w:type="dxa"/>
              <w:bottom w:w="0" w:type="dxa"/>
              <w:right w:w="108" w:type="dxa"/>
            </w:tcMar>
            <w:hideMark/>
            <w:tcPrChange w:id="1105" w:author="Dmitry Kaptsenel" w:date="2011-07-11T14:19:00Z">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904AAA" w:rsidRPr="00067580" w:rsidRDefault="00904AAA" w:rsidP="002D10D4">
            <w:pPr>
              <w:pStyle w:val="TableNormal0"/>
              <w:keepNext/>
              <w:rPr>
                <w:rFonts w:ascii="Calibri" w:eastAsiaTheme="minorHAnsi" w:hAnsi="Calibri" w:cs="Calibri"/>
                <w:color w:val="1F497D"/>
                <w:sz w:val="22"/>
                <w:szCs w:val="22"/>
              </w:rPr>
            </w:pPr>
            <w:r w:rsidRPr="00067580">
              <w:rPr>
                <w:color w:val="1F497D"/>
              </w:rPr>
              <w:t>MIC Device Agent</w:t>
            </w:r>
            <w:ins w:id="1106" w:author="Dmitry Kaptsenel" w:date="2011-07-11T14:19:00Z">
              <w:r w:rsidR="00E94F8D">
                <w:rPr>
                  <w:color w:val="1F497D"/>
                </w:rPr>
                <w:br/>
              </w:r>
              <w:r w:rsidR="00E94F8D" w:rsidRPr="00E76BFB">
                <w:rPr>
                  <w:color w:val="1F497D"/>
                </w:rPr>
                <w:t>Same as for CPU Device</w:t>
              </w:r>
            </w:ins>
          </w:p>
        </w:tc>
      </w:tr>
      <w:tr w:rsidR="00E94F8D" w:rsidRPr="002D10D4" w:rsidTr="00E94F8D">
        <w:tblPrEx>
          <w:tblW w:w="0" w:type="auto"/>
          <w:tblLayout w:type="fixed"/>
          <w:tblCellMar>
            <w:left w:w="0" w:type="dxa"/>
            <w:right w:w="0" w:type="dxa"/>
          </w:tblCellMar>
          <w:tblPrExChange w:id="1107" w:author="Dmitry Kaptsenel" w:date="2011-07-11T14:19:00Z">
            <w:tblPrEx>
              <w:tblW w:w="0" w:type="auto"/>
              <w:tblLayout w:type="fixed"/>
              <w:tblCellMar>
                <w:left w:w="0" w:type="dxa"/>
                <w:right w:w="0" w:type="dxa"/>
              </w:tblCellMar>
            </w:tblPrEx>
          </w:tblPrExChange>
        </w:tblPrEx>
        <w:trPr>
          <w:cantSplit/>
          <w:ins w:id="1108" w:author="Dmitry Kaptsenel" w:date="2011-07-11T14:19:00Z"/>
          <w:trPrChange w:id="1109" w:author="Dmitry Kaptsenel" w:date="2011-07-11T14:19:00Z">
            <w:trPr>
              <w:cantSplit/>
            </w:trPr>
          </w:trPrChange>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Change w:id="1110" w:author="Dmitry Kaptsenel" w:date="2011-07-11T14:19:00Z">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tcPrChange>
          </w:tcPr>
          <w:p w:rsidR="00E94F8D" w:rsidRPr="00067580" w:rsidRDefault="00E94F8D" w:rsidP="00DF7AA9">
            <w:pPr>
              <w:pStyle w:val="TableNormal0"/>
              <w:rPr>
                <w:ins w:id="1111" w:author="Dmitry Kaptsenel" w:date="2011-07-11T14:19:00Z"/>
                <w:sz w:val="18"/>
                <w:szCs w:val="18"/>
              </w:rPr>
            </w:pPr>
            <w:ins w:id="1112" w:author="Dmitry Kaptsenel" w:date="2011-07-11T14:19:00Z">
              <w:r w:rsidRPr="00E94F8D">
                <w:rPr>
                  <w:sz w:val="18"/>
                  <w:szCs w:val="18"/>
                </w:rPr>
                <w:t>CL_DEVICE_PRINTF_BUFFER_SIZE</w:t>
              </w:r>
            </w:ins>
            <w:ins w:id="1113" w:author="Dmitry Kaptsenel" w:date="2011-07-11T14:27:00Z">
              <w:r w:rsidR="009E344E">
                <w:rPr>
                  <w:sz w:val="18"/>
                  <w:szCs w:val="18"/>
                </w:rPr>
                <w:br/>
                <w:t>** new in OpenCL 1.2 **</w:t>
              </w:r>
            </w:ins>
          </w:p>
        </w:tc>
        <w:tc>
          <w:tcPr>
            <w:tcW w:w="3100" w:type="dxa"/>
            <w:tcBorders>
              <w:top w:val="nil"/>
              <w:left w:val="nil"/>
              <w:bottom w:val="nil"/>
              <w:right w:val="single" w:sz="8" w:space="0" w:color="FFFFFF"/>
            </w:tcBorders>
            <w:shd w:val="clear" w:color="auto" w:fill="E6EED5"/>
            <w:tcMar>
              <w:top w:w="0" w:type="dxa"/>
              <w:left w:w="108" w:type="dxa"/>
              <w:bottom w:w="0" w:type="dxa"/>
              <w:right w:w="108" w:type="dxa"/>
            </w:tcMar>
            <w:tcPrChange w:id="1114" w:author="Dmitry Kaptsenel" w:date="2011-07-11T14:19:00Z">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tcPrChange>
          </w:tcPr>
          <w:p w:rsidR="00E94F8D" w:rsidRPr="00067580" w:rsidRDefault="00E94F8D">
            <w:pPr>
              <w:pStyle w:val="TableNormal0"/>
              <w:jc w:val="both"/>
              <w:rPr>
                <w:ins w:id="1115" w:author="Dmitry Kaptsenel" w:date="2011-07-11T14:19:00Z"/>
                <w:b/>
                <w:noProof/>
                <w:color w:val="1F497D"/>
                <w:sz w:val="28"/>
                <w:lang w:bidi="ar-SA"/>
              </w:rPr>
              <w:pPrChange w:id="1116" w:author="Dmitry Kaptsenel" w:date="2011-07-11T14:23:00Z">
                <w:pPr>
                  <w:pStyle w:val="TableNormal0"/>
                  <w:pBdr>
                    <w:bottom w:val="single" w:sz="4" w:space="1" w:color="auto"/>
                  </w:pBdr>
                  <w:ind w:left="2880" w:right="720"/>
                </w:pPr>
              </w:pPrChange>
            </w:pPr>
            <w:ins w:id="1117" w:author="Dmitry Kaptsenel" w:date="2011-07-11T14:20:00Z">
              <w:r w:rsidRPr="00E94F8D">
                <w:rPr>
                  <w:color w:val="1F497D"/>
                </w:rPr>
                <w:t>Maximum size of the internal buffer that</w:t>
              </w:r>
              <w:r>
                <w:rPr>
                  <w:color w:val="1F497D"/>
                </w:rPr>
                <w:t xml:space="preserve"> </w:t>
              </w:r>
              <w:r w:rsidRPr="00E94F8D">
                <w:rPr>
                  <w:color w:val="1F497D"/>
                </w:rPr>
                <w:t>holds the output of printf calls from a kernel.</w:t>
              </w:r>
            </w:ins>
          </w:p>
        </w:tc>
        <w:tc>
          <w:tcPr>
            <w:tcW w:w="3078" w:type="dxa"/>
            <w:tcBorders>
              <w:top w:val="nil"/>
              <w:left w:val="nil"/>
              <w:bottom w:val="nil"/>
              <w:right w:val="single" w:sz="8" w:space="0" w:color="FFFFFF"/>
            </w:tcBorders>
            <w:shd w:val="clear" w:color="auto" w:fill="E6EED5"/>
            <w:tcMar>
              <w:top w:w="0" w:type="dxa"/>
              <w:left w:w="108" w:type="dxa"/>
              <w:bottom w:w="0" w:type="dxa"/>
              <w:right w:w="108" w:type="dxa"/>
            </w:tcMar>
            <w:tcPrChange w:id="1118" w:author="Dmitry Kaptsenel" w:date="2011-07-11T14:19:00Z">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tcPrChange>
          </w:tcPr>
          <w:p w:rsidR="00E94F8D" w:rsidRPr="00067580" w:rsidRDefault="00E94F8D" w:rsidP="002D10D4">
            <w:pPr>
              <w:pStyle w:val="TableNormal0"/>
              <w:keepNext/>
              <w:rPr>
                <w:ins w:id="1119" w:author="Dmitry Kaptsenel" w:date="2011-07-11T14:19:00Z"/>
                <w:color w:val="1F497D"/>
              </w:rPr>
            </w:pPr>
            <w:ins w:id="1120" w:author="Dmitry Kaptsenel" w:date="2011-07-11T14:20:00Z">
              <w:r>
                <w:rPr>
                  <w:color w:val="1F497D"/>
                </w:rPr>
                <w:t>MIC Device Agent</w:t>
              </w:r>
              <w:r>
                <w:rPr>
                  <w:color w:val="1F497D"/>
                </w:rPr>
                <w:br/>
                <w:t>Minimum 1M</w:t>
              </w:r>
            </w:ins>
          </w:p>
        </w:tc>
      </w:tr>
      <w:tr w:rsidR="00E94F8D" w:rsidRPr="002D10D4" w:rsidTr="00E94F8D">
        <w:tblPrEx>
          <w:tblW w:w="0" w:type="auto"/>
          <w:tblLayout w:type="fixed"/>
          <w:tblCellMar>
            <w:left w:w="0" w:type="dxa"/>
            <w:right w:w="0" w:type="dxa"/>
          </w:tblCellMar>
          <w:tblPrExChange w:id="1121" w:author="Dmitry Kaptsenel" w:date="2011-07-11T14:19:00Z">
            <w:tblPrEx>
              <w:tblW w:w="0" w:type="auto"/>
              <w:tblLayout w:type="fixed"/>
              <w:tblCellMar>
                <w:left w:w="0" w:type="dxa"/>
                <w:right w:w="0" w:type="dxa"/>
              </w:tblCellMar>
            </w:tblPrEx>
          </w:tblPrExChange>
        </w:tblPrEx>
        <w:trPr>
          <w:cantSplit/>
          <w:ins w:id="1122" w:author="Dmitry Kaptsenel" w:date="2011-07-11T14:19:00Z"/>
          <w:trPrChange w:id="1123" w:author="Dmitry Kaptsenel" w:date="2011-07-11T14:19:00Z">
            <w:trPr>
              <w:cantSplit/>
            </w:trPr>
          </w:trPrChange>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Change w:id="1124" w:author="Dmitry Kaptsenel" w:date="2011-07-11T14:19:00Z">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tcPrChange>
          </w:tcPr>
          <w:p w:rsidR="00E94F8D" w:rsidRPr="00067580" w:rsidRDefault="00E94F8D">
            <w:pPr>
              <w:pStyle w:val="TableNormal0"/>
              <w:rPr>
                <w:ins w:id="1125" w:author="Dmitry Kaptsenel" w:date="2011-07-11T14:19:00Z"/>
                <w:sz w:val="18"/>
                <w:szCs w:val="18"/>
              </w:rPr>
            </w:pPr>
            <w:ins w:id="1126" w:author="Dmitry Kaptsenel" w:date="2011-07-11T14:20:00Z">
              <w:r w:rsidRPr="00E94F8D">
                <w:rPr>
                  <w:sz w:val="18"/>
                  <w:szCs w:val="18"/>
                </w:rPr>
                <w:t>CL_DEVICE_PREFERRED_INTEROP_USER_SYNC</w:t>
              </w:r>
            </w:ins>
            <w:ins w:id="1127" w:author="Dmitry Kaptsenel" w:date="2011-07-11T14:27:00Z">
              <w:r w:rsidR="009E344E">
                <w:rPr>
                  <w:sz w:val="18"/>
                  <w:szCs w:val="18"/>
                </w:rPr>
                <w:br/>
                <w:t>** new in OpenCL 1.2 **</w:t>
              </w:r>
            </w:ins>
          </w:p>
        </w:tc>
        <w:tc>
          <w:tcPr>
            <w:tcW w:w="3100" w:type="dxa"/>
            <w:tcBorders>
              <w:top w:val="nil"/>
              <w:left w:val="nil"/>
              <w:bottom w:val="nil"/>
              <w:right w:val="single" w:sz="8" w:space="0" w:color="FFFFFF"/>
            </w:tcBorders>
            <w:shd w:val="clear" w:color="auto" w:fill="E6EED5"/>
            <w:tcMar>
              <w:top w:w="0" w:type="dxa"/>
              <w:left w:w="108" w:type="dxa"/>
              <w:bottom w:w="0" w:type="dxa"/>
              <w:right w:w="108" w:type="dxa"/>
            </w:tcMar>
            <w:tcPrChange w:id="1128" w:author="Dmitry Kaptsenel" w:date="2011-07-11T14:19:00Z">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tcPrChange>
          </w:tcPr>
          <w:p w:rsidR="00E94F8D" w:rsidRPr="00067580" w:rsidRDefault="00E94F8D">
            <w:pPr>
              <w:pStyle w:val="TableNormal0"/>
              <w:jc w:val="both"/>
              <w:rPr>
                <w:ins w:id="1129" w:author="Dmitry Kaptsenel" w:date="2011-07-11T14:19:00Z"/>
                <w:b/>
                <w:noProof/>
                <w:color w:val="1F497D"/>
                <w:sz w:val="28"/>
                <w:lang w:bidi="ar-SA"/>
              </w:rPr>
              <w:pPrChange w:id="1130" w:author="Dmitry Kaptsenel" w:date="2011-07-11T14:23:00Z">
                <w:pPr>
                  <w:pStyle w:val="TableNormal0"/>
                  <w:pBdr>
                    <w:bottom w:val="single" w:sz="4" w:space="1" w:color="auto"/>
                  </w:pBdr>
                  <w:ind w:left="2880" w:right="720"/>
                </w:pPr>
              </w:pPrChange>
            </w:pPr>
            <w:ins w:id="1131" w:author="Dmitry Kaptsenel" w:date="2011-07-11T14:22:00Z">
              <w:r w:rsidRPr="00E94F8D">
                <w:rPr>
                  <w:color w:val="1F497D"/>
                  <w:rPrChange w:id="1132" w:author="Dmitry Kaptsenel" w:date="2011-07-11T14:22:00Z">
                    <w:rPr>
                      <w:rFonts w:ascii="TimesNewRomanPSMT" w:hAnsi="TimesNewRomanPSMT" w:cs="TimesNewRomanPSMT"/>
                      <w:color w:val="E85454"/>
                      <w:sz w:val="18"/>
                      <w:szCs w:val="18"/>
                    </w:rPr>
                  </w:rPrChange>
                </w:rPr>
                <w:t>Is CL_TRUE if the device’s preference is for the user to be responsible for synchronization,</w:t>
              </w:r>
            </w:ins>
            <w:ins w:id="1133" w:author="Dmitry Kaptsenel" w:date="2011-07-11T14:23:00Z">
              <w:r>
                <w:rPr>
                  <w:color w:val="1F497D"/>
                </w:rPr>
                <w:t xml:space="preserve"> </w:t>
              </w:r>
            </w:ins>
            <w:ins w:id="1134" w:author="Dmitry Kaptsenel" w:date="2011-07-11T14:22:00Z">
              <w:r w:rsidRPr="00E94F8D">
                <w:rPr>
                  <w:color w:val="1F497D"/>
                  <w:rPrChange w:id="1135" w:author="Dmitry Kaptsenel" w:date="2011-07-11T14:22:00Z">
                    <w:rPr>
                      <w:rFonts w:ascii="TimesNewRomanPSMT" w:hAnsi="TimesNewRomanPSMT" w:cs="TimesNewRomanPSMT"/>
                      <w:color w:val="E85454"/>
                      <w:sz w:val="18"/>
                      <w:szCs w:val="18"/>
                    </w:rPr>
                  </w:rPrChange>
                </w:rPr>
                <w:t>when sharing memory objects between OpenCL and other APIs such as DirectX, CL_FALSE if the device / implementation has a performant path for performing</w:t>
              </w:r>
            </w:ins>
            <w:ins w:id="1136" w:author="Dmitry Kaptsenel" w:date="2011-07-11T14:23:00Z">
              <w:r>
                <w:rPr>
                  <w:color w:val="1F497D"/>
                </w:rPr>
                <w:t xml:space="preserve">  s</w:t>
              </w:r>
            </w:ins>
            <w:ins w:id="1137" w:author="Dmitry Kaptsenel" w:date="2011-07-11T14:22:00Z">
              <w:r w:rsidRPr="00E94F8D">
                <w:rPr>
                  <w:color w:val="1F497D"/>
                  <w:rPrChange w:id="1138" w:author="Dmitry Kaptsenel" w:date="2011-07-11T14:22:00Z">
                    <w:rPr>
                      <w:rFonts w:ascii="TimesNewRomanPSMT" w:hAnsi="TimesNewRomanPSMT" w:cs="TimesNewRomanPSMT"/>
                      <w:color w:val="E85454"/>
                      <w:sz w:val="18"/>
                      <w:szCs w:val="18"/>
                    </w:rPr>
                  </w:rPrChange>
                </w:rPr>
                <w:t>ynchronization of memory object shared between OpenCL and other APIs such as DirectX.</w:t>
              </w:r>
            </w:ins>
          </w:p>
        </w:tc>
        <w:tc>
          <w:tcPr>
            <w:tcW w:w="3078" w:type="dxa"/>
            <w:tcBorders>
              <w:top w:val="nil"/>
              <w:left w:val="nil"/>
              <w:bottom w:val="nil"/>
              <w:right w:val="single" w:sz="8" w:space="0" w:color="FFFFFF"/>
            </w:tcBorders>
            <w:shd w:val="clear" w:color="auto" w:fill="E6EED5"/>
            <w:tcMar>
              <w:top w:w="0" w:type="dxa"/>
              <w:left w:w="108" w:type="dxa"/>
              <w:bottom w:w="0" w:type="dxa"/>
              <w:right w:w="108" w:type="dxa"/>
            </w:tcMar>
            <w:tcPrChange w:id="1139" w:author="Dmitry Kaptsenel" w:date="2011-07-11T14:19:00Z">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tcPrChange>
          </w:tcPr>
          <w:p w:rsidR="00E94F8D" w:rsidRPr="00067580" w:rsidRDefault="00E94F8D">
            <w:pPr>
              <w:pStyle w:val="TableNormal0"/>
              <w:keepNext/>
              <w:rPr>
                <w:ins w:id="1140" w:author="Dmitry Kaptsenel" w:date="2011-07-11T14:19:00Z"/>
                <w:b/>
                <w:noProof/>
                <w:color w:val="1F497D"/>
                <w:sz w:val="28"/>
                <w:lang w:bidi="ar-SA"/>
              </w:rPr>
              <w:pPrChange w:id="1141" w:author="Dmitry Kaptsenel" w:date="2011-07-11T14:26:00Z">
                <w:pPr>
                  <w:pStyle w:val="TableNormal0"/>
                  <w:keepNext/>
                  <w:pBdr>
                    <w:bottom w:val="single" w:sz="4" w:space="1" w:color="auto"/>
                  </w:pBdr>
                  <w:ind w:left="2880" w:right="720"/>
                </w:pPr>
              </w:pPrChange>
            </w:pPr>
            <w:ins w:id="1142" w:author="Dmitry Kaptsenel" w:date="2011-07-11T14:23:00Z">
              <w:r>
                <w:rPr>
                  <w:color w:val="1F497D"/>
                </w:rPr>
                <w:t>MIC Device Agent?</w:t>
              </w:r>
              <w:r>
                <w:rPr>
                  <w:color w:val="1F497D"/>
                </w:rPr>
                <w:br/>
                <w:t>CL_TRUE?</w:t>
              </w:r>
            </w:ins>
            <w:ins w:id="1143" w:author="Dmitry Kaptsenel" w:date="2011-07-11T14:26:00Z">
              <w:r>
                <w:rPr>
                  <w:color w:val="1F497D"/>
                </w:rPr>
                <w:br/>
              </w:r>
            </w:ins>
            <w:ins w:id="1144" w:author="Dmitry Kaptsenel" w:date="2011-07-11T16:21:00Z">
              <w:r w:rsidR="00C460F4" w:rsidRPr="00C460F4">
                <w:rPr>
                  <w:b/>
                  <w:bCs/>
                  <w:color w:val="1F497D"/>
                  <w:highlight w:val="yellow"/>
                  <w:u w:val="single"/>
                  <w:rPrChange w:id="1145" w:author="Dmitry Kaptsenel" w:date="2011-07-11T16:22:00Z">
                    <w:rPr>
                      <w:color w:val="1F497D"/>
                    </w:rPr>
                  </w:rPrChange>
                </w:rPr>
                <w:t>OPEN42:</w:t>
              </w:r>
              <w:r w:rsidR="00C460F4">
                <w:rPr>
                  <w:color w:val="1F497D"/>
                </w:rPr>
                <w:t xml:space="preserve"> </w:t>
              </w:r>
            </w:ins>
            <w:bookmarkStart w:id="1146" w:name="OPEN42"/>
            <w:ins w:id="1147" w:author="Dmitry Kaptsenel" w:date="2011-07-11T14:26:00Z">
              <w:r w:rsidRPr="00C460F4">
                <w:rPr>
                  <w:i/>
                  <w:iCs/>
                  <w:color w:val="1F497D"/>
                  <w:rPrChange w:id="1148" w:author="Dmitry Kaptsenel" w:date="2011-07-11T16:22:00Z">
                    <w:rPr>
                      <w:color w:val="1F497D"/>
                    </w:rPr>
                  </w:rPrChange>
                </w:rPr>
                <w:t xml:space="preserve">Should Runtime answer </w:t>
              </w:r>
            </w:ins>
            <w:ins w:id="1149" w:author="Dmitry Kaptsenel" w:date="2011-07-11T16:22:00Z">
              <w:r w:rsidR="00C460F4" w:rsidRPr="00C460F4">
                <w:rPr>
                  <w:i/>
                  <w:iCs/>
                  <w:color w:val="1F497D"/>
                  <w:rPrChange w:id="1150" w:author="Dmitry Kaptsenel" w:date="2011-07-11T16:22:00Z">
                    <w:rPr>
                      <w:color w:val="1F497D"/>
                    </w:rPr>
                  </w:rPrChange>
                </w:rPr>
                <w:t>CL_DEVICE_PREFERRED_INTEROP_USER_SYNC?</w:t>
              </w:r>
            </w:ins>
            <w:bookmarkEnd w:id="1146"/>
          </w:p>
        </w:tc>
      </w:tr>
      <w:tr w:rsidR="00E94F8D" w:rsidRPr="002D10D4" w:rsidTr="00E94F8D">
        <w:tblPrEx>
          <w:tblW w:w="0" w:type="auto"/>
          <w:tblLayout w:type="fixed"/>
          <w:tblCellMar>
            <w:left w:w="0" w:type="dxa"/>
            <w:right w:w="0" w:type="dxa"/>
          </w:tblCellMar>
          <w:tblPrExChange w:id="1151" w:author="Dmitry Kaptsenel" w:date="2011-07-11T14:19:00Z">
            <w:tblPrEx>
              <w:tblW w:w="0" w:type="auto"/>
              <w:tblLayout w:type="fixed"/>
              <w:tblCellMar>
                <w:left w:w="0" w:type="dxa"/>
                <w:right w:w="0" w:type="dxa"/>
              </w:tblCellMar>
            </w:tblPrEx>
          </w:tblPrExChange>
        </w:tblPrEx>
        <w:trPr>
          <w:cantSplit/>
          <w:ins w:id="1152" w:author="Dmitry Kaptsenel" w:date="2011-07-11T14:19:00Z"/>
          <w:trPrChange w:id="1153" w:author="Dmitry Kaptsenel" w:date="2011-07-11T14:19:00Z">
            <w:trPr>
              <w:cantSplit/>
            </w:trPr>
          </w:trPrChange>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Change w:id="1154" w:author="Dmitry Kaptsenel" w:date="2011-07-11T14:19:00Z">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tcPrChange>
          </w:tcPr>
          <w:p w:rsidR="00E94F8D" w:rsidRPr="00067580" w:rsidRDefault="00A715CA" w:rsidP="00DF7AA9">
            <w:pPr>
              <w:pStyle w:val="TableNormal0"/>
              <w:rPr>
                <w:ins w:id="1155" w:author="Dmitry Kaptsenel" w:date="2011-07-11T14:19:00Z"/>
                <w:sz w:val="18"/>
                <w:szCs w:val="18"/>
              </w:rPr>
            </w:pPr>
            <w:ins w:id="1156" w:author="Dmitry Kaptsenel" w:date="2011-07-11T14:27:00Z">
              <w:r w:rsidRPr="00A715CA">
                <w:rPr>
                  <w:sz w:val="18"/>
                  <w:szCs w:val="18"/>
                </w:rPr>
                <w:t>CL_DEVICE_PARENT_DEVICE</w:t>
              </w:r>
            </w:ins>
            <w:ins w:id="1157" w:author="Dmitry Kaptsenel" w:date="2011-07-11T14:28:00Z">
              <w:r>
                <w:rPr>
                  <w:sz w:val="18"/>
                  <w:szCs w:val="18"/>
                </w:rPr>
                <w:br/>
                <w:t>** new in OpenCL 1.2 **</w:t>
              </w:r>
            </w:ins>
          </w:p>
        </w:tc>
        <w:tc>
          <w:tcPr>
            <w:tcW w:w="3100" w:type="dxa"/>
            <w:tcBorders>
              <w:top w:val="nil"/>
              <w:left w:val="nil"/>
              <w:bottom w:val="nil"/>
              <w:right w:val="single" w:sz="8" w:space="0" w:color="FFFFFF"/>
            </w:tcBorders>
            <w:shd w:val="clear" w:color="auto" w:fill="E6EED5"/>
            <w:tcMar>
              <w:top w:w="0" w:type="dxa"/>
              <w:left w:w="108" w:type="dxa"/>
              <w:bottom w:w="0" w:type="dxa"/>
              <w:right w:w="108" w:type="dxa"/>
            </w:tcMar>
            <w:tcPrChange w:id="1158" w:author="Dmitry Kaptsenel" w:date="2011-07-11T14:19:00Z">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tcPrChange>
          </w:tcPr>
          <w:p w:rsidR="00E94F8D" w:rsidRPr="00067580" w:rsidRDefault="00A715CA">
            <w:pPr>
              <w:pStyle w:val="TableNormal0"/>
              <w:rPr>
                <w:ins w:id="1159" w:author="Dmitry Kaptsenel" w:date="2011-07-11T14:19:00Z"/>
                <w:b/>
                <w:noProof/>
                <w:color w:val="1F497D"/>
                <w:sz w:val="28"/>
                <w:lang w:bidi="ar-SA"/>
              </w:rPr>
              <w:pPrChange w:id="1160" w:author="Dmitry Kaptsenel" w:date="2011-07-11T14:27:00Z">
                <w:pPr>
                  <w:pStyle w:val="TableNormal0"/>
                  <w:pBdr>
                    <w:bottom w:val="single" w:sz="4" w:space="1" w:color="auto"/>
                  </w:pBdr>
                  <w:ind w:left="2880" w:right="720"/>
                </w:pPr>
              </w:pPrChange>
            </w:pPr>
            <w:ins w:id="1161" w:author="Dmitry Kaptsenel" w:date="2011-07-11T14:27:00Z">
              <w:r w:rsidRPr="00A715CA">
                <w:rPr>
                  <w:color w:val="1F497D"/>
                </w:rPr>
                <w:t>Returns the cl_device_id of the parent device</w:t>
              </w:r>
              <w:r>
                <w:rPr>
                  <w:color w:val="1F497D"/>
                </w:rPr>
                <w:t xml:space="preserve"> </w:t>
              </w:r>
              <w:r w:rsidRPr="00A715CA">
                <w:rPr>
                  <w:color w:val="1F497D"/>
                </w:rPr>
                <w:t>to which this sub-device belongs</w:t>
              </w:r>
            </w:ins>
          </w:p>
        </w:tc>
        <w:tc>
          <w:tcPr>
            <w:tcW w:w="3078" w:type="dxa"/>
            <w:tcBorders>
              <w:top w:val="nil"/>
              <w:left w:val="nil"/>
              <w:bottom w:val="nil"/>
              <w:right w:val="single" w:sz="8" w:space="0" w:color="FFFFFF"/>
            </w:tcBorders>
            <w:shd w:val="clear" w:color="auto" w:fill="E6EED5"/>
            <w:tcMar>
              <w:top w:w="0" w:type="dxa"/>
              <w:left w:w="108" w:type="dxa"/>
              <w:bottom w:w="0" w:type="dxa"/>
              <w:right w:w="108" w:type="dxa"/>
            </w:tcMar>
            <w:tcPrChange w:id="1162" w:author="Dmitry Kaptsenel" w:date="2011-07-11T14:19:00Z">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tcPrChange>
          </w:tcPr>
          <w:p w:rsidR="00E94F8D" w:rsidRPr="00067580" w:rsidRDefault="009E4CBD" w:rsidP="002D10D4">
            <w:pPr>
              <w:pStyle w:val="TableNormal0"/>
              <w:keepNext/>
              <w:rPr>
                <w:ins w:id="1163" w:author="Dmitry Kaptsenel" w:date="2011-07-11T14:19:00Z"/>
                <w:color w:val="1F497D"/>
              </w:rPr>
            </w:pPr>
            <w:ins w:id="1164" w:author="Dmitry Kaptsenel" w:date="2011-07-11T16:23:00Z">
              <w:r>
                <w:rPr>
                  <w:b/>
                  <w:bCs/>
                  <w:color w:val="1F497D"/>
                  <w:highlight w:val="yellow"/>
                  <w:u w:val="single"/>
                </w:rPr>
                <w:t>OPEN43</w:t>
              </w:r>
              <w:r w:rsidR="00C460F4" w:rsidRPr="00E76BFB">
                <w:rPr>
                  <w:b/>
                  <w:bCs/>
                  <w:color w:val="1F497D"/>
                  <w:highlight w:val="yellow"/>
                  <w:u w:val="single"/>
                </w:rPr>
                <w:t>:</w:t>
              </w:r>
              <w:r w:rsidR="00C460F4">
                <w:rPr>
                  <w:color w:val="1F497D"/>
                </w:rPr>
                <w:t xml:space="preserve"> </w:t>
              </w:r>
              <w:bookmarkStart w:id="1165" w:name="OPEN43"/>
              <w:r w:rsidR="00C460F4" w:rsidRPr="00E76BFB">
                <w:rPr>
                  <w:i/>
                  <w:iCs/>
                  <w:color w:val="1F497D"/>
                </w:rPr>
                <w:t xml:space="preserve">Should Runtime answer </w:t>
              </w:r>
              <w:r w:rsidRPr="009E4CBD">
                <w:rPr>
                  <w:i/>
                  <w:iCs/>
                  <w:color w:val="1F497D"/>
                </w:rPr>
                <w:t>CL_DEVICE_PARENT_DEVICE</w:t>
              </w:r>
              <w:r w:rsidR="00C460F4" w:rsidRPr="00E76BFB">
                <w:rPr>
                  <w:i/>
                  <w:iCs/>
                  <w:color w:val="1F497D"/>
                </w:rPr>
                <w:t>?</w:t>
              </w:r>
            </w:ins>
            <w:bookmarkEnd w:id="1165"/>
          </w:p>
        </w:tc>
      </w:tr>
      <w:tr w:rsidR="00E94F8D" w:rsidRPr="002D10D4" w:rsidTr="000F3A2F">
        <w:tblPrEx>
          <w:tblW w:w="0" w:type="auto"/>
          <w:tblLayout w:type="fixed"/>
          <w:tblCellMar>
            <w:left w:w="0" w:type="dxa"/>
            <w:right w:w="0" w:type="dxa"/>
          </w:tblCellMar>
          <w:tblPrExChange w:id="1166" w:author="Dmitry Kaptsenel" w:date="2011-07-11T14:30:00Z">
            <w:tblPrEx>
              <w:tblW w:w="0" w:type="auto"/>
              <w:tblLayout w:type="fixed"/>
              <w:tblCellMar>
                <w:left w:w="0" w:type="dxa"/>
                <w:right w:w="0" w:type="dxa"/>
              </w:tblCellMar>
            </w:tblPrEx>
          </w:tblPrExChange>
        </w:tblPrEx>
        <w:trPr>
          <w:cantSplit/>
          <w:ins w:id="1167" w:author="Dmitry Kaptsenel" w:date="2011-07-11T14:19:00Z"/>
          <w:trPrChange w:id="1168" w:author="Dmitry Kaptsenel" w:date="2011-07-11T14:30:00Z">
            <w:trPr>
              <w:cantSplit/>
            </w:trPr>
          </w:trPrChange>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Change w:id="1169" w:author="Dmitry Kaptsenel" w:date="2011-07-11T14:30:00Z">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tcPrChange>
          </w:tcPr>
          <w:p w:rsidR="00E94F8D" w:rsidRPr="00067580" w:rsidRDefault="00A715CA">
            <w:pPr>
              <w:pStyle w:val="TableNormal0"/>
              <w:rPr>
                <w:ins w:id="1170" w:author="Dmitry Kaptsenel" w:date="2011-07-11T14:19:00Z"/>
                <w:sz w:val="18"/>
                <w:szCs w:val="18"/>
              </w:rPr>
            </w:pPr>
            <w:ins w:id="1171" w:author="Dmitry Kaptsenel" w:date="2011-07-11T14:28:00Z">
              <w:r w:rsidRPr="00A715CA">
                <w:rPr>
                  <w:sz w:val="18"/>
                  <w:szCs w:val="18"/>
                </w:rPr>
                <w:lastRenderedPageBreak/>
                <w:t>CL_DEVICE_PARTITION_PROPERTIES</w:t>
              </w:r>
            </w:ins>
            <w:ins w:id="1172" w:author="Dmitry Kaptsenel" w:date="2011-07-11T14:36:00Z">
              <w:r w:rsidR="00B82FA0">
                <w:rPr>
                  <w:sz w:val="18"/>
                  <w:szCs w:val="18"/>
                </w:rPr>
                <w:br/>
                <w:t>** new in OpenCL 1.2 **</w:t>
              </w:r>
            </w:ins>
          </w:p>
        </w:tc>
        <w:tc>
          <w:tcPr>
            <w:tcW w:w="3100" w:type="dxa"/>
            <w:tcBorders>
              <w:top w:val="nil"/>
              <w:left w:val="nil"/>
              <w:bottom w:val="nil"/>
              <w:right w:val="single" w:sz="8" w:space="0" w:color="FFFFFF"/>
            </w:tcBorders>
            <w:shd w:val="clear" w:color="auto" w:fill="E6EED5"/>
            <w:tcMar>
              <w:top w:w="0" w:type="dxa"/>
              <w:left w:w="108" w:type="dxa"/>
              <w:bottom w:w="0" w:type="dxa"/>
              <w:right w:w="108" w:type="dxa"/>
            </w:tcMar>
            <w:tcPrChange w:id="1173" w:author="Dmitry Kaptsenel" w:date="2011-07-11T14:30:00Z">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tcPrChange>
          </w:tcPr>
          <w:p w:rsidR="00E94F8D" w:rsidRPr="00067580" w:rsidRDefault="00A715CA">
            <w:pPr>
              <w:pStyle w:val="TableNormal0"/>
              <w:rPr>
                <w:ins w:id="1174" w:author="Dmitry Kaptsenel" w:date="2011-07-11T14:19:00Z"/>
                <w:b/>
                <w:noProof/>
                <w:color w:val="1F497D"/>
                <w:sz w:val="28"/>
                <w:lang w:bidi="ar-SA"/>
              </w:rPr>
              <w:pPrChange w:id="1175" w:author="Dmitry Kaptsenel" w:date="2011-07-11T14:28:00Z">
                <w:pPr>
                  <w:pStyle w:val="TableNormal0"/>
                  <w:pBdr>
                    <w:bottom w:val="single" w:sz="4" w:space="1" w:color="auto"/>
                  </w:pBdr>
                  <w:ind w:left="2880" w:right="720"/>
                </w:pPr>
              </w:pPrChange>
            </w:pPr>
            <w:ins w:id="1176" w:author="Dmitry Kaptsenel" w:date="2011-07-11T14:28:00Z">
              <w:r>
                <w:rPr>
                  <w:color w:val="1F497D"/>
                </w:rPr>
                <w:t>P</w:t>
              </w:r>
              <w:r w:rsidRPr="00A715CA">
                <w:rPr>
                  <w:color w:val="1F497D"/>
                </w:rPr>
                <w:t>artition types supported by</w:t>
              </w:r>
              <w:r>
                <w:rPr>
                  <w:color w:val="1F497D"/>
                </w:rPr>
                <w:t xml:space="preserve"> d</w:t>
              </w:r>
              <w:r w:rsidRPr="00A715CA">
                <w:rPr>
                  <w:color w:val="1F497D"/>
                </w:rPr>
                <w:t>evice.</w:t>
              </w:r>
            </w:ins>
          </w:p>
        </w:tc>
        <w:tc>
          <w:tcPr>
            <w:tcW w:w="3078" w:type="dxa"/>
            <w:tcBorders>
              <w:top w:val="nil"/>
              <w:left w:val="nil"/>
              <w:bottom w:val="nil"/>
              <w:right w:val="single" w:sz="8" w:space="0" w:color="FFFFFF"/>
            </w:tcBorders>
            <w:shd w:val="clear" w:color="auto" w:fill="E6EED5"/>
            <w:tcMar>
              <w:top w:w="0" w:type="dxa"/>
              <w:left w:w="108" w:type="dxa"/>
              <w:bottom w:w="0" w:type="dxa"/>
              <w:right w:w="108" w:type="dxa"/>
            </w:tcMar>
            <w:tcPrChange w:id="1177" w:author="Dmitry Kaptsenel" w:date="2011-07-11T14:30:00Z">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tcPrChange>
          </w:tcPr>
          <w:p w:rsidR="00A715CA" w:rsidRPr="00A715CA" w:rsidRDefault="00A715CA" w:rsidP="00A715CA">
            <w:pPr>
              <w:pStyle w:val="TableNormal0"/>
              <w:keepNext/>
              <w:pBdr>
                <w:bottom w:val="single" w:sz="4" w:space="1" w:color="auto"/>
              </w:pBdr>
              <w:ind w:left="2880" w:right="720"/>
              <w:rPr>
                <w:ins w:id="1178" w:author="Dmitry Kaptsenel" w:date="2011-07-11T14:29:00Z"/>
                <w:color w:val="1F497D"/>
                <w:sz w:val="18"/>
                <w:szCs w:val="18"/>
                <w:rPrChange w:id="1179" w:author="Dmitry Kaptsenel" w:date="2011-07-11T14:29:00Z">
                  <w:rPr>
                    <w:ins w:id="1180" w:author="Dmitry Kaptsenel" w:date="2011-07-11T14:29:00Z"/>
                    <w:b/>
                    <w:noProof/>
                    <w:color w:val="1F497D"/>
                    <w:sz w:val="28"/>
                    <w:lang w:bidi="ar-SA"/>
                  </w:rPr>
                </w:rPrChange>
              </w:rPr>
            </w:pPr>
            <w:ins w:id="1181" w:author="Dmitry Kaptsenel" w:date="2011-07-11T14:29:00Z">
              <w:r>
                <w:rPr>
                  <w:color w:val="1F497D"/>
                </w:rPr>
                <w:t>MIC Device Agent</w:t>
              </w:r>
              <w:r>
                <w:rPr>
                  <w:color w:val="1F497D"/>
                </w:rPr>
                <w:br/>
              </w:r>
              <w:r w:rsidRPr="00A715CA">
                <w:rPr>
                  <w:color w:val="1F497D"/>
                  <w:sz w:val="18"/>
                  <w:szCs w:val="18"/>
                  <w:rPrChange w:id="1182" w:author="Dmitry Kaptsenel" w:date="2011-07-11T14:29:00Z">
                    <w:rPr>
                      <w:color w:val="1F497D"/>
                    </w:rPr>
                  </w:rPrChange>
                </w:rPr>
                <w:t>CL_DEVICE_PARTITION_EQUALLY</w:t>
              </w:r>
            </w:ins>
          </w:p>
          <w:p w:rsidR="00A715CA" w:rsidRPr="00A715CA" w:rsidRDefault="00A715CA" w:rsidP="00A715CA">
            <w:pPr>
              <w:pStyle w:val="TableNormal0"/>
              <w:keepNext/>
              <w:rPr>
                <w:ins w:id="1183" w:author="Dmitry Kaptsenel" w:date="2011-07-11T14:29:00Z"/>
                <w:color w:val="1F497D"/>
                <w:sz w:val="18"/>
                <w:szCs w:val="18"/>
                <w:rPrChange w:id="1184" w:author="Dmitry Kaptsenel" w:date="2011-07-11T14:29:00Z">
                  <w:rPr>
                    <w:ins w:id="1185" w:author="Dmitry Kaptsenel" w:date="2011-07-11T14:29:00Z"/>
                    <w:color w:val="1F497D"/>
                  </w:rPr>
                </w:rPrChange>
              </w:rPr>
            </w:pPr>
            <w:ins w:id="1186" w:author="Dmitry Kaptsenel" w:date="2011-07-11T14:29:00Z">
              <w:r w:rsidRPr="00A715CA">
                <w:rPr>
                  <w:color w:val="1F497D"/>
                  <w:sz w:val="18"/>
                  <w:szCs w:val="18"/>
                  <w:rPrChange w:id="1187" w:author="Dmitry Kaptsenel" w:date="2011-07-11T14:29:00Z">
                    <w:rPr>
                      <w:color w:val="1F497D"/>
                    </w:rPr>
                  </w:rPrChange>
                </w:rPr>
                <w:t>CL_DEVICE_PARTITION_BY_COUNTS</w:t>
              </w:r>
            </w:ins>
          </w:p>
          <w:p w:rsidR="00E94F8D" w:rsidRPr="00067580" w:rsidRDefault="00A715CA" w:rsidP="00A715CA">
            <w:pPr>
              <w:pStyle w:val="TableNormal0"/>
              <w:keepNext/>
              <w:rPr>
                <w:ins w:id="1188" w:author="Dmitry Kaptsenel" w:date="2011-07-11T14:19:00Z"/>
                <w:color w:val="1F497D"/>
              </w:rPr>
            </w:pPr>
            <w:ins w:id="1189" w:author="Dmitry Kaptsenel" w:date="2011-07-11T14:29:00Z">
              <w:r w:rsidRPr="00A715CA">
                <w:rPr>
                  <w:color w:val="1F497D"/>
                  <w:sz w:val="18"/>
                  <w:szCs w:val="18"/>
                  <w:rPrChange w:id="1190" w:author="Dmitry Kaptsenel" w:date="2011-07-11T14:29:00Z">
                    <w:rPr>
                      <w:color w:val="1F497D"/>
                    </w:rPr>
                  </w:rPrChange>
                </w:rPr>
                <w:t>CL_DEVICE_PARTITION_BY_AFFINITY_DOMAIN</w:t>
              </w:r>
            </w:ins>
          </w:p>
        </w:tc>
      </w:tr>
      <w:tr w:rsidR="000F3A2F" w:rsidRPr="002D10D4" w:rsidTr="000F3A2F">
        <w:tblPrEx>
          <w:tblW w:w="0" w:type="auto"/>
          <w:tblLayout w:type="fixed"/>
          <w:tblCellMar>
            <w:left w:w="0" w:type="dxa"/>
            <w:right w:w="0" w:type="dxa"/>
          </w:tblCellMar>
          <w:tblPrExChange w:id="1191" w:author="Dmitry Kaptsenel" w:date="2011-07-11T14:30:00Z">
            <w:tblPrEx>
              <w:tblW w:w="0" w:type="auto"/>
              <w:tblLayout w:type="fixed"/>
              <w:tblCellMar>
                <w:left w:w="0" w:type="dxa"/>
                <w:right w:w="0" w:type="dxa"/>
              </w:tblCellMar>
            </w:tblPrEx>
          </w:tblPrExChange>
        </w:tblPrEx>
        <w:trPr>
          <w:cantSplit/>
          <w:ins w:id="1192" w:author="Dmitry Kaptsenel" w:date="2011-07-11T14:30:00Z"/>
          <w:trPrChange w:id="1193" w:author="Dmitry Kaptsenel" w:date="2011-07-11T14:30:00Z">
            <w:trPr>
              <w:cantSplit/>
            </w:trPr>
          </w:trPrChange>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Change w:id="1194" w:author="Dmitry Kaptsenel" w:date="2011-07-11T14:30:00Z">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tcPrChange>
          </w:tcPr>
          <w:p w:rsidR="000F3A2F" w:rsidRPr="00A715CA" w:rsidRDefault="000F3A2F">
            <w:pPr>
              <w:pStyle w:val="TableNormal0"/>
              <w:rPr>
                <w:ins w:id="1195" w:author="Dmitry Kaptsenel" w:date="2011-07-11T14:30:00Z"/>
                <w:sz w:val="18"/>
                <w:szCs w:val="18"/>
              </w:rPr>
            </w:pPr>
            <w:ins w:id="1196" w:author="Dmitry Kaptsenel" w:date="2011-07-11T14:30:00Z">
              <w:r w:rsidRPr="000F3A2F">
                <w:rPr>
                  <w:sz w:val="18"/>
                  <w:szCs w:val="18"/>
                </w:rPr>
                <w:t>CL_DEVICE_PARTITION_AFFINITY_DOMAIN</w:t>
              </w:r>
            </w:ins>
            <w:ins w:id="1197" w:author="Dmitry Kaptsenel" w:date="2011-07-11T14:36:00Z">
              <w:r w:rsidR="00B82FA0">
                <w:rPr>
                  <w:sz w:val="18"/>
                  <w:szCs w:val="18"/>
                </w:rPr>
                <w:br/>
                <w:t>** new in OpenCL 1.2 **</w:t>
              </w:r>
            </w:ins>
          </w:p>
        </w:tc>
        <w:tc>
          <w:tcPr>
            <w:tcW w:w="3100" w:type="dxa"/>
            <w:tcBorders>
              <w:top w:val="nil"/>
              <w:left w:val="nil"/>
              <w:bottom w:val="nil"/>
              <w:right w:val="single" w:sz="8" w:space="0" w:color="FFFFFF"/>
            </w:tcBorders>
            <w:shd w:val="clear" w:color="auto" w:fill="E6EED5"/>
            <w:tcMar>
              <w:top w:w="0" w:type="dxa"/>
              <w:left w:w="108" w:type="dxa"/>
              <w:bottom w:w="0" w:type="dxa"/>
              <w:right w:w="108" w:type="dxa"/>
            </w:tcMar>
            <w:tcPrChange w:id="1198" w:author="Dmitry Kaptsenel" w:date="2011-07-11T14:30:00Z">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tcPrChange>
          </w:tcPr>
          <w:p w:rsidR="000F3A2F" w:rsidRDefault="000F3A2F">
            <w:pPr>
              <w:pStyle w:val="TableNormal0"/>
              <w:rPr>
                <w:ins w:id="1199" w:author="Dmitry Kaptsenel" w:date="2011-07-11T14:30:00Z"/>
                <w:b/>
                <w:noProof/>
                <w:color w:val="1F497D"/>
                <w:sz w:val="28"/>
                <w:lang w:bidi="ar-SA"/>
              </w:rPr>
              <w:pPrChange w:id="1200" w:author="Dmitry Kaptsenel" w:date="2011-07-11T14:30:00Z">
                <w:pPr>
                  <w:pStyle w:val="TableNormal0"/>
                  <w:pBdr>
                    <w:bottom w:val="single" w:sz="4" w:space="1" w:color="auto"/>
                  </w:pBdr>
                  <w:ind w:left="2880" w:right="720"/>
                </w:pPr>
              </w:pPrChange>
            </w:pPr>
            <w:ins w:id="1201" w:author="Dmitry Kaptsenel" w:date="2011-07-11T14:30:00Z">
              <w:r>
                <w:rPr>
                  <w:color w:val="1F497D"/>
                </w:rPr>
                <w:t>S</w:t>
              </w:r>
              <w:r w:rsidRPr="000F3A2F">
                <w:rPr>
                  <w:color w:val="1F497D"/>
                </w:rPr>
                <w:t>upported affinity domains</w:t>
              </w:r>
              <w:r>
                <w:rPr>
                  <w:color w:val="1F497D"/>
                </w:rPr>
                <w:t xml:space="preserve"> </w:t>
              </w:r>
              <w:r w:rsidRPr="000F3A2F">
                <w:rPr>
                  <w:color w:val="1F497D"/>
                </w:rPr>
                <w:t>for partitioning the device</w:t>
              </w:r>
            </w:ins>
          </w:p>
        </w:tc>
        <w:tc>
          <w:tcPr>
            <w:tcW w:w="3078" w:type="dxa"/>
            <w:tcBorders>
              <w:top w:val="nil"/>
              <w:left w:val="nil"/>
              <w:bottom w:val="nil"/>
              <w:right w:val="single" w:sz="8" w:space="0" w:color="FFFFFF"/>
            </w:tcBorders>
            <w:shd w:val="clear" w:color="auto" w:fill="E6EED5"/>
            <w:tcMar>
              <w:top w:w="0" w:type="dxa"/>
              <w:left w:w="108" w:type="dxa"/>
              <w:bottom w:w="0" w:type="dxa"/>
              <w:right w:w="108" w:type="dxa"/>
            </w:tcMar>
            <w:tcPrChange w:id="1202" w:author="Dmitry Kaptsenel" w:date="2011-07-11T14:30:00Z">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tcPrChange>
          </w:tcPr>
          <w:p w:rsidR="000F3A2F" w:rsidRDefault="000F3A2F">
            <w:pPr>
              <w:pStyle w:val="TableNormal0"/>
              <w:keepNext/>
              <w:rPr>
                <w:ins w:id="1203" w:author="Dmitry Kaptsenel" w:date="2011-07-11T14:30:00Z"/>
                <w:b/>
                <w:noProof/>
                <w:color w:val="1F497D"/>
                <w:sz w:val="28"/>
                <w:lang w:bidi="ar-SA"/>
              </w:rPr>
              <w:pPrChange w:id="1204" w:author="Dmitry Kaptsenel" w:date="2011-07-11T14:33:00Z">
                <w:pPr>
                  <w:pStyle w:val="TableNormal0"/>
                  <w:keepNext/>
                  <w:pBdr>
                    <w:bottom w:val="single" w:sz="4" w:space="1" w:color="auto"/>
                  </w:pBdr>
                  <w:ind w:left="2880" w:right="720"/>
                </w:pPr>
              </w:pPrChange>
            </w:pPr>
            <w:ins w:id="1205" w:author="Dmitry Kaptsenel" w:date="2011-07-11T14:32:00Z">
              <w:r>
                <w:rPr>
                  <w:color w:val="1F497D"/>
                </w:rPr>
                <w:t>MIC Device Agent</w:t>
              </w:r>
              <w:r>
                <w:rPr>
                  <w:color w:val="1F497D"/>
                </w:rPr>
                <w:br/>
              </w:r>
            </w:ins>
            <w:ins w:id="1206" w:author="Dmitry Kaptsenel" w:date="2011-07-11T14:33:00Z">
              <w:r w:rsidRPr="000F3A2F">
                <w:rPr>
                  <w:color w:val="1F497D"/>
                  <w:sz w:val="18"/>
                  <w:szCs w:val="18"/>
                  <w:rPrChange w:id="1207" w:author="Dmitry Kaptsenel" w:date="2011-07-11T14:33:00Z">
                    <w:rPr>
                      <w:color w:val="1F497D"/>
                    </w:rPr>
                  </w:rPrChange>
                </w:rPr>
                <w:t>CL_DEVICE_AFFINITY_DOMAIN_L1_CACHE</w:t>
              </w:r>
              <w:r>
                <w:rPr>
                  <w:color w:val="1F497D"/>
                  <w:sz w:val="18"/>
                  <w:szCs w:val="18"/>
                </w:rPr>
                <w:br/>
              </w:r>
              <w:r w:rsidRPr="000F3A2F">
                <w:rPr>
                  <w:color w:val="1F497D"/>
                  <w:sz w:val="18"/>
                  <w:szCs w:val="18"/>
                  <w:rPrChange w:id="1208" w:author="Dmitry Kaptsenel" w:date="2011-07-11T14:33:00Z">
                    <w:rPr>
                      <w:color w:val="1F497D"/>
                    </w:rPr>
                  </w:rPrChange>
                </w:rPr>
                <w:t>CL_DEVICE_AFFINITY_DOMAIN_NEXT_FISSIONABLE</w:t>
              </w:r>
            </w:ins>
          </w:p>
        </w:tc>
      </w:tr>
      <w:tr w:rsidR="000F3A2F" w:rsidRPr="002D10D4" w:rsidTr="000F3A2F">
        <w:tblPrEx>
          <w:tblW w:w="0" w:type="auto"/>
          <w:tblLayout w:type="fixed"/>
          <w:tblCellMar>
            <w:left w:w="0" w:type="dxa"/>
            <w:right w:w="0" w:type="dxa"/>
          </w:tblCellMar>
          <w:tblPrExChange w:id="1209" w:author="Dmitry Kaptsenel" w:date="2011-07-11T14:30:00Z">
            <w:tblPrEx>
              <w:tblW w:w="0" w:type="auto"/>
              <w:tblLayout w:type="fixed"/>
              <w:tblCellMar>
                <w:left w:w="0" w:type="dxa"/>
                <w:right w:w="0" w:type="dxa"/>
              </w:tblCellMar>
            </w:tblPrEx>
          </w:tblPrExChange>
        </w:tblPrEx>
        <w:trPr>
          <w:cantSplit/>
          <w:ins w:id="1210" w:author="Dmitry Kaptsenel" w:date="2011-07-11T14:30:00Z"/>
          <w:trPrChange w:id="1211" w:author="Dmitry Kaptsenel" w:date="2011-07-11T14:30:00Z">
            <w:trPr>
              <w:cantSplit/>
            </w:trPr>
          </w:trPrChange>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Change w:id="1212" w:author="Dmitry Kaptsenel" w:date="2011-07-11T14:30:00Z">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tcPrChange>
          </w:tcPr>
          <w:p w:rsidR="000F3A2F" w:rsidRPr="00A715CA" w:rsidRDefault="000F3A2F" w:rsidP="00A715CA">
            <w:pPr>
              <w:pStyle w:val="TableNormal0"/>
              <w:rPr>
                <w:ins w:id="1213" w:author="Dmitry Kaptsenel" w:date="2011-07-11T14:30:00Z"/>
                <w:sz w:val="18"/>
                <w:szCs w:val="18"/>
              </w:rPr>
            </w:pPr>
            <w:ins w:id="1214" w:author="Dmitry Kaptsenel" w:date="2011-07-11T14:33:00Z">
              <w:r w:rsidRPr="000F3A2F">
                <w:rPr>
                  <w:sz w:val="18"/>
                  <w:szCs w:val="18"/>
                </w:rPr>
                <w:t>CL_DEVICE_PARTITION_TYPE</w:t>
              </w:r>
            </w:ins>
            <w:ins w:id="1215" w:author="Dmitry Kaptsenel" w:date="2011-07-11T14:36:00Z">
              <w:r w:rsidR="00B82FA0">
                <w:rPr>
                  <w:sz w:val="18"/>
                  <w:szCs w:val="18"/>
                </w:rPr>
                <w:br/>
                <w:t>** new in OpenCL 1.2 **</w:t>
              </w:r>
            </w:ins>
          </w:p>
        </w:tc>
        <w:tc>
          <w:tcPr>
            <w:tcW w:w="3100" w:type="dxa"/>
            <w:tcBorders>
              <w:top w:val="nil"/>
              <w:left w:val="nil"/>
              <w:bottom w:val="nil"/>
              <w:right w:val="single" w:sz="8" w:space="0" w:color="FFFFFF"/>
            </w:tcBorders>
            <w:shd w:val="clear" w:color="auto" w:fill="E6EED5"/>
            <w:tcMar>
              <w:top w:w="0" w:type="dxa"/>
              <w:left w:w="108" w:type="dxa"/>
              <w:bottom w:w="0" w:type="dxa"/>
              <w:right w:w="108" w:type="dxa"/>
            </w:tcMar>
            <w:tcPrChange w:id="1216" w:author="Dmitry Kaptsenel" w:date="2011-07-11T14:30:00Z">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tcPrChange>
          </w:tcPr>
          <w:p w:rsidR="000F3A2F" w:rsidRDefault="000F3A2F" w:rsidP="00A715CA">
            <w:pPr>
              <w:pStyle w:val="TableNormal0"/>
              <w:rPr>
                <w:ins w:id="1217" w:author="Dmitry Kaptsenel" w:date="2011-07-11T14:30:00Z"/>
                <w:color w:val="1F497D"/>
              </w:rPr>
            </w:pPr>
            <w:ins w:id="1218" w:author="Dmitry Kaptsenel" w:date="2011-07-11T14:33:00Z">
              <w:r>
                <w:rPr>
                  <w:color w:val="1F497D"/>
                </w:rPr>
                <w:t>How t</w:t>
              </w:r>
            </w:ins>
            <w:ins w:id="1219" w:author="Dmitry Kaptsenel" w:date="2011-07-11T14:34:00Z">
              <w:r>
                <w:rPr>
                  <w:color w:val="1F497D"/>
                </w:rPr>
                <w:t>his sub-device was created?</w:t>
              </w:r>
            </w:ins>
          </w:p>
        </w:tc>
        <w:tc>
          <w:tcPr>
            <w:tcW w:w="3078" w:type="dxa"/>
            <w:tcBorders>
              <w:top w:val="nil"/>
              <w:left w:val="nil"/>
              <w:bottom w:val="nil"/>
              <w:right w:val="single" w:sz="8" w:space="0" w:color="FFFFFF"/>
            </w:tcBorders>
            <w:shd w:val="clear" w:color="auto" w:fill="E6EED5"/>
            <w:tcMar>
              <w:top w:w="0" w:type="dxa"/>
              <w:left w:w="108" w:type="dxa"/>
              <w:bottom w:w="0" w:type="dxa"/>
              <w:right w:w="108" w:type="dxa"/>
            </w:tcMar>
            <w:tcPrChange w:id="1220" w:author="Dmitry Kaptsenel" w:date="2011-07-11T14:30:00Z">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tcPrChange>
          </w:tcPr>
          <w:p w:rsidR="000F3A2F" w:rsidRDefault="00C31C85" w:rsidP="00A715CA">
            <w:pPr>
              <w:pStyle w:val="TableNormal0"/>
              <w:keepNext/>
              <w:rPr>
                <w:ins w:id="1221" w:author="Dmitry Kaptsenel" w:date="2011-07-11T14:30:00Z"/>
                <w:color w:val="1F497D"/>
              </w:rPr>
            </w:pPr>
            <w:ins w:id="1222" w:author="Dmitry Kaptsenel" w:date="2011-07-11T16:24:00Z">
              <w:r>
                <w:rPr>
                  <w:b/>
                  <w:bCs/>
                  <w:color w:val="1F497D"/>
                  <w:highlight w:val="yellow"/>
                  <w:u w:val="single"/>
                </w:rPr>
                <w:t>OPEN44</w:t>
              </w:r>
              <w:r w:rsidRPr="00E76BFB">
                <w:rPr>
                  <w:b/>
                  <w:bCs/>
                  <w:color w:val="1F497D"/>
                  <w:highlight w:val="yellow"/>
                  <w:u w:val="single"/>
                </w:rPr>
                <w:t>:</w:t>
              </w:r>
              <w:r>
                <w:rPr>
                  <w:color w:val="1F497D"/>
                </w:rPr>
                <w:t xml:space="preserve"> </w:t>
              </w:r>
              <w:bookmarkStart w:id="1223" w:name="OPEN44"/>
              <w:r w:rsidRPr="00E76BFB">
                <w:rPr>
                  <w:i/>
                  <w:iCs/>
                  <w:color w:val="1F497D"/>
                </w:rPr>
                <w:t xml:space="preserve">Should Runtime answer </w:t>
              </w:r>
              <w:r w:rsidRPr="00C31C85">
                <w:rPr>
                  <w:i/>
                  <w:iCs/>
                  <w:color w:val="1F497D"/>
                </w:rPr>
                <w:t>CL_DEVICE_PARTITION_TYPE</w:t>
              </w:r>
              <w:r w:rsidRPr="00E76BFB">
                <w:rPr>
                  <w:i/>
                  <w:iCs/>
                  <w:color w:val="1F497D"/>
                </w:rPr>
                <w:t>?</w:t>
              </w:r>
            </w:ins>
            <w:bookmarkEnd w:id="1223"/>
          </w:p>
        </w:tc>
      </w:tr>
      <w:tr w:rsidR="000F3A2F" w:rsidRPr="002D10D4" w:rsidTr="00DF7AA9">
        <w:trPr>
          <w:cantSplit/>
          <w:ins w:id="1224" w:author="Dmitry Kaptsenel" w:date="2011-07-11T14:30:00Z"/>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0F3A2F" w:rsidRPr="00A715CA" w:rsidRDefault="000F3A2F" w:rsidP="00A715CA">
            <w:pPr>
              <w:pStyle w:val="TableNormal0"/>
              <w:rPr>
                <w:ins w:id="1225" w:author="Dmitry Kaptsenel" w:date="2011-07-11T14:30:00Z"/>
                <w:sz w:val="18"/>
                <w:szCs w:val="18"/>
              </w:rPr>
            </w:pPr>
            <w:ins w:id="1226" w:author="Dmitry Kaptsenel" w:date="2011-07-11T14:34:00Z">
              <w:r w:rsidRPr="000F3A2F">
                <w:rPr>
                  <w:sz w:val="18"/>
                  <w:szCs w:val="18"/>
                </w:rPr>
                <w:lastRenderedPageBreak/>
                <w:t>CL_DEVICE_REFERENCE_COUNT</w:t>
              </w:r>
            </w:ins>
            <w:ins w:id="1227" w:author="Dmitry Kaptsenel" w:date="2011-07-11T14:36:00Z">
              <w:r w:rsidR="00B82FA0">
                <w:rPr>
                  <w:sz w:val="18"/>
                  <w:szCs w:val="18"/>
                </w:rPr>
                <w:br/>
                <w:t>** new in OpenCL 1.2 **</w:t>
              </w:r>
            </w:ins>
          </w:p>
        </w:tc>
        <w:tc>
          <w:tcPr>
            <w:tcW w:w="3100"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0F3A2F" w:rsidRDefault="000F3A2F" w:rsidP="00A715CA">
            <w:pPr>
              <w:pStyle w:val="TableNormal0"/>
              <w:rPr>
                <w:ins w:id="1228" w:author="Dmitry Kaptsenel" w:date="2011-07-11T14:30:00Z"/>
                <w:color w:val="1F497D"/>
              </w:rPr>
            </w:pPr>
            <w:ins w:id="1229" w:author="Dmitry Kaptsenel" w:date="2011-07-11T14:34:00Z">
              <w:r>
                <w:rPr>
                  <w:color w:val="1F497D"/>
                </w:rPr>
                <w:t>D</w:t>
              </w:r>
              <w:r w:rsidRPr="000F3A2F">
                <w:rPr>
                  <w:color w:val="1F497D"/>
                </w:rPr>
                <w:t>evice reference count.</w:t>
              </w:r>
            </w:ins>
          </w:p>
        </w:tc>
        <w:tc>
          <w:tcPr>
            <w:tcW w:w="3078"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0F3A2F" w:rsidRDefault="00C31C85" w:rsidP="00A715CA">
            <w:pPr>
              <w:pStyle w:val="TableNormal0"/>
              <w:keepNext/>
              <w:rPr>
                <w:ins w:id="1230" w:author="Dmitry Kaptsenel" w:date="2011-07-11T14:30:00Z"/>
                <w:color w:val="1F497D"/>
              </w:rPr>
            </w:pPr>
            <w:ins w:id="1231" w:author="Dmitry Kaptsenel" w:date="2011-07-11T16:25:00Z">
              <w:r>
                <w:rPr>
                  <w:b/>
                  <w:bCs/>
                  <w:color w:val="1F497D"/>
                  <w:highlight w:val="yellow"/>
                  <w:u w:val="single"/>
                </w:rPr>
                <w:t>OPEN45</w:t>
              </w:r>
              <w:r w:rsidRPr="00E76BFB">
                <w:rPr>
                  <w:b/>
                  <w:bCs/>
                  <w:color w:val="1F497D"/>
                  <w:highlight w:val="yellow"/>
                  <w:u w:val="single"/>
                </w:rPr>
                <w:t>:</w:t>
              </w:r>
              <w:r>
                <w:rPr>
                  <w:color w:val="1F497D"/>
                </w:rPr>
                <w:t xml:space="preserve"> </w:t>
              </w:r>
              <w:bookmarkStart w:id="1232" w:name="OPEN45"/>
              <w:r w:rsidRPr="00E76BFB">
                <w:rPr>
                  <w:i/>
                  <w:iCs/>
                  <w:color w:val="1F497D"/>
                </w:rPr>
                <w:t xml:space="preserve">Should Runtime answer </w:t>
              </w:r>
              <w:r w:rsidRPr="00C31C85">
                <w:rPr>
                  <w:i/>
                  <w:iCs/>
                  <w:color w:val="1F497D"/>
                </w:rPr>
                <w:t>CL_DEVICE_REFERENCE_COUNT</w:t>
              </w:r>
              <w:r w:rsidRPr="00E76BFB">
                <w:rPr>
                  <w:i/>
                  <w:iCs/>
                  <w:color w:val="1F497D"/>
                </w:rPr>
                <w:t>?</w:t>
              </w:r>
            </w:ins>
            <w:bookmarkEnd w:id="1232"/>
          </w:p>
        </w:tc>
      </w:tr>
    </w:tbl>
    <w:p w:rsidR="002D10D4" w:rsidRDefault="002D10D4" w:rsidP="002D10D4">
      <w:pPr>
        <w:pStyle w:val="Caption"/>
      </w:pPr>
      <w:bookmarkStart w:id="1233" w:name="_Ref288648091"/>
      <w:bookmarkStart w:id="1234" w:name="_Ref288648113"/>
      <w:r>
        <w:t xml:space="preserve">Table </w:t>
      </w:r>
      <w:ins w:id="1235" w:author="Dmitry Kaptsenel" w:date="2011-06-13T12:57:00Z">
        <w:r w:rsidR="00B9771C">
          <w:fldChar w:fldCharType="begin"/>
        </w:r>
        <w:r w:rsidR="00B9771C">
          <w:instrText xml:space="preserve"> STYLEREF 1 \s </w:instrText>
        </w:r>
      </w:ins>
      <w:r w:rsidR="00B9771C">
        <w:fldChar w:fldCharType="separate"/>
      </w:r>
      <w:r w:rsidR="006F596B">
        <w:rPr>
          <w:rFonts w:hint="eastAsia"/>
          <w:noProof/>
          <w:cs/>
        </w:rPr>
        <w:t>‎</w:t>
      </w:r>
      <w:r w:rsidR="006F596B">
        <w:rPr>
          <w:noProof/>
        </w:rPr>
        <w:t>4</w:t>
      </w:r>
      <w:ins w:id="1236" w:author="Dmitry Kaptsenel" w:date="2011-06-13T12:57:00Z">
        <w:r w:rsidR="00B9771C">
          <w:fldChar w:fldCharType="end"/>
        </w:r>
        <w:r w:rsidR="00B9771C">
          <w:t>.</w:t>
        </w:r>
        <w:r w:rsidR="00B9771C">
          <w:fldChar w:fldCharType="begin"/>
        </w:r>
        <w:r w:rsidR="00B9771C">
          <w:instrText xml:space="preserve"> SEQ Table \* ARABIC \s 1 </w:instrText>
        </w:r>
      </w:ins>
      <w:r w:rsidR="00B9771C">
        <w:fldChar w:fldCharType="separate"/>
      </w:r>
      <w:ins w:id="1237" w:author="Dmitry Kaptsenel" w:date="2011-07-11T17:10:00Z">
        <w:r w:rsidR="006F596B">
          <w:rPr>
            <w:noProof/>
          </w:rPr>
          <w:t>1</w:t>
        </w:r>
      </w:ins>
      <w:ins w:id="1238" w:author="Dmitry Kaptsenel" w:date="2011-06-13T12:57:00Z">
        <w:r w:rsidR="00B9771C">
          <w:fldChar w:fldCharType="end"/>
        </w:r>
      </w:ins>
      <w:del w:id="1239" w:author="Dmitry Kaptsenel" w:date="2011-06-01T09:28:00Z">
        <w:r w:rsidR="008D1136" w:rsidDel="00353C8A">
          <w:fldChar w:fldCharType="begin"/>
        </w:r>
        <w:r w:rsidR="00B3629F" w:rsidDel="00353C8A">
          <w:delInstrText xml:space="preserve"> STYLEREF 1 \s </w:delInstrText>
        </w:r>
        <w:r w:rsidR="008D1136" w:rsidDel="00353C8A">
          <w:fldChar w:fldCharType="separate"/>
        </w:r>
        <w:r w:rsidR="00B86E38" w:rsidDel="00353C8A">
          <w:rPr>
            <w:rFonts w:hint="eastAsia"/>
            <w:noProof/>
            <w:cs/>
          </w:rPr>
          <w:delText>‎</w:delText>
        </w:r>
        <w:r w:rsidR="00B86E38" w:rsidDel="00353C8A">
          <w:rPr>
            <w:noProof/>
          </w:rPr>
          <w:delText>4</w:delText>
        </w:r>
        <w:r w:rsidR="008D1136" w:rsidDel="00353C8A">
          <w:fldChar w:fldCharType="end"/>
        </w:r>
        <w:r w:rsidR="003B47BF" w:rsidDel="00353C8A">
          <w:delText>.</w:delText>
        </w:r>
        <w:r w:rsidR="008D1136" w:rsidDel="00353C8A">
          <w:fldChar w:fldCharType="begin"/>
        </w:r>
        <w:r w:rsidR="003B47BF" w:rsidDel="00353C8A">
          <w:delInstrText xml:space="preserve"> SEQ Table \* ARABIC \s 1 </w:delInstrText>
        </w:r>
        <w:r w:rsidR="008D1136" w:rsidDel="00353C8A">
          <w:fldChar w:fldCharType="separate"/>
        </w:r>
        <w:r w:rsidR="00B86E38" w:rsidDel="00353C8A">
          <w:rPr>
            <w:noProof/>
          </w:rPr>
          <w:delText>1</w:delText>
        </w:r>
        <w:r w:rsidR="008D1136" w:rsidDel="00353C8A">
          <w:fldChar w:fldCharType="end"/>
        </w:r>
      </w:del>
      <w:bookmarkEnd w:id="1233"/>
      <w:r>
        <w:rPr>
          <w:noProof/>
        </w:rPr>
        <w:t xml:space="preserve"> OpenCL Device Info Table</w:t>
      </w:r>
      <w:bookmarkEnd w:id="1234"/>
    </w:p>
    <w:p w:rsidR="00182278" w:rsidRDefault="00182278">
      <w:pPr>
        <w:pStyle w:val="Heading2"/>
        <w:pageBreakBefore/>
        <w:rPr>
          <w:ins w:id="1240" w:author="Dmitry Kaptsenel" w:date="2011-06-13T12:28:00Z"/>
        </w:rPr>
        <w:pPrChange w:id="1241" w:author="Dmitry Kaptsenel" w:date="2011-07-11T14:39:00Z">
          <w:pPr>
            <w:pStyle w:val="Heading2"/>
          </w:pPr>
        </w:pPrChange>
      </w:pPr>
      <w:bookmarkStart w:id="1242" w:name="_Toc298167571"/>
      <w:ins w:id="1243" w:author="Dmitry Kaptsenel" w:date="2011-06-13T12:28:00Z">
        <w:r>
          <w:lastRenderedPageBreak/>
          <w:t>Multiple Devices Support</w:t>
        </w:r>
        <w:bookmarkEnd w:id="1242"/>
      </w:ins>
    </w:p>
    <w:p w:rsidR="005B1DF3" w:rsidRDefault="005B1DF3">
      <w:pPr>
        <w:rPr>
          <w:ins w:id="1244" w:author="Dmitry Kaptsenel" w:date="2011-06-13T12:35:00Z"/>
        </w:rPr>
        <w:pPrChange w:id="1245" w:author="Dmitry Kaptsenel" w:date="2011-06-13T12:29:00Z">
          <w:pPr>
            <w:pStyle w:val="Heading2"/>
          </w:pPr>
        </w:pPrChange>
      </w:pPr>
      <w:ins w:id="1246" w:author="Dmitry Kaptsenel" w:date="2011-06-13T12:29:00Z">
        <w:r>
          <w:t xml:space="preserve">MIC Device Agent will support multiple MIC devices connected to the same platform in the same extent as COI does it, including MIC devices </w:t>
        </w:r>
      </w:ins>
      <w:ins w:id="1247" w:author="Dmitry Kaptsenel" w:date="2011-06-13T12:30:00Z">
        <w:r>
          <w:t>with</w:t>
        </w:r>
      </w:ins>
      <w:ins w:id="1248" w:author="Dmitry Kaptsenel" w:date="2011-06-13T12:29:00Z">
        <w:r>
          <w:t xml:space="preserve"> different </w:t>
        </w:r>
      </w:ins>
      <w:ins w:id="1249" w:author="Dmitry Kaptsenel" w:date="2011-06-13T12:30:00Z">
        <w:r>
          <w:t xml:space="preserve">configurations/SKU. MIC Device Agent will expose different MIC devices as different OpenCL </w:t>
        </w:r>
      </w:ins>
      <w:ins w:id="1250" w:author="Dmitry Kaptsenel" w:date="2011-06-13T12:31:00Z">
        <w:r>
          <w:t xml:space="preserve">Accelerators </w:t>
        </w:r>
      </w:ins>
      <w:ins w:id="1251" w:author="Dmitry Kaptsenel" w:date="2011-06-13T12:33:00Z">
        <w:r>
          <w:t>(</w:t>
        </w:r>
        <w:r w:rsidRPr="005B1DF3">
          <w:t>CL_DEVICE_TYPE_ACCELERATOR</w:t>
        </w:r>
        <w:r>
          <w:t>).</w:t>
        </w:r>
      </w:ins>
    </w:p>
    <w:p w:rsidR="00871EC1" w:rsidRDefault="00871EC1">
      <w:pPr>
        <w:keepNext/>
        <w:rPr>
          <w:ins w:id="1252" w:author="Dmitry Kaptsenel" w:date="2011-06-13T12:40:00Z"/>
        </w:rPr>
        <w:pPrChange w:id="1253" w:author="Dmitry Kaptsenel" w:date="2011-06-13T12:40:00Z">
          <w:pPr>
            <w:pStyle w:val="Heading2"/>
          </w:pPr>
        </w:pPrChange>
      </w:pPr>
      <w:ins w:id="1254" w:author="Dmitry Kaptsenel" w:date="2011-06-13T12:38:00Z">
        <w:r w:rsidRPr="00B9771C">
          <w:rPr>
            <w:b/>
            <w:bCs/>
            <w:highlight w:val="yellow"/>
            <w:u w:val="single"/>
            <w:rPrChange w:id="1255" w:author="Dmitry Kaptsenel" w:date="2011-06-13T12:58:00Z">
              <w:rPr/>
            </w:rPrChange>
          </w:rPr>
          <w:t>REQUIREMENT12:</w:t>
        </w:r>
        <w:r>
          <w:t xml:space="preserve"> </w:t>
        </w:r>
        <w:bookmarkStart w:id="1256" w:name="REQUIREMENT12"/>
        <w:r w:rsidRPr="00B9771C">
          <w:rPr>
            <w:i/>
            <w:iCs/>
            <w:rPrChange w:id="1257" w:author="Dmitry Kaptsenel" w:date="2011-06-13T12:58:00Z">
              <w:rPr/>
            </w:rPrChange>
          </w:rPr>
          <w:t xml:space="preserve">Runtime should modify Device </w:t>
        </w:r>
      </w:ins>
      <w:ins w:id="1258" w:author="Dmitry Kaptsenel" w:date="2011-06-13T12:39:00Z">
        <w:r w:rsidRPr="00B9771C">
          <w:rPr>
            <w:i/>
            <w:iCs/>
            <w:rPrChange w:id="1259" w:author="Dmitry Kaptsenel" w:date="2011-06-13T12:58:00Z">
              <w:rPr/>
            </w:rPrChange>
          </w:rPr>
          <w:t>Querying</w:t>
        </w:r>
      </w:ins>
      <w:ins w:id="1260" w:author="Dmitry Kaptsenel" w:date="2011-06-13T12:38:00Z">
        <w:r w:rsidRPr="00B9771C">
          <w:rPr>
            <w:i/>
            <w:iCs/>
            <w:rPrChange w:id="1261" w:author="Dmitry Kaptsenel" w:date="2011-06-13T12:58:00Z">
              <w:rPr/>
            </w:rPrChange>
          </w:rPr>
          <w:t xml:space="preserve"> and </w:t>
        </w:r>
      </w:ins>
      <w:ins w:id="1262" w:author="Dmitry Kaptsenel" w:date="2011-06-13T12:39:00Z">
        <w:r w:rsidRPr="00B9771C">
          <w:rPr>
            <w:i/>
            <w:iCs/>
            <w:rPrChange w:id="1263" w:author="Dmitry Kaptsenel" w:date="2011-06-13T12:58:00Z">
              <w:rPr/>
            </w:rPrChange>
          </w:rPr>
          <w:t>Creation APIs of Device Agents to support multiple devices of the same type</w:t>
        </w:r>
        <w:bookmarkEnd w:id="1256"/>
        <w:r>
          <w:t xml:space="preserve">: </w:t>
        </w:r>
      </w:ins>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8"/>
        <w:gridCol w:w="6858"/>
      </w:tblGrid>
      <w:tr w:rsidR="00871EC1" w:rsidTr="00871EC1">
        <w:trPr>
          <w:cnfStyle w:val="100000000000" w:firstRow="1" w:lastRow="0" w:firstColumn="0" w:lastColumn="0" w:oddVBand="0" w:evenVBand="0" w:oddHBand="0" w:evenHBand="0" w:firstRowFirstColumn="0" w:firstRowLastColumn="0" w:lastRowFirstColumn="0" w:lastRowLastColumn="0"/>
          <w:tblHeader/>
          <w:ins w:id="1264" w:author="Dmitry Kaptsenel" w:date="2011-06-13T12:40:00Z"/>
        </w:trPr>
        <w:tc>
          <w:tcPr>
            <w:cnfStyle w:val="001000000000" w:firstRow="0" w:lastRow="0" w:firstColumn="1" w:lastColumn="0" w:oddVBand="0" w:evenVBand="0" w:oddHBand="0" w:evenHBand="0" w:firstRowFirstColumn="0" w:firstRowLastColumn="0" w:lastRowFirstColumn="0" w:lastRowLastColumn="0"/>
            <w:tcW w:w="3438" w:type="dxa"/>
          </w:tcPr>
          <w:p w:rsidR="00871EC1" w:rsidRDefault="00871EC1" w:rsidP="00871EC1">
            <w:pPr>
              <w:pStyle w:val="TableNormal0"/>
              <w:keepNext/>
              <w:rPr>
                <w:ins w:id="1265" w:author="Dmitry Kaptsenel" w:date="2011-06-13T12:40:00Z"/>
                <w:b w:val="0"/>
                <w:bCs w:val="0"/>
                <w:i/>
                <w:iCs/>
                <w:color w:val="auto"/>
                <w:sz w:val="24"/>
                <w:szCs w:val="24"/>
              </w:rPr>
            </w:pPr>
            <w:ins w:id="1266" w:author="Dmitry Kaptsenel" w:date="2011-06-13T12:40:00Z">
              <w:r w:rsidRPr="00823671">
                <w:t>Method</w:t>
              </w:r>
            </w:ins>
          </w:p>
        </w:tc>
        <w:tc>
          <w:tcPr>
            <w:tcW w:w="6858" w:type="dxa"/>
          </w:tcPr>
          <w:p w:rsidR="00871EC1" w:rsidRDefault="00871EC1" w:rsidP="00871EC1">
            <w:pPr>
              <w:pStyle w:val="TableNormal0"/>
              <w:keepNext/>
              <w:jc w:val="center"/>
              <w:cnfStyle w:val="100000000000" w:firstRow="1" w:lastRow="0" w:firstColumn="0" w:lastColumn="0" w:oddVBand="0" w:evenVBand="0" w:oddHBand="0" w:evenHBand="0" w:firstRowFirstColumn="0" w:firstRowLastColumn="0" w:lastRowFirstColumn="0" w:lastRowLastColumn="0"/>
              <w:rPr>
                <w:ins w:id="1267" w:author="Dmitry Kaptsenel" w:date="2011-06-13T12:40:00Z"/>
                <w:b w:val="0"/>
                <w:bCs w:val="0"/>
                <w:i/>
                <w:iCs/>
                <w:color w:val="auto"/>
                <w:sz w:val="24"/>
                <w:szCs w:val="24"/>
              </w:rPr>
            </w:pPr>
            <w:ins w:id="1268" w:author="Dmitry Kaptsenel" w:date="2011-06-13T12:40:00Z">
              <w:r>
                <w:t>Description</w:t>
              </w:r>
            </w:ins>
          </w:p>
        </w:tc>
      </w:tr>
      <w:tr w:rsidR="00871EC1" w:rsidTr="00871EC1">
        <w:trPr>
          <w:cnfStyle w:val="000000100000" w:firstRow="0" w:lastRow="0" w:firstColumn="0" w:lastColumn="0" w:oddVBand="0" w:evenVBand="0" w:oddHBand="1" w:evenHBand="0" w:firstRowFirstColumn="0" w:firstRowLastColumn="0" w:lastRowFirstColumn="0" w:lastRowLastColumn="0"/>
          <w:ins w:id="1269" w:author="Dmitry Kaptsenel" w:date="2011-06-13T12:40:00Z"/>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871EC1" w:rsidRPr="00871EC1" w:rsidRDefault="00871EC1">
            <w:pPr>
              <w:pStyle w:val="TableNormal0"/>
              <w:keepNext/>
              <w:rPr>
                <w:ins w:id="1270" w:author="Dmitry Kaptsenel" w:date="2011-06-13T12:40:00Z"/>
                <w:i/>
                <w:iCs/>
                <w:sz w:val="24"/>
                <w:szCs w:val="24"/>
                <w:rPrChange w:id="1271" w:author="Dmitry Kaptsenel" w:date="2011-06-13T12:41:00Z">
                  <w:rPr>
                    <w:ins w:id="1272" w:author="Dmitry Kaptsenel" w:date="2011-06-13T12:40:00Z"/>
                    <w:b w:val="0"/>
                    <w:bCs w:val="0"/>
                    <w:i/>
                    <w:iCs/>
                    <w:sz w:val="24"/>
                    <w:szCs w:val="24"/>
                  </w:rPr>
                </w:rPrChange>
              </w:rPr>
            </w:pPr>
            <w:ins w:id="1273" w:author="Dmitry Kaptsenel" w:date="2011-06-13T12:41:00Z">
              <w:r>
                <w:rPr>
                  <w:i/>
                  <w:iCs/>
                </w:rPr>
                <w:t>clDevGetExposedDeviceCount(</w:t>
              </w:r>
            </w:ins>
            <w:ins w:id="1274" w:author="Dmitry Kaptsenel" w:date="2011-06-13T12:43:00Z">
              <w:r>
                <w:rPr>
                  <w:i/>
                  <w:iCs/>
                </w:rPr>
                <w:t>)</w:t>
              </w:r>
            </w:ins>
          </w:p>
        </w:tc>
        <w:tc>
          <w:tcPr>
            <w:tcW w:w="6858" w:type="dxa"/>
            <w:tcBorders>
              <w:top w:val="none" w:sz="0" w:space="0" w:color="auto"/>
              <w:bottom w:val="none" w:sz="0" w:space="0" w:color="auto"/>
              <w:right w:val="none" w:sz="0" w:space="0" w:color="auto"/>
            </w:tcBorders>
          </w:tcPr>
          <w:p w:rsidR="00871EC1" w:rsidRDefault="00871EC1">
            <w:pPr>
              <w:pStyle w:val="TableNormal0"/>
              <w:keepNext/>
              <w:spacing w:before="0" w:after="0"/>
              <w:cnfStyle w:val="000000100000" w:firstRow="0" w:lastRow="0" w:firstColumn="0" w:lastColumn="0" w:oddVBand="0" w:evenVBand="0" w:oddHBand="1" w:evenHBand="0" w:firstRowFirstColumn="0" w:firstRowLastColumn="0" w:lastRowFirstColumn="0" w:lastRowLastColumn="0"/>
              <w:rPr>
                <w:ins w:id="1275" w:author="Dmitry Kaptsenel" w:date="2011-06-13T12:40:00Z"/>
                <w:b/>
                <w:bCs/>
                <w:i/>
                <w:iCs/>
                <w:noProof/>
                <w:color w:val="0000FF"/>
                <w:sz w:val="24"/>
                <w:szCs w:val="24"/>
                <w:lang w:bidi="ar-SA"/>
              </w:rPr>
              <w:pPrChange w:id="1276" w:author="Dmitry Kaptsenel" w:date="2011-06-13T12:41:00Z">
                <w:pPr>
                  <w:pStyle w:val="TableNormal0"/>
                  <w:keepNext/>
                  <w:numPr>
                    <w:numId w:val="60"/>
                  </w:numPr>
                  <w:pBdr>
                    <w:bottom w:val="single" w:sz="4" w:space="1" w:color="auto"/>
                  </w:pBdr>
                  <w:spacing w:before="0" w:after="0"/>
                  <w:ind w:left="714" w:right="720" w:hanging="357"/>
                  <w:cnfStyle w:val="000000100000" w:firstRow="0" w:lastRow="0" w:firstColumn="0" w:lastColumn="0" w:oddVBand="0" w:evenVBand="0" w:oddHBand="1" w:evenHBand="0" w:firstRowFirstColumn="0" w:firstRowLastColumn="0" w:lastRowFirstColumn="0" w:lastRowLastColumn="0"/>
                </w:pPr>
              </w:pPrChange>
            </w:pPr>
            <w:ins w:id="1277" w:author="Dmitry Kaptsenel" w:date="2011-06-13T12:41:00Z">
              <w:r>
                <w:t xml:space="preserve">Return number of exposed platform </w:t>
              </w:r>
            </w:ins>
            <w:ins w:id="1278" w:author="Dmitry Kaptsenel" w:date="2011-06-13T12:42:00Z">
              <w:r>
                <w:t xml:space="preserve">top level </w:t>
              </w:r>
            </w:ins>
            <w:ins w:id="1279" w:author="Dmitry Kaptsenel" w:date="2011-06-13T12:41:00Z">
              <w:r>
                <w:t>devices</w:t>
              </w:r>
            </w:ins>
            <w:ins w:id="1280" w:author="Dmitry Kaptsenel" w:date="2011-06-13T12:42:00Z">
              <w:r>
                <w:t>.</w:t>
              </w:r>
            </w:ins>
          </w:p>
        </w:tc>
      </w:tr>
      <w:tr w:rsidR="00871EC1" w:rsidTr="00871EC1">
        <w:trPr>
          <w:ins w:id="1281" w:author="Dmitry Kaptsenel" w:date="2011-06-13T12:40:00Z"/>
        </w:trPr>
        <w:tc>
          <w:tcPr>
            <w:cnfStyle w:val="001000000000" w:firstRow="0" w:lastRow="0" w:firstColumn="1" w:lastColumn="0" w:oddVBand="0" w:evenVBand="0" w:oddHBand="0" w:evenHBand="0" w:firstRowFirstColumn="0" w:firstRowLastColumn="0" w:lastRowFirstColumn="0" w:lastRowLastColumn="0"/>
            <w:tcW w:w="3438" w:type="dxa"/>
          </w:tcPr>
          <w:p w:rsidR="00871EC1" w:rsidRDefault="00871EC1">
            <w:pPr>
              <w:pStyle w:val="TableNormal0"/>
              <w:keepNext/>
              <w:rPr>
                <w:ins w:id="1282" w:author="Dmitry Kaptsenel" w:date="2011-06-13T12:40:00Z"/>
                <w:bCs w:val="0"/>
                <w:i/>
                <w:iCs/>
                <w:noProof/>
                <w:color w:val="0000FF"/>
                <w:sz w:val="24"/>
                <w:szCs w:val="24"/>
                <w:lang w:bidi="ar-SA"/>
              </w:rPr>
              <w:pPrChange w:id="1283" w:author="Dmitry Kaptsenel" w:date="2011-06-13T12:43:00Z">
                <w:pPr>
                  <w:pStyle w:val="TableNormal0"/>
                  <w:keepNext/>
                  <w:pBdr>
                    <w:bottom w:val="single" w:sz="4" w:space="1" w:color="auto"/>
                  </w:pBdr>
                  <w:ind w:left="2880" w:right="720"/>
                </w:pPr>
              </w:pPrChange>
            </w:pPr>
            <w:ins w:id="1284" w:author="Dmitry Kaptsenel" w:date="2011-06-13T12:43:00Z">
              <w:r w:rsidRPr="00871EC1">
                <w:rPr>
                  <w:i/>
                  <w:iCs/>
                </w:rPr>
                <w:t>clDevGetDeviceInfo</w:t>
              </w:r>
            </w:ins>
            <w:ins w:id="1285" w:author="Dmitry Kaptsenel" w:date="2011-06-13T12:44:00Z">
              <w:r>
                <w:rPr>
                  <w:i/>
                  <w:iCs/>
                </w:rPr>
                <w:t>()</w:t>
              </w:r>
            </w:ins>
            <w:ins w:id="1286" w:author="Dmitry Kaptsenel" w:date="2011-06-13T12:43:00Z">
              <w:r w:rsidRPr="00871EC1">
                <w:rPr>
                  <w:i/>
                  <w:iCs/>
                </w:rPr>
                <w:t xml:space="preserve"> </w:t>
              </w:r>
            </w:ins>
          </w:p>
        </w:tc>
        <w:tc>
          <w:tcPr>
            <w:tcW w:w="6858" w:type="dxa"/>
          </w:tcPr>
          <w:p w:rsidR="00871EC1" w:rsidRDefault="00871EC1" w:rsidP="00871EC1">
            <w:pPr>
              <w:pStyle w:val="TableNormal0"/>
              <w:keepNext/>
              <w:cnfStyle w:val="000000000000" w:firstRow="0" w:lastRow="0" w:firstColumn="0" w:lastColumn="0" w:oddVBand="0" w:evenVBand="0" w:oddHBand="0" w:evenHBand="0" w:firstRowFirstColumn="0" w:firstRowLastColumn="0" w:lastRowFirstColumn="0" w:lastRowLastColumn="0"/>
              <w:rPr>
                <w:ins w:id="1287" w:author="Dmitry Kaptsenel" w:date="2011-06-13T12:44:00Z"/>
              </w:rPr>
            </w:pPr>
            <w:ins w:id="1288" w:author="Dmitry Kaptsenel" w:date="2011-06-13T12:44:00Z">
              <w:r>
                <w:t xml:space="preserve">Return OpenCL device info for the given device. </w:t>
              </w:r>
            </w:ins>
          </w:p>
          <w:p w:rsidR="00871EC1" w:rsidRDefault="00871EC1">
            <w:pPr>
              <w:pStyle w:val="TableNormal0"/>
              <w:keepNext/>
              <w:cnfStyle w:val="000000000000" w:firstRow="0" w:lastRow="0" w:firstColumn="0" w:lastColumn="0" w:oddVBand="0" w:evenVBand="0" w:oddHBand="0" w:evenHBand="0" w:firstRowFirstColumn="0" w:firstRowLastColumn="0" w:lastRowFirstColumn="0" w:lastRowLastColumn="0"/>
              <w:rPr>
                <w:ins w:id="1289" w:author="Dmitry Kaptsenel" w:date="2011-06-13T12:40:00Z"/>
                <w:b/>
                <w:bCs/>
                <w:i/>
                <w:iCs/>
                <w:noProof/>
                <w:color w:val="0000FF"/>
                <w:sz w:val="24"/>
                <w:szCs w:val="24"/>
                <w:lang w:bidi="ar-SA"/>
              </w:rPr>
              <w:pPrChange w:id="1290" w:author="Dmitry Kaptsenel" w:date="2011-06-13T12:46:00Z">
                <w:pPr>
                  <w:pStyle w:val="TableNormal0"/>
                  <w:keepNext/>
                  <w:pBdr>
                    <w:bottom w:val="single" w:sz="4" w:space="1" w:color="auto"/>
                  </w:pBdr>
                  <w:ind w:left="2880" w:right="720"/>
                  <w:cnfStyle w:val="000000000000" w:firstRow="0" w:lastRow="0" w:firstColumn="0" w:lastColumn="0" w:oddVBand="0" w:evenVBand="0" w:oddHBand="0" w:evenHBand="0" w:firstRowFirstColumn="0" w:firstRowLastColumn="0" w:lastRowFirstColumn="0" w:lastRowLastColumn="0"/>
                </w:pPr>
              </w:pPrChange>
            </w:pPr>
            <w:ins w:id="1291" w:author="Dmitry Kaptsenel" w:date="2011-06-13T12:44:00Z">
              <w:r>
                <w:t xml:space="preserve">Add a new </w:t>
              </w:r>
            </w:ins>
            <w:ins w:id="1292" w:author="Dmitry Kaptsenel" w:date="2011-06-13T12:45:00Z">
              <w:r>
                <w:t xml:space="preserve">0-based </w:t>
              </w:r>
            </w:ins>
            <w:ins w:id="1293" w:author="Dmitry Kaptsenel" w:date="2011-06-13T12:46:00Z">
              <w:r>
                <w:t xml:space="preserve">parameter </w:t>
              </w:r>
            </w:ins>
            <w:ins w:id="1294" w:author="Dmitry Kaptsenel" w:date="2011-06-13T12:45:00Z">
              <w:r w:rsidRPr="00871EC1">
                <w:rPr>
                  <w:b/>
                  <w:bCs/>
                  <w:i/>
                  <w:iCs/>
                  <w:rPrChange w:id="1295" w:author="Dmitry Kaptsenel" w:date="2011-06-13T12:46:00Z">
                    <w:rPr/>
                  </w:rPrChange>
                </w:rPr>
                <w:t>device_index</w:t>
              </w:r>
              <w:r>
                <w:t xml:space="preserve"> </w:t>
              </w:r>
            </w:ins>
            <w:ins w:id="1296" w:author="Dmitry Kaptsenel" w:date="2011-06-13T12:46:00Z">
              <w:r>
                <w:t>that will index exposed devices supported by Device Agent.</w:t>
              </w:r>
            </w:ins>
          </w:p>
        </w:tc>
      </w:tr>
      <w:tr w:rsidR="00871EC1" w:rsidTr="00871EC1">
        <w:trPr>
          <w:cnfStyle w:val="000000100000" w:firstRow="0" w:lastRow="0" w:firstColumn="0" w:lastColumn="0" w:oddVBand="0" w:evenVBand="0" w:oddHBand="1" w:evenHBand="0" w:firstRowFirstColumn="0" w:firstRowLastColumn="0" w:lastRowFirstColumn="0" w:lastRowLastColumn="0"/>
          <w:ins w:id="1297" w:author="Dmitry Kaptsenel" w:date="2011-06-13T12:40:00Z"/>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871EC1" w:rsidRDefault="00871EC1" w:rsidP="00871EC1">
            <w:pPr>
              <w:pStyle w:val="TableNormal0"/>
              <w:keepNext/>
              <w:rPr>
                <w:ins w:id="1298" w:author="Dmitry Kaptsenel" w:date="2011-06-13T12:40:00Z"/>
                <w:bCs w:val="0"/>
                <w:i/>
                <w:iCs/>
                <w:noProof/>
                <w:color w:val="0000FF"/>
                <w:sz w:val="24"/>
                <w:szCs w:val="24"/>
                <w:lang w:bidi="ar-SA"/>
              </w:rPr>
            </w:pPr>
            <w:ins w:id="1299" w:author="Dmitry Kaptsenel" w:date="2011-06-13T12:46:00Z">
              <w:r w:rsidRPr="00871EC1">
                <w:rPr>
                  <w:i/>
                  <w:iCs/>
                </w:rPr>
                <w:t>clDevCreateDeviceInstance</w:t>
              </w:r>
              <w:r>
                <w:rPr>
                  <w:i/>
                  <w:iCs/>
                </w:rPr>
                <w:t>()</w:t>
              </w:r>
            </w:ins>
          </w:p>
        </w:tc>
        <w:tc>
          <w:tcPr>
            <w:tcW w:w="6858" w:type="dxa"/>
            <w:tcBorders>
              <w:top w:val="none" w:sz="0" w:space="0" w:color="auto"/>
              <w:bottom w:val="none" w:sz="0" w:space="0" w:color="auto"/>
              <w:right w:val="none" w:sz="0" w:space="0" w:color="auto"/>
            </w:tcBorders>
          </w:tcPr>
          <w:p w:rsidR="00871EC1" w:rsidRDefault="00871EC1">
            <w:pPr>
              <w:pStyle w:val="TableNormal0"/>
              <w:keepNext/>
              <w:cnfStyle w:val="000000100000" w:firstRow="0" w:lastRow="0" w:firstColumn="0" w:lastColumn="0" w:oddVBand="0" w:evenVBand="0" w:oddHBand="1" w:evenHBand="0" w:firstRowFirstColumn="0" w:firstRowLastColumn="0" w:lastRowFirstColumn="0" w:lastRowLastColumn="0"/>
              <w:rPr>
                <w:ins w:id="1300" w:author="Dmitry Kaptsenel" w:date="2011-06-13T12:47:00Z"/>
                <w:b/>
                <w:noProof/>
                <w:color w:val="0000FF"/>
                <w:sz w:val="28"/>
                <w:lang w:bidi="ar-SA"/>
              </w:rPr>
              <w:pPrChange w:id="1301" w:author="Dmitry Kaptsenel" w:date="2011-06-13T12:47:00Z">
                <w:pPr>
                  <w:pStyle w:val="TableNormal0"/>
                  <w:keepNext/>
                  <w:pBdr>
                    <w:bottom w:val="single" w:sz="4" w:space="1" w:color="auto"/>
                  </w:pBdr>
                  <w:ind w:left="2880" w:right="720"/>
                  <w:cnfStyle w:val="000000100000" w:firstRow="0" w:lastRow="0" w:firstColumn="0" w:lastColumn="0" w:oddVBand="0" w:evenVBand="0" w:oddHBand="1" w:evenHBand="0" w:firstRowFirstColumn="0" w:firstRowLastColumn="0" w:lastRowFirstColumn="0" w:lastRowLastColumn="0"/>
                </w:pPr>
              </w:pPrChange>
            </w:pPr>
            <w:ins w:id="1302" w:author="Dmitry Kaptsenel" w:date="2011-06-13T12:47:00Z">
              <w:r>
                <w:t xml:space="preserve">Create new OpenCL Device Agent opject for the given device. </w:t>
              </w:r>
            </w:ins>
          </w:p>
          <w:p w:rsidR="00871EC1" w:rsidRDefault="00871EC1">
            <w:pPr>
              <w:pStyle w:val="TableNormal0"/>
              <w:keepNext/>
              <w:cnfStyle w:val="000000100000" w:firstRow="0" w:lastRow="0" w:firstColumn="0" w:lastColumn="0" w:oddVBand="0" w:evenVBand="0" w:oddHBand="1" w:evenHBand="0" w:firstRowFirstColumn="0" w:firstRowLastColumn="0" w:lastRowFirstColumn="0" w:lastRowLastColumn="0"/>
              <w:rPr>
                <w:ins w:id="1303" w:author="Dmitry Kaptsenel" w:date="2011-06-13T12:40:00Z"/>
                <w:b/>
                <w:bCs/>
                <w:i/>
                <w:iCs/>
                <w:noProof/>
                <w:color w:val="000000"/>
                <w:sz w:val="24"/>
                <w:szCs w:val="18"/>
                <w:lang w:bidi="ar-SA"/>
              </w:rPr>
              <w:pPrChange w:id="1304" w:author="Dmitry Kaptsenel" w:date="2011-06-13T12:57:00Z">
                <w:pPr>
                  <w:pStyle w:val="TableNormal0"/>
                  <w:keepNext/>
                  <w:pBdr>
                    <w:bottom w:val="single" w:sz="4" w:space="1" w:color="auto"/>
                  </w:pBdr>
                  <w:ind w:left="2880" w:right="720"/>
                  <w:cnfStyle w:val="000000100000" w:firstRow="0" w:lastRow="0" w:firstColumn="0" w:lastColumn="0" w:oddVBand="0" w:evenVBand="0" w:oddHBand="1" w:evenHBand="0" w:firstRowFirstColumn="0" w:firstRowLastColumn="0" w:lastRowFirstColumn="0" w:lastRowLastColumn="0"/>
                </w:pPr>
              </w:pPrChange>
            </w:pPr>
            <w:ins w:id="1305" w:author="Dmitry Kaptsenel" w:date="2011-06-13T12:47:00Z">
              <w:r>
                <w:t xml:space="preserve">Add a new 0-based parameter </w:t>
              </w:r>
              <w:r w:rsidRPr="00A4646D">
                <w:rPr>
                  <w:b/>
                  <w:bCs/>
                  <w:i/>
                  <w:iCs/>
                </w:rPr>
                <w:t>device_index</w:t>
              </w:r>
              <w:r>
                <w:t xml:space="preserve"> that will index exposed devices supported by Device Agent.</w:t>
              </w:r>
            </w:ins>
          </w:p>
        </w:tc>
      </w:tr>
    </w:tbl>
    <w:p w:rsidR="00871EC1" w:rsidRPr="00F023FB" w:rsidRDefault="00B9771C">
      <w:pPr>
        <w:pStyle w:val="Caption"/>
        <w:rPr>
          <w:ins w:id="1306" w:author="Dmitry Kaptsenel" w:date="2011-06-13T12:28:00Z"/>
        </w:rPr>
        <w:pPrChange w:id="1307" w:author="Dmitry Kaptsenel" w:date="2011-06-13T12:57:00Z">
          <w:pPr>
            <w:pStyle w:val="Heading2"/>
          </w:pPr>
        </w:pPrChange>
      </w:pPr>
      <w:ins w:id="1308" w:author="Dmitry Kaptsenel" w:date="2011-06-13T12:57:00Z">
        <w:r>
          <w:t xml:space="preserve">Table </w:t>
        </w:r>
        <w:r>
          <w:fldChar w:fldCharType="begin"/>
        </w:r>
        <w:r>
          <w:instrText xml:space="preserve"> STYLEREF 1 \s </w:instrText>
        </w:r>
      </w:ins>
      <w:r>
        <w:fldChar w:fldCharType="separate"/>
      </w:r>
      <w:r w:rsidR="006F596B">
        <w:rPr>
          <w:rFonts w:hint="eastAsia"/>
          <w:noProof/>
          <w:cs/>
        </w:rPr>
        <w:t>‎</w:t>
      </w:r>
      <w:r w:rsidR="006F596B">
        <w:rPr>
          <w:noProof/>
        </w:rPr>
        <w:t>4</w:t>
      </w:r>
      <w:ins w:id="1309" w:author="Dmitry Kaptsenel" w:date="2011-06-13T12:57:00Z">
        <w:r>
          <w:fldChar w:fldCharType="end"/>
        </w:r>
        <w:r>
          <w:t>.</w:t>
        </w:r>
        <w:r>
          <w:fldChar w:fldCharType="begin"/>
        </w:r>
        <w:r>
          <w:instrText xml:space="preserve"> SEQ Table \* ARABIC \s 1 </w:instrText>
        </w:r>
      </w:ins>
      <w:r>
        <w:fldChar w:fldCharType="separate"/>
      </w:r>
      <w:ins w:id="1310" w:author="Dmitry Kaptsenel" w:date="2011-07-11T17:10:00Z">
        <w:r w:rsidR="006F596B">
          <w:rPr>
            <w:noProof/>
          </w:rPr>
          <w:t>2</w:t>
        </w:r>
      </w:ins>
      <w:ins w:id="1311" w:author="Dmitry Kaptsenel" w:date="2011-06-13T12:57:00Z">
        <w:r>
          <w:fldChar w:fldCharType="end"/>
        </w:r>
        <w:r>
          <w:rPr>
            <w:noProof/>
          </w:rPr>
          <w:t xml:space="preserve"> Proposed Runtime Device Agent API Changes for Multiple Devices Support</w:t>
        </w:r>
      </w:ins>
    </w:p>
    <w:p w:rsidR="003F4E45" w:rsidRDefault="003F4E45">
      <w:pPr>
        <w:pStyle w:val="Heading2"/>
      </w:pPr>
      <w:bookmarkStart w:id="1312" w:name="_Toc298167572"/>
      <w:r>
        <w:t>MIC Device Crash Recovery</w:t>
      </w:r>
      <w:bookmarkEnd w:id="1312"/>
    </w:p>
    <w:p w:rsidR="003F4E45" w:rsidRDefault="00872F5F">
      <w:pPr>
        <w:keepNext/>
        <w:pPrChange w:id="1313" w:author="Dmitry Kaptsenel" w:date="2011-06-13T13:00:00Z">
          <w:pPr/>
        </w:pPrChange>
      </w:pPr>
      <w:r>
        <w:t xml:space="preserve">MIC Device Agent will create dedicated MIC Device Agent server process on the MIC Device that will serve as remote MIC Device Agent representative. This process will run OpenCL C kernels created by OpenCL user. </w:t>
      </w:r>
      <w:ins w:id="1314" w:author="Dmitry Kaptsenel" w:date="2011-06-12T14:45:00Z">
        <w:r w:rsidR="008C4153">
          <w:t xml:space="preserve">For different reasons, ex. </w:t>
        </w:r>
      </w:ins>
      <w:del w:id="1315" w:author="Dmitry Kaptsenel" w:date="2011-06-12T14:45:00Z">
        <w:r w:rsidDel="008C4153">
          <w:delText xml:space="preserve">As </w:delText>
        </w:r>
      </w:del>
      <w:ins w:id="1316" w:author="Dmitry Kaptsenel" w:date="2011-06-13T13:00:00Z">
        <w:r w:rsidR="00E80A18">
          <w:t>b</w:t>
        </w:r>
      </w:ins>
      <w:ins w:id="1317" w:author="Dmitry Kaptsenel" w:date="2011-06-12T14:45:00Z">
        <w:r w:rsidR="008C4153">
          <w:t>ecause of kernel</w:t>
        </w:r>
      </w:ins>
      <w:del w:id="1318" w:author="Dmitry Kaptsenel" w:date="2011-06-12T14:45:00Z">
        <w:r w:rsidDel="008C4153">
          <w:delText>OpenCL user</w:delText>
        </w:r>
      </w:del>
      <w:r>
        <w:t xml:space="preserve"> </w:t>
      </w:r>
      <w:del w:id="1319" w:author="Dmitry Kaptsenel" w:date="2011-06-12T14:45:00Z">
        <w:r w:rsidDel="008C4153">
          <w:delText xml:space="preserve">may have </w:delText>
        </w:r>
      </w:del>
      <w:r>
        <w:t>bugs</w:t>
      </w:r>
      <w:ins w:id="1320" w:author="Dmitry Kaptsenel" w:date="2011-06-12T14:45:00Z">
        <w:r w:rsidR="008C4153">
          <w:t>, memory oversubscri</w:t>
        </w:r>
      </w:ins>
      <w:ins w:id="1321" w:author="Dmitry Kaptsenel" w:date="2011-06-12T14:46:00Z">
        <w:r w:rsidR="008C4153">
          <w:t>p</w:t>
        </w:r>
      </w:ins>
      <w:ins w:id="1322" w:author="Dmitry Kaptsenel" w:date="2011-06-12T14:45:00Z">
        <w:r w:rsidR="008C4153">
          <w:t>tion,</w:t>
        </w:r>
      </w:ins>
      <w:ins w:id="1323" w:author="Dmitry Kaptsenel" w:date="2011-06-12T14:46:00Z">
        <w:r w:rsidR="008C4153">
          <w:t xml:space="preserve"> MIC DA bugs, etc.,</w:t>
        </w:r>
      </w:ins>
      <w:ins w:id="1324" w:author="Dmitry Kaptsenel" w:date="2011-06-12T14:45:00Z">
        <w:r w:rsidR="008C4153">
          <w:t xml:space="preserve"> </w:t>
        </w:r>
      </w:ins>
      <w:del w:id="1325" w:author="Dmitry Kaptsenel" w:date="2011-06-12T14:46:00Z">
        <w:r w:rsidDel="008C4153">
          <w:delText xml:space="preserve"> in the kernel code </w:delText>
        </w:r>
      </w:del>
      <w:r>
        <w:t>MIC Device Agent Device part process may crash. COI provides a notion through its API return codes about remote process crash, but OpenCL Runtime should support some sort of recovery in this case.</w:t>
      </w:r>
    </w:p>
    <w:p w:rsidR="00872F5F" w:rsidRDefault="00872F5F">
      <w:r w:rsidRPr="009E7F44">
        <w:rPr>
          <w:b/>
          <w:bCs/>
          <w:highlight w:val="yellow"/>
          <w:u w:val="single"/>
        </w:rPr>
        <w:t>OPEN17:</w:t>
      </w:r>
      <w:r>
        <w:t xml:space="preserve"> </w:t>
      </w:r>
      <w:bookmarkStart w:id="1326" w:name="OPEN17"/>
      <w:r w:rsidRPr="009E7F44">
        <w:rPr>
          <w:i/>
          <w:iCs/>
        </w:rPr>
        <w:t xml:space="preserve">How </w:t>
      </w:r>
      <w:ins w:id="1327" w:author="Dmitry Kaptsenel" w:date="2011-06-12T14:54:00Z">
        <w:r w:rsidR="0069280A">
          <w:rPr>
            <w:i/>
            <w:iCs/>
          </w:rPr>
          <w:t xml:space="preserve">does </w:t>
        </w:r>
      </w:ins>
      <w:r w:rsidRPr="009E7F44">
        <w:rPr>
          <w:i/>
          <w:iCs/>
        </w:rPr>
        <w:t>COI maintain</w:t>
      </w:r>
      <w:del w:id="1328" w:author="Dmitry Kaptsenel" w:date="2011-06-12T14:54:00Z">
        <w:r w:rsidRPr="009E7F44" w:rsidDel="0069280A">
          <w:rPr>
            <w:i/>
            <w:iCs/>
          </w:rPr>
          <w:delText>s</w:delText>
        </w:r>
      </w:del>
      <w:r w:rsidRPr="009E7F44">
        <w:rPr>
          <w:i/>
          <w:iCs/>
        </w:rPr>
        <w:t xml:space="preserve"> the case when </w:t>
      </w:r>
      <w:r w:rsidR="009E7F44" w:rsidRPr="009E7F44">
        <w:rPr>
          <w:i/>
          <w:iCs/>
        </w:rPr>
        <w:t>one of its sink processes crashes while some of COI Buffers were owned by that process?</w:t>
      </w:r>
      <w:bookmarkEnd w:id="1326"/>
    </w:p>
    <w:p w:rsidR="009E7F44" w:rsidRDefault="009E7F44">
      <w:pPr>
        <w:rPr>
          <w:ins w:id="1329" w:author="Dmitry Kaptsenel" w:date="2011-06-13T14:13:00Z"/>
          <w:i/>
          <w:iCs/>
        </w:rPr>
      </w:pPr>
      <w:r w:rsidRPr="004E5DEA">
        <w:rPr>
          <w:b/>
          <w:bCs/>
          <w:highlight w:val="yellow"/>
          <w:u w:val="single"/>
        </w:rPr>
        <w:t>OPEN</w:t>
      </w:r>
      <w:ins w:id="1330" w:author="Dmitry Kaptsenel" w:date="2011-06-12T14:41:00Z">
        <w:r w:rsidR="00FE2630">
          <w:rPr>
            <w:b/>
            <w:bCs/>
            <w:highlight w:val="yellow"/>
            <w:u w:val="single"/>
          </w:rPr>
          <w:t>32</w:t>
        </w:r>
      </w:ins>
      <w:del w:id="1331" w:author="Dmitry Kaptsenel" w:date="2011-06-12T14:41:00Z">
        <w:r w:rsidRPr="004E5DEA" w:rsidDel="00FE2630">
          <w:rPr>
            <w:b/>
            <w:bCs/>
            <w:highlight w:val="yellow"/>
            <w:u w:val="single"/>
          </w:rPr>
          <w:delText>18</w:delText>
        </w:r>
      </w:del>
      <w:r>
        <w:t xml:space="preserve">: </w:t>
      </w:r>
      <w:bookmarkStart w:id="1332" w:name="OPEN32"/>
      <w:del w:id="1333" w:author="Dmitry Kaptsenel" w:date="2011-06-12T14:41:00Z">
        <w:r w:rsidRPr="004E5DEA" w:rsidDel="00FE2630">
          <w:rPr>
            <w:i/>
            <w:iCs/>
          </w:rPr>
          <w:delText>Need to design OpenCL Runtime support for device crash recovery.</w:delText>
        </w:r>
      </w:del>
      <w:ins w:id="1334" w:author="Dmitry Kaptsenel" w:date="2011-06-12T14:41:00Z">
        <w:r w:rsidR="00FE2630">
          <w:rPr>
            <w:i/>
            <w:iCs/>
          </w:rPr>
          <w:t xml:space="preserve">How </w:t>
        </w:r>
      </w:ins>
      <w:ins w:id="1335" w:author="Dmitry Kaptsenel" w:date="2011-06-12T14:54:00Z">
        <w:r w:rsidR="0069280A">
          <w:rPr>
            <w:i/>
            <w:iCs/>
          </w:rPr>
          <w:t xml:space="preserve">does </w:t>
        </w:r>
      </w:ins>
      <w:ins w:id="1336" w:author="Dmitry Kaptsenel" w:date="2011-06-12T14:41:00Z">
        <w:r w:rsidR="0069280A">
          <w:rPr>
            <w:i/>
            <w:iCs/>
          </w:rPr>
          <w:t>COI notif</w:t>
        </w:r>
      </w:ins>
      <w:ins w:id="1337" w:author="Dmitry Kaptsenel" w:date="2011-06-12T14:54:00Z">
        <w:r w:rsidR="0069280A">
          <w:rPr>
            <w:i/>
            <w:iCs/>
          </w:rPr>
          <w:t>y</w:t>
        </w:r>
      </w:ins>
      <w:ins w:id="1338" w:author="Dmitry Kaptsenel" w:date="2011-06-12T14:41:00Z">
        <w:r w:rsidR="00FE2630">
          <w:rPr>
            <w:i/>
            <w:iCs/>
          </w:rPr>
          <w:t xml:space="preserve"> </w:t>
        </w:r>
      </w:ins>
      <w:ins w:id="1339" w:author="Dmitry Kaptsenel" w:date="2011-06-12T14:42:00Z">
        <w:r w:rsidR="00FE2630">
          <w:rPr>
            <w:i/>
            <w:iCs/>
          </w:rPr>
          <w:t>caller about remote process crash? Return code?</w:t>
        </w:r>
      </w:ins>
      <w:bookmarkEnd w:id="1332"/>
    </w:p>
    <w:p w:rsidR="0056220C" w:rsidRDefault="0056220C">
      <w:pPr>
        <w:rPr>
          <w:ins w:id="1340" w:author="Dmitry Kaptsenel" w:date="2011-06-12T12:04:00Z"/>
          <w:i/>
          <w:iCs/>
        </w:rPr>
      </w:pPr>
      <w:ins w:id="1341" w:author="Dmitry Kaptsenel" w:date="2011-06-13T14:13:00Z">
        <w:r w:rsidRPr="0056220C">
          <w:rPr>
            <w:b/>
            <w:bCs/>
            <w:u w:val="single"/>
            <w:shd w:val="clear" w:color="auto" w:fill="FFFF00"/>
            <w:rPrChange w:id="1342" w:author="Dmitry Kaptsenel" w:date="2011-06-13T14:14:00Z">
              <w:rPr>
                <w:i/>
                <w:iCs/>
              </w:rPr>
            </w:rPrChange>
          </w:rPr>
          <w:t>OPEN3</w:t>
        </w:r>
      </w:ins>
      <w:ins w:id="1343" w:author="Dmitry Kaptsenel" w:date="2011-06-13T14:15:00Z">
        <w:r>
          <w:rPr>
            <w:b/>
            <w:bCs/>
            <w:u w:val="single"/>
            <w:shd w:val="clear" w:color="auto" w:fill="FFFF00"/>
          </w:rPr>
          <w:t>4</w:t>
        </w:r>
      </w:ins>
      <w:ins w:id="1344" w:author="Dmitry Kaptsenel" w:date="2011-06-13T14:13:00Z">
        <w:r>
          <w:rPr>
            <w:i/>
            <w:iCs/>
          </w:rPr>
          <w:t xml:space="preserve">: </w:t>
        </w:r>
        <w:bookmarkStart w:id="1345" w:name="OPEN34"/>
        <w:r>
          <w:rPr>
            <w:i/>
            <w:iCs/>
          </w:rPr>
          <w:t>COIProcessCreate() should get a SINK_LD_LIBRARY_PATH as a parameter</w:t>
        </w:r>
        <w:bookmarkEnd w:id="1345"/>
        <w:r>
          <w:rPr>
            <w:i/>
            <w:iCs/>
          </w:rPr>
          <w:t>.</w:t>
        </w:r>
      </w:ins>
    </w:p>
    <w:p w:rsidR="002A2959" w:rsidRDefault="002A2959">
      <w:pPr>
        <w:rPr>
          <w:ins w:id="1346" w:author="Dmitry Kaptsenel" w:date="2011-06-12T12:12:00Z"/>
        </w:rPr>
      </w:pPr>
      <w:ins w:id="1347" w:author="Dmitry Kaptsenel" w:date="2011-06-12T12:07:00Z">
        <w:r>
          <w:t>Since COI presents global view to the COI Buffers across multiple MIC devices</w:t>
        </w:r>
      </w:ins>
      <w:ins w:id="1348" w:author="Dmitry Kaptsenel" w:date="2011-06-12T12:10:00Z">
        <w:r>
          <w:t xml:space="preserve">, single MIC process crash may invalidate multiple non-related COI Buffers. </w:t>
        </w:r>
      </w:ins>
      <w:ins w:id="1349" w:author="Dmitry Kaptsenel" w:date="2011-06-12T12:11:00Z">
        <w:r>
          <w:t xml:space="preserve">To be on the safe side we have to assume that single MIC process crash invalidates all data in all other MIC processes also. </w:t>
        </w:r>
      </w:ins>
    </w:p>
    <w:p w:rsidR="007330F9" w:rsidRDefault="002A2959">
      <w:pPr>
        <w:keepNext/>
        <w:rPr>
          <w:ins w:id="1350" w:author="Dmitry Kaptsenel" w:date="2011-06-12T12:15:00Z"/>
        </w:rPr>
        <w:pPrChange w:id="1351" w:author="Dmitry Kaptsenel" w:date="2011-06-12T12:22:00Z">
          <w:pPr/>
        </w:pPrChange>
      </w:pPr>
      <w:ins w:id="1352" w:author="Dmitry Kaptsenel" w:date="2011-06-12T12:12:00Z">
        <w:r>
          <w:t>As neither MIC Device Agent</w:t>
        </w:r>
        <w:r w:rsidR="007330F9">
          <w:t xml:space="preserve"> nor OpenCL Runtime</w:t>
        </w:r>
        <w:r>
          <w:t xml:space="preserve"> </w:t>
        </w:r>
      </w:ins>
      <w:ins w:id="1353" w:author="Dmitry Kaptsenel" w:date="2011-06-12T12:14:00Z">
        <w:r w:rsidR="007330F9">
          <w:t>knows</w:t>
        </w:r>
      </w:ins>
      <w:ins w:id="1354" w:author="Dmitry Kaptsenel" w:date="2011-06-12T12:12:00Z">
        <w:r>
          <w:t xml:space="preserve"> how to restore user data after device crash the only possible OpenCL </w:t>
        </w:r>
      </w:ins>
      <w:ins w:id="1355" w:author="Dmitry Kaptsenel" w:date="2011-06-12T12:13:00Z">
        <w:r>
          <w:t xml:space="preserve">device </w:t>
        </w:r>
      </w:ins>
      <w:ins w:id="1356" w:author="Dmitry Kaptsenel" w:date="2011-06-12T12:12:00Z">
        <w:r>
          <w:t xml:space="preserve">crash </w:t>
        </w:r>
      </w:ins>
      <w:ins w:id="1357" w:author="Dmitry Kaptsenel" w:date="2011-06-12T12:13:00Z">
        <w:r>
          <w:t xml:space="preserve">recovery policy is to notify end user about the crash and request user to recreate the OpenCL Context. </w:t>
        </w:r>
      </w:ins>
      <w:ins w:id="1358" w:author="Dmitry Kaptsenel" w:date="2011-06-12T12:14:00Z">
        <w:r w:rsidR="007330F9">
          <w:t>MIC Device Agent will enforce this behavior by</w:t>
        </w:r>
      </w:ins>
      <w:ins w:id="1359" w:author="Dmitry Kaptsenel" w:date="2011-06-12T12:15:00Z">
        <w:r w:rsidR="007330F9">
          <w:t>:</w:t>
        </w:r>
      </w:ins>
    </w:p>
    <w:p w:rsidR="002A2959" w:rsidRDefault="007330F9">
      <w:pPr>
        <w:pStyle w:val="ListParagraph"/>
        <w:numPr>
          <w:ilvl w:val="0"/>
          <w:numId w:val="66"/>
        </w:numPr>
        <w:spacing w:before="0" w:beforeAutospacing="0"/>
        <w:ind w:left="714" w:hanging="357"/>
        <w:rPr>
          <w:ins w:id="1360" w:author="Dmitry Kaptsenel" w:date="2011-06-12T12:18:00Z"/>
        </w:rPr>
        <w:pPrChange w:id="1361" w:author="Dmitry Kaptsenel" w:date="2011-06-12T14:47:00Z">
          <w:pPr/>
        </w:pPrChange>
      </w:pPr>
      <w:ins w:id="1362" w:author="Dmitry Kaptsenel" w:date="2011-06-12T12:18:00Z">
        <w:r>
          <w:t>Making</w:t>
        </w:r>
      </w:ins>
      <w:ins w:id="1363" w:author="Dmitry Kaptsenel" w:date="2011-06-12T12:14:00Z">
        <w:r>
          <w:t xml:space="preserve"> all MIC DA APIs in all MIC-related object</w:t>
        </w:r>
      </w:ins>
      <w:ins w:id="1364" w:author="Dmitry Kaptsenel" w:date="2011-06-12T12:15:00Z">
        <w:r>
          <w:t xml:space="preserve">s </w:t>
        </w:r>
      </w:ins>
      <w:ins w:id="1365" w:author="Dmitry Kaptsenel" w:date="2011-06-12T12:16:00Z">
        <w:r>
          <w:t>(Execution Lists, MIC Object, IDevMemObjects,</w:t>
        </w:r>
      </w:ins>
      <w:ins w:id="1366" w:author="Dmitry Kaptsenel" w:date="2011-06-12T12:17:00Z">
        <w:r>
          <w:t xml:space="preserve"> etc.) </w:t>
        </w:r>
      </w:ins>
      <w:ins w:id="1367" w:author="Dmitry Kaptsenel" w:date="2011-06-12T12:15:00Z">
        <w:r>
          <w:t xml:space="preserve">return </w:t>
        </w:r>
      </w:ins>
      <w:ins w:id="1368" w:author="Dmitry Kaptsenel" w:date="2011-06-12T12:17:00Z">
        <w:r w:rsidRPr="007330F9">
          <w:t>CL_DEV_ERROR_FAIL</w:t>
        </w:r>
        <w:r>
          <w:t xml:space="preserve">. The only APIs that will behave normally will be </w:t>
        </w:r>
      </w:ins>
      <w:ins w:id="1369" w:author="Dmitry Kaptsenel" w:date="2011-06-12T12:18:00Z">
        <w:r>
          <w:t xml:space="preserve">ones that destruct </w:t>
        </w:r>
      </w:ins>
      <w:ins w:id="1370" w:author="Dmitry Kaptsenel" w:date="2011-06-12T14:47:00Z">
        <w:r w:rsidR="008C4153">
          <w:t>MIC</w:t>
        </w:r>
      </w:ins>
      <w:ins w:id="1371" w:author="Dmitry Kaptsenel" w:date="2011-06-12T12:18:00Z">
        <w:r>
          <w:t xml:space="preserve"> objects, like clDevCloseDevice(), *Release*(), etc.</w:t>
        </w:r>
      </w:ins>
    </w:p>
    <w:p w:rsidR="007330F9" w:rsidRPr="003F4E45" w:rsidRDefault="007330F9">
      <w:pPr>
        <w:pStyle w:val="ListParagraph"/>
        <w:numPr>
          <w:ilvl w:val="0"/>
          <w:numId w:val="66"/>
        </w:numPr>
        <w:jc w:val="left"/>
        <w:pPrChange w:id="1372" w:author="Dmitry Kaptsenel" w:date="2011-06-12T12:22:00Z">
          <w:pPr/>
        </w:pPrChange>
      </w:pPr>
      <w:ins w:id="1373" w:author="Dmitry Kaptsenel" w:date="2011-06-12T12:19:00Z">
        <w:r>
          <w:t xml:space="preserve">Force immediate completion of all outstanding MIC activities, ex. NDRange </w:t>
        </w:r>
      </w:ins>
      <w:ins w:id="1374" w:author="Dmitry Kaptsenel" w:date="2011-06-12T12:20:00Z">
        <w:r>
          <w:t>executions, by signaling Runtime about command status change</w:t>
        </w:r>
      </w:ins>
      <w:ins w:id="1375" w:author="Dmitry Kaptsenel" w:date="2011-06-12T12:21:00Z">
        <w:r>
          <w:t xml:space="preserve"> with status </w:t>
        </w:r>
        <w:r w:rsidRPr="007330F9">
          <w:t xml:space="preserve">CL_DEV_ERROR_FAIL </w:t>
        </w:r>
      </w:ins>
      <w:ins w:id="1376" w:author="Dmitry Kaptsenel" w:date="2011-06-12T12:20:00Z">
        <w:r>
          <w:t xml:space="preserve"> </w:t>
        </w:r>
      </w:ins>
      <w:ins w:id="1377" w:author="Dmitry Kaptsenel" w:date="2011-06-12T12:22:00Z">
        <w:r>
          <w:br/>
        </w:r>
      </w:ins>
      <w:ins w:id="1378" w:author="Dmitry Kaptsenel" w:date="2011-06-12T12:20:00Z">
        <w:r w:rsidRPr="007330F9">
          <w:rPr>
            <w:i/>
            <w:iCs/>
            <w:rPrChange w:id="1379" w:author="Dmitry Kaptsenel" w:date="2011-06-12T12:22:00Z">
              <w:rPr/>
            </w:rPrChange>
          </w:rPr>
          <w:t>(</w:t>
        </w:r>
      </w:ins>
      <w:ins w:id="1380" w:author="Dmitry Kaptsenel" w:date="2011-06-12T12:22:00Z">
        <w:r w:rsidRPr="007330F9">
          <w:rPr>
            <w:i/>
            <w:iCs/>
            <w:rPrChange w:id="1381" w:author="Dmitry Kaptsenel" w:date="2011-06-12T12:22:00Z">
              <w:rPr/>
            </w:rPrChange>
          </w:rPr>
          <w:t xml:space="preserve"> </w:t>
        </w:r>
      </w:ins>
      <w:ins w:id="1382" w:author="Dmitry Kaptsenel" w:date="2011-06-12T12:21:00Z">
        <w:r w:rsidRPr="007330F9">
          <w:rPr>
            <w:i/>
            <w:iCs/>
            <w:rPrChange w:id="1383" w:author="Dmitry Kaptsenel" w:date="2011-06-12T12:22:00Z">
              <w:rPr/>
            </w:rPrChange>
          </w:rPr>
          <w:t>IOCLFrameworkCallbacks::</w:t>
        </w:r>
      </w:ins>
      <w:ins w:id="1384" w:author="Dmitry Kaptsenel" w:date="2011-06-12T12:22:00Z">
        <w:r w:rsidRPr="007330F9">
          <w:rPr>
            <w:i/>
            <w:iCs/>
            <w:rPrChange w:id="1385" w:author="Dmitry Kaptsenel" w:date="2011-06-12T12:22:00Z">
              <w:rPr/>
            </w:rPrChange>
          </w:rPr>
          <w:t xml:space="preserve"> </w:t>
        </w:r>
      </w:ins>
      <w:ins w:id="1386" w:author="Dmitry Kaptsenel" w:date="2011-06-12T12:21:00Z">
        <w:r w:rsidRPr="007330F9">
          <w:rPr>
            <w:i/>
            <w:iCs/>
            <w:rPrChange w:id="1387" w:author="Dmitry Kaptsenel" w:date="2011-06-12T12:22:00Z">
              <w:rPr/>
            </w:rPrChange>
          </w:rPr>
          <w:t>clDevCmdStatusChanged(</w:t>
        </w:r>
      </w:ins>
      <w:ins w:id="1388" w:author="Dmitry Kaptsenel" w:date="2011-06-12T12:22:00Z">
        <w:r w:rsidRPr="007330F9">
          <w:rPr>
            <w:i/>
            <w:iCs/>
            <w:rPrChange w:id="1389" w:author="Dmitry Kaptsenel" w:date="2011-06-12T12:22:00Z">
              <w:rPr/>
            </w:rPrChange>
          </w:rPr>
          <w:t xml:space="preserve"> CL_DEV_ERROR_FAIL  </w:t>
        </w:r>
      </w:ins>
      <w:ins w:id="1390" w:author="Dmitry Kaptsenel" w:date="2011-06-12T12:21:00Z">
        <w:r w:rsidRPr="007330F9">
          <w:rPr>
            <w:i/>
            <w:iCs/>
            <w:rPrChange w:id="1391" w:author="Dmitry Kaptsenel" w:date="2011-06-12T12:22:00Z">
              <w:rPr/>
            </w:rPrChange>
          </w:rPr>
          <w:t>))</w:t>
        </w:r>
      </w:ins>
    </w:p>
    <w:p w:rsidR="009C7A94" w:rsidDel="00587CC4" w:rsidRDefault="009C7A94" w:rsidP="00B03801">
      <w:pPr>
        <w:pStyle w:val="Heading2"/>
        <w:pageBreakBefore/>
      </w:pPr>
      <w:moveFromRangeStart w:id="1392" w:author="Dmitry Kaptsenel" w:date="2011-07-11T15:43:00Z" w:name="move298162341"/>
      <w:moveFrom w:id="1393" w:author="Dmitry Kaptsenel" w:date="2011-07-11T15:43:00Z">
        <w:r w:rsidDel="00587CC4">
          <w:lastRenderedPageBreak/>
          <w:t>Notification Port</w:t>
        </w:r>
        <w:r w:rsidR="008A162E" w:rsidDel="00587CC4">
          <w:t xml:space="preserve"> and Device Callbacks</w:t>
        </w:r>
      </w:moveFrom>
      <w:bookmarkStart w:id="1394" w:name="_Toc298165536"/>
      <w:bookmarkStart w:id="1395" w:name="_Toc298167573"/>
      <w:bookmarkEnd w:id="1394"/>
      <w:bookmarkEnd w:id="1395"/>
    </w:p>
    <w:p w:rsidR="00983CD5" w:rsidDel="00587CC4" w:rsidRDefault="00B03801" w:rsidP="00983CD5">
      <w:moveFrom w:id="1396" w:author="Dmitry Kaptsenel" w:date="2011-07-11T15:43:00Z">
        <w:r w:rsidDel="00587CC4">
          <w:t xml:space="preserve">Notification Port is a metaphor that allows simple pipelining of post-operation callbacks invocation for asynchronous operations regardless of what internal mechanism was used for specific operation implementation. </w:t>
        </w:r>
      </w:moveFrom>
      <w:bookmarkStart w:id="1397" w:name="_Toc298165537"/>
      <w:bookmarkEnd w:id="1397"/>
    </w:p>
    <w:p w:rsidR="003819C1" w:rsidDel="00587CC4" w:rsidRDefault="003819C1" w:rsidP="003819C1">
      <w:moveFrom w:id="1398" w:author="Dmitry Kaptsenel" w:date="2011-07-11T15:43:00Z">
        <w:r w:rsidDel="00587CC4">
          <w:t>Notification Port is a dedicated OS thread that collects callbacks to be invoked and barrier (event) objects representing specific asynchronous operations. As some barrier object is signaled Notification Port thread invokes corresponding callback.</w:t>
        </w:r>
      </w:moveFrom>
      <w:bookmarkStart w:id="1399" w:name="_Toc298165538"/>
      <w:bookmarkEnd w:id="1399"/>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8298"/>
      </w:tblGrid>
      <w:tr w:rsidR="00823671" w:rsidDel="00587CC4" w:rsidTr="008236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823671" w:rsidRPr="00823671" w:rsidDel="00587CC4" w:rsidRDefault="00823671" w:rsidP="00823671">
            <w:pPr>
              <w:pStyle w:val="TableNormal0"/>
              <w:jc w:val="center"/>
            </w:pPr>
            <w:moveFrom w:id="1400" w:author="Dmitry Kaptsenel" w:date="2011-07-11T15:43:00Z">
              <w:r w:rsidRPr="00823671" w:rsidDel="00587CC4">
                <w:t>Method</w:t>
              </w:r>
            </w:moveFrom>
            <w:bookmarkStart w:id="1401" w:name="_Toc298165539"/>
            <w:bookmarkEnd w:id="1401"/>
          </w:p>
        </w:tc>
        <w:tc>
          <w:tcPr>
            <w:tcW w:w="8298" w:type="dxa"/>
          </w:tcPr>
          <w:p w:rsidR="00823671" w:rsidRPr="00823671" w:rsidDel="00587CC4" w:rsidRDefault="00780E4B" w:rsidP="00823671">
            <w:pPr>
              <w:pStyle w:val="TableNormal0"/>
              <w:jc w:val="center"/>
              <w:cnfStyle w:val="100000000000" w:firstRow="1" w:lastRow="0" w:firstColumn="0" w:lastColumn="0" w:oddVBand="0" w:evenVBand="0" w:oddHBand="0" w:evenHBand="0" w:firstRowFirstColumn="0" w:firstRowLastColumn="0" w:lastRowFirstColumn="0" w:lastRowLastColumn="0"/>
            </w:pPr>
            <w:moveFrom w:id="1402" w:author="Dmitry Kaptsenel" w:date="2011-07-11T15:43:00Z">
              <w:r w:rsidDel="00587CC4">
                <w:t>Description</w:t>
              </w:r>
            </w:moveFrom>
            <w:bookmarkStart w:id="1403" w:name="_Toc298165540"/>
            <w:bookmarkEnd w:id="1403"/>
          </w:p>
        </w:tc>
        <w:bookmarkStart w:id="1404" w:name="_Toc298165541"/>
        <w:bookmarkEnd w:id="1404"/>
      </w:tr>
      <w:tr w:rsidR="003819C1" w:rsidDel="00587CC4" w:rsidTr="00823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none" w:sz="0" w:space="0" w:color="auto"/>
              <w:left w:val="none" w:sz="0" w:space="0" w:color="auto"/>
              <w:bottom w:val="none" w:sz="0" w:space="0" w:color="auto"/>
            </w:tcBorders>
          </w:tcPr>
          <w:p w:rsidR="003819C1" w:rsidRPr="00CA5128" w:rsidDel="00587CC4" w:rsidRDefault="003819C1" w:rsidP="00CA5128">
            <w:pPr>
              <w:pStyle w:val="TableNormal0"/>
              <w:rPr>
                <w:i/>
                <w:iCs/>
              </w:rPr>
            </w:pPr>
            <w:moveFrom w:id="1405" w:author="Dmitry Kaptsenel" w:date="2011-07-11T15:43:00Z">
              <w:r w:rsidRPr="00CA5128" w:rsidDel="00587CC4">
                <w:rPr>
                  <w:i/>
                  <w:iCs/>
                </w:rPr>
                <w:t>Initialize()</w:t>
              </w:r>
            </w:moveFrom>
            <w:bookmarkStart w:id="1406" w:name="_Toc298165542"/>
            <w:bookmarkEnd w:id="1406"/>
          </w:p>
        </w:tc>
        <w:tc>
          <w:tcPr>
            <w:tcW w:w="8298" w:type="dxa"/>
            <w:tcBorders>
              <w:top w:val="none" w:sz="0" w:space="0" w:color="auto"/>
              <w:bottom w:val="none" w:sz="0" w:space="0" w:color="auto"/>
              <w:right w:val="none" w:sz="0" w:space="0" w:color="auto"/>
            </w:tcBorders>
          </w:tcPr>
          <w:p w:rsidR="003819C1" w:rsidDel="00587CC4" w:rsidRDefault="003819C1" w:rsidP="00CA5128">
            <w:pPr>
              <w:pStyle w:val="TableNormal0"/>
              <w:cnfStyle w:val="000000100000" w:firstRow="0" w:lastRow="0" w:firstColumn="0" w:lastColumn="0" w:oddVBand="0" w:evenVBand="0" w:oddHBand="1" w:evenHBand="0" w:firstRowFirstColumn="0" w:firstRowLastColumn="0" w:lastRowFirstColumn="0" w:lastRowLastColumn="0"/>
            </w:pPr>
            <w:moveFrom w:id="1407" w:author="Dmitry Kaptsenel" w:date="2011-07-11T15:43:00Z">
              <w:r w:rsidDel="00587CC4">
                <w:t>Initialize internal data structure, start dedicated OS thread and enter wait state.</w:t>
              </w:r>
            </w:moveFrom>
            <w:bookmarkStart w:id="1408" w:name="_Toc298165543"/>
            <w:bookmarkEnd w:id="1408"/>
          </w:p>
        </w:tc>
        <w:bookmarkStart w:id="1409" w:name="_Toc298165544"/>
        <w:bookmarkEnd w:id="1409"/>
      </w:tr>
      <w:tr w:rsidR="003819C1" w:rsidDel="00587CC4" w:rsidTr="00823671">
        <w:tc>
          <w:tcPr>
            <w:cnfStyle w:val="001000000000" w:firstRow="0" w:lastRow="0" w:firstColumn="1" w:lastColumn="0" w:oddVBand="0" w:evenVBand="0" w:oddHBand="0" w:evenHBand="0" w:firstRowFirstColumn="0" w:firstRowLastColumn="0" w:lastRowFirstColumn="0" w:lastRowLastColumn="0"/>
            <w:tcW w:w="1998" w:type="dxa"/>
          </w:tcPr>
          <w:p w:rsidR="003819C1" w:rsidRPr="00CA5128" w:rsidDel="00587CC4" w:rsidRDefault="003819C1" w:rsidP="00CA5128">
            <w:pPr>
              <w:pStyle w:val="TableNormal0"/>
              <w:rPr>
                <w:i/>
                <w:iCs/>
              </w:rPr>
            </w:pPr>
            <w:moveFrom w:id="1410" w:author="Dmitry Kaptsenel" w:date="2011-07-11T15:43:00Z">
              <w:r w:rsidRPr="00CA5128" w:rsidDel="00587CC4">
                <w:rPr>
                  <w:i/>
                  <w:iCs/>
                </w:rPr>
                <w:t>add(barrier, cb)</w:t>
              </w:r>
            </w:moveFrom>
            <w:bookmarkStart w:id="1411" w:name="_Toc298165545"/>
            <w:bookmarkEnd w:id="1411"/>
          </w:p>
        </w:tc>
        <w:tc>
          <w:tcPr>
            <w:tcW w:w="8298" w:type="dxa"/>
          </w:tcPr>
          <w:p w:rsidR="003819C1" w:rsidDel="00587CC4" w:rsidRDefault="00CA5128" w:rsidP="00CA5128">
            <w:pPr>
              <w:pStyle w:val="TableNormal0"/>
              <w:cnfStyle w:val="000000000000" w:firstRow="0" w:lastRow="0" w:firstColumn="0" w:lastColumn="0" w:oddVBand="0" w:evenVBand="0" w:oddHBand="0" w:evenHBand="0" w:firstRowFirstColumn="0" w:firstRowLastColumn="0" w:lastRowFirstColumn="0" w:lastRowLastColumn="0"/>
            </w:pPr>
            <w:moveFrom w:id="1412" w:author="Dmitry Kaptsenel" w:date="2011-07-11T15:43:00Z">
              <w:r w:rsidDel="00587CC4">
                <w:t>Add new barrier object to wait for and associated callback object.</w:t>
              </w:r>
            </w:moveFrom>
            <w:bookmarkStart w:id="1413" w:name="_Toc298165546"/>
            <w:bookmarkEnd w:id="1413"/>
          </w:p>
        </w:tc>
        <w:bookmarkStart w:id="1414" w:name="_Toc298165547"/>
        <w:bookmarkEnd w:id="1414"/>
      </w:tr>
      <w:tr w:rsidR="003819C1" w:rsidDel="00587CC4" w:rsidTr="00823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none" w:sz="0" w:space="0" w:color="auto"/>
              <w:left w:val="none" w:sz="0" w:space="0" w:color="auto"/>
              <w:bottom w:val="none" w:sz="0" w:space="0" w:color="auto"/>
            </w:tcBorders>
          </w:tcPr>
          <w:p w:rsidR="003819C1" w:rsidRPr="00CA5128" w:rsidDel="00587CC4" w:rsidRDefault="00CA5128" w:rsidP="00CA5128">
            <w:pPr>
              <w:pStyle w:val="TableNormal0"/>
              <w:rPr>
                <w:i/>
                <w:iCs/>
              </w:rPr>
            </w:pPr>
            <w:moveFrom w:id="1415" w:author="Dmitry Kaptsenel" w:date="2011-07-11T15:43:00Z">
              <w:r w:rsidRPr="00CA5128" w:rsidDel="00587CC4">
                <w:rPr>
                  <w:i/>
                  <w:iCs/>
                </w:rPr>
                <w:t>Finalize()</w:t>
              </w:r>
            </w:moveFrom>
            <w:bookmarkStart w:id="1416" w:name="_Toc298165548"/>
            <w:bookmarkEnd w:id="1416"/>
          </w:p>
        </w:tc>
        <w:tc>
          <w:tcPr>
            <w:tcW w:w="8298" w:type="dxa"/>
            <w:tcBorders>
              <w:top w:val="none" w:sz="0" w:space="0" w:color="auto"/>
              <w:bottom w:val="none" w:sz="0" w:space="0" w:color="auto"/>
              <w:right w:val="none" w:sz="0" w:space="0" w:color="auto"/>
            </w:tcBorders>
          </w:tcPr>
          <w:p w:rsidR="003819C1" w:rsidDel="00587CC4" w:rsidRDefault="00CA5128" w:rsidP="00CA5128">
            <w:pPr>
              <w:pStyle w:val="TableNormal0"/>
              <w:cnfStyle w:val="000000100000" w:firstRow="0" w:lastRow="0" w:firstColumn="0" w:lastColumn="0" w:oddVBand="0" w:evenVBand="0" w:oddHBand="1" w:evenHBand="0" w:firstRowFirstColumn="0" w:firstRowLastColumn="0" w:lastRowFirstColumn="0" w:lastRowLastColumn="0"/>
            </w:pPr>
            <w:moveFrom w:id="1417" w:author="Dmitry Kaptsenel" w:date="2011-07-11T15:43:00Z">
              <w:r w:rsidDel="00587CC4">
                <w:t>Stop dedicated OS thread and reset internal data structures. Forget any previous not signaled barriers and callbacks.</w:t>
              </w:r>
            </w:moveFrom>
            <w:bookmarkStart w:id="1418" w:name="_Toc298165549"/>
            <w:bookmarkEnd w:id="1418"/>
          </w:p>
        </w:tc>
        <w:bookmarkStart w:id="1419" w:name="_Toc298165550"/>
        <w:bookmarkEnd w:id="1419"/>
      </w:tr>
    </w:tbl>
    <w:p w:rsidR="003819C1" w:rsidDel="00587CC4" w:rsidRDefault="003819C1" w:rsidP="003819C1">
      <w:bookmarkStart w:id="1420" w:name="_Toc298165551"/>
      <w:bookmarkEnd w:id="1420"/>
    </w:p>
    <w:p w:rsidR="00CA5128" w:rsidRPr="0037309B" w:rsidDel="00587CC4" w:rsidRDefault="00CA5128" w:rsidP="003819C1">
      <w:pPr>
        <w:rPr>
          <w:b/>
          <w:bCs/>
          <w:u w:val="single"/>
        </w:rPr>
      </w:pPr>
      <w:moveFrom w:id="1421" w:author="Dmitry Kaptsenel" w:date="2011-07-11T15:43:00Z">
        <w:r w:rsidRPr="0037309B" w:rsidDel="00587CC4">
          <w:rPr>
            <w:b/>
            <w:bCs/>
            <w:u w:val="single"/>
          </w:rPr>
          <w:t>Pros:</w:t>
        </w:r>
      </w:moveFrom>
      <w:bookmarkStart w:id="1422" w:name="_Toc298165552"/>
      <w:bookmarkEnd w:id="1422"/>
    </w:p>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9918"/>
      </w:tblGrid>
      <w:tr w:rsidR="00CA5128" w:rsidDel="00587CC4" w:rsidTr="00FC7C86">
        <w:trPr>
          <w:cnfStyle w:val="100000000000" w:firstRow="1" w:lastRow="0" w:firstColumn="0" w:lastColumn="0" w:oddVBand="0" w:evenVBand="0" w:oddHBand="0" w:evenHBand="0" w:firstRowFirstColumn="0" w:firstRowLastColumn="0" w:lastRowFirstColumn="0" w:lastRowLastColumn="0"/>
        </w:trPr>
        <w:tc>
          <w:tcPr>
            <w:tcW w:w="378" w:type="dxa"/>
          </w:tcPr>
          <w:p w:rsidR="00CA5128" w:rsidDel="00587CC4" w:rsidRDefault="00CA5128" w:rsidP="00253BFA">
            <w:pPr>
              <w:pStyle w:val="TableNormal0"/>
              <w:numPr>
                <w:ilvl w:val="0"/>
                <w:numId w:val="17"/>
              </w:numPr>
            </w:pPr>
            <w:bookmarkStart w:id="1423" w:name="_Toc298165553"/>
            <w:bookmarkEnd w:id="1423"/>
          </w:p>
        </w:tc>
        <w:tc>
          <w:tcPr>
            <w:tcW w:w="9918" w:type="dxa"/>
          </w:tcPr>
          <w:p w:rsidR="00CA5128" w:rsidDel="00587CC4" w:rsidRDefault="00CA5128" w:rsidP="00CA5128">
            <w:pPr>
              <w:pStyle w:val="TableNormal0"/>
            </w:pPr>
            <w:moveFrom w:id="1424" w:author="Dmitry Kaptsenel" w:date="2011-07-11T15:43:00Z">
              <w:r w:rsidDel="00587CC4">
                <w:t xml:space="preserve">Significantly decreases number of service threads thus removing unneeded inter-thread communications.  </w:t>
              </w:r>
            </w:moveFrom>
            <w:bookmarkStart w:id="1425" w:name="_Toc298165554"/>
            <w:bookmarkEnd w:id="1425"/>
          </w:p>
        </w:tc>
        <w:bookmarkStart w:id="1426" w:name="_Toc298165555"/>
        <w:bookmarkEnd w:id="1426"/>
      </w:tr>
    </w:tbl>
    <w:p w:rsidR="00CA5128" w:rsidDel="00587CC4" w:rsidRDefault="00CA5128" w:rsidP="003819C1">
      <w:bookmarkStart w:id="1427" w:name="_Toc298165556"/>
      <w:bookmarkEnd w:id="1427"/>
    </w:p>
    <w:p w:rsidR="0037309B" w:rsidRPr="0037309B" w:rsidDel="00587CC4" w:rsidRDefault="0037309B" w:rsidP="0037309B">
      <w:pPr>
        <w:rPr>
          <w:b/>
          <w:bCs/>
          <w:u w:val="single"/>
        </w:rPr>
      </w:pPr>
      <w:moveFrom w:id="1428" w:author="Dmitry Kaptsenel" w:date="2011-07-11T15:43:00Z">
        <w:r w:rsidDel="00587CC4">
          <w:rPr>
            <w:b/>
            <w:bCs/>
            <w:u w:val="single"/>
          </w:rPr>
          <w:t>Con</w:t>
        </w:r>
        <w:r w:rsidRPr="0037309B" w:rsidDel="00587CC4">
          <w:rPr>
            <w:b/>
            <w:bCs/>
            <w:u w:val="single"/>
          </w:rPr>
          <w:t>s:</w:t>
        </w:r>
      </w:moveFrom>
      <w:bookmarkStart w:id="1429" w:name="_Toc298165557"/>
      <w:bookmarkEnd w:id="1429"/>
    </w:p>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4050"/>
        <w:gridCol w:w="5868"/>
      </w:tblGrid>
      <w:tr w:rsidR="0037309B" w:rsidDel="00587CC4" w:rsidTr="00FC7C86">
        <w:trPr>
          <w:cnfStyle w:val="100000000000" w:firstRow="1" w:lastRow="0" w:firstColumn="0" w:lastColumn="0" w:oddVBand="0" w:evenVBand="0" w:oddHBand="0" w:evenHBand="0" w:firstRowFirstColumn="0" w:firstRowLastColumn="0" w:lastRowFirstColumn="0" w:lastRowLastColumn="0"/>
        </w:trPr>
        <w:tc>
          <w:tcPr>
            <w:tcW w:w="378" w:type="dxa"/>
          </w:tcPr>
          <w:p w:rsidR="0037309B" w:rsidDel="00587CC4" w:rsidRDefault="0037309B" w:rsidP="00253BFA">
            <w:pPr>
              <w:pStyle w:val="TableNormal0"/>
              <w:numPr>
                <w:ilvl w:val="0"/>
                <w:numId w:val="18"/>
              </w:numPr>
            </w:pPr>
            <w:bookmarkStart w:id="1430" w:name="_Toc298165558"/>
            <w:bookmarkEnd w:id="1430"/>
          </w:p>
        </w:tc>
        <w:tc>
          <w:tcPr>
            <w:tcW w:w="4050" w:type="dxa"/>
          </w:tcPr>
          <w:p w:rsidR="0037309B" w:rsidDel="00587CC4" w:rsidRDefault="0037309B" w:rsidP="001D7FCA">
            <w:pPr>
              <w:pStyle w:val="TableNormal0"/>
            </w:pPr>
            <w:moveFrom w:id="1431" w:author="Dmitry Kaptsenel" w:date="2011-07-11T15:43:00Z">
              <w:r w:rsidDel="00587CC4">
                <w:t xml:space="preserve">Creates serialization point for unrelated activities  </w:t>
              </w:r>
            </w:moveFrom>
            <w:bookmarkStart w:id="1432" w:name="_Toc298165559"/>
            <w:bookmarkEnd w:id="1432"/>
          </w:p>
        </w:tc>
        <w:tc>
          <w:tcPr>
            <w:tcW w:w="5868" w:type="dxa"/>
          </w:tcPr>
          <w:p w:rsidR="0037309B" w:rsidDel="00587CC4" w:rsidRDefault="0037309B" w:rsidP="00253BFA">
            <w:pPr>
              <w:pStyle w:val="TableNormal0"/>
              <w:numPr>
                <w:ilvl w:val="0"/>
                <w:numId w:val="14"/>
              </w:numPr>
            </w:pPr>
            <w:moveFrom w:id="1433" w:author="Dmitry Kaptsenel" w:date="2011-07-11T15:43:00Z">
              <w:r w:rsidDel="00587CC4">
                <w:t>Do not use long operations in callbacks</w:t>
              </w:r>
            </w:moveFrom>
            <w:bookmarkStart w:id="1434" w:name="_Toc298165560"/>
            <w:bookmarkEnd w:id="1434"/>
          </w:p>
          <w:p w:rsidR="0037309B" w:rsidRPr="0037309B" w:rsidDel="00587CC4" w:rsidRDefault="0037309B" w:rsidP="00253BFA">
            <w:pPr>
              <w:pStyle w:val="TableNormal0"/>
              <w:numPr>
                <w:ilvl w:val="0"/>
                <w:numId w:val="14"/>
              </w:numPr>
            </w:pPr>
            <w:moveFrom w:id="1435" w:author="Dmitry Kaptsenel" w:date="2011-07-11T15:43:00Z">
              <w:r w:rsidDel="00587CC4">
                <w:t>Notification Port Object may be created per specific command queue or one per device – depends on design decision and expected asynchronous operations frequency.</w:t>
              </w:r>
            </w:moveFrom>
            <w:bookmarkStart w:id="1436" w:name="_Toc298165561"/>
            <w:bookmarkEnd w:id="1436"/>
          </w:p>
        </w:tc>
        <w:bookmarkStart w:id="1437" w:name="_Toc298165562"/>
        <w:bookmarkEnd w:id="1437"/>
      </w:tr>
    </w:tbl>
    <w:p w:rsidR="0037309B" w:rsidRPr="00983CD5" w:rsidDel="00587CC4" w:rsidRDefault="0037309B" w:rsidP="003819C1">
      <w:bookmarkStart w:id="1438" w:name="_Toc298165563"/>
      <w:bookmarkEnd w:id="1438"/>
    </w:p>
    <w:p w:rsidR="00812846" w:rsidRDefault="009C7A94" w:rsidP="00917EC0">
      <w:pPr>
        <w:pStyle w:val="Heading2"/>
        <w:pageBreakBefore/>
      </w:pPr>
      <w:bookmarkStart w:id="1439" w:name="_Toc298167574"/>
      <w:moveFromRangeEnd w:id="1392"/>
      <w:r>
        <w:lastRenderedPageBreak/>
        <w:t>Buffers Implementation</w:t>
      </w:r>
      <w:bookmarkEnd w:id="1439"/>
    </w:p>
    <w:p w:rsidR="00A87FC6" w:rsidRDefault="00A87FC6" w:rsidP="00A87FC6">
      <w:pPr>
        <w:pStyle w:val="Heading3"/>
      </w:pPr>
      <w:bookmarkStart w:id="1440" w:name="_Toc298167575"/>
      <w:r>
        <w:t>Memory Objects Device Agent API</w:t>
      </w:r>
      <w:bookmarkEnd w:id="1440"/>
    </w:p>
    <w:p w:rsidR="00A87FC6" w:rsidRDefault="00A87FC6" w:rsidP="00A87FC6">
      <w:pPr>
        <w:keepNext/>
        <w:rPr>
          <w:ins w:id="1441" w:author="Dmitry Kaptsenel" w:date="2011-07-11T14:46:00Z"/>
        </w:rPr>
      </w:pPr>
      <w:r>
        <w:t xml:space="preserve">OpenCL Runtime communicates buffer and image operations to the Device Agent using the notion of </w:t>
      </w:r>
      <w:r>
        <w:rPr>
          <w:i/>
          <w:iCs/>
        </w:rPr>
        <w:t>Memory Objects.</w:t>
      </w:r>
      <w:r>
        <w:t xml:space="preserve"> Memory Objects may be dynamically created and deleted by Runtime request.</w:t>
      </w:r>
    </w:p>
    <w:p w:rsidR="003618EE" w:rsidRDefault="003618EE">
      <w:pPr>
        <w:pStyle w:val="IndentedNote"/>
        <w:pPrChange w:id="1442" w:author="Dmitry Kaptsenel" w:date="2011-07-11T14:46:00Z">
          <w:pPr>
            <w:keepNext/>
          </w:pPr>
        </w:pPrChange>
      </w:pPr>
      <w:ins w:id="1443" w:author="Dmitry Kaptsenel" w:date="2011-07-11T14:46:00Z">
        <w:r w:rsidRPr="003618EE">
          <w:rPr>
            <w:b/>
            <w:bCs/>
            <w:i/>
            <w:iCs/>
            <w:rPrChange w:id="1444" w:author="Dmitry Kaptsenel" w:date="2011-07-11T14:46:00Z">
              <w:rPr/>
            </w:rPrChange>
          </w:rPr>
          <w:t>Note:</w:t>
        </w:r>
        <w:r>
          <w:tab/>
        </w:r>
        <w:r>
          <w:fldChar w:fldCharType="begin"/>
        </w:r>
        <w:r>
          <w:instrText xml:space="preserve"> REF _Ref298158645 \h </w:instrText>
        </w:r>
      </w:ins>
      <w:ins w:id="1445" w:author="Dmitry Kaptsenel" w:date="2011-07-11T14:46:00Z">
        <w:r>
          <w:fldChar w:fldCharType="separate"/>
        </w:r>
      </w:ins>
      <w:ins w:id="1446" w:author="Dmitry Kaptsenel" w:date="2011-07-11T17:10:00Z">
        <w:r w:rsidR="006F596B">
          <w:t xml:space="preserve">Figure </w:t>
        </w:r>
        <w:r w:rsidR="006F596B">
          <w:rPr>
            <w:rFonts w:hint="eastAsia"/>
            <w:noProof/>
            <w:cs/>
          </w:rPr>
          <w:t>‎</w:t>
        </w:r>
        <w:r w:rsidR="006F596B">
          <w:rPr>
            <w:noProof/>
          </w:rPr>
          <w:t>4</w:t>
        </w:r>
        <w:r w:rsidR="006F596B">
          <w:noBreakHyphen/>
        </w:r>
        <w:r w:rsidR="006F596B">
          <w:rPr>
            <w:noProof/>
          </w:rPr>
          <w:t>1</w:t>
        </w:r>
      </w:ins>
      <w:ins w:id="1447" w:author="Dmitry Kaptsenel" w:date="2011-07-11T14:46:00Z">
        <w:r>
          <w:fldChar w:fldCharType="end"/>
        </w:r>
        <w:r>
          <w:t xml:space="preserve">  and Table 4.3 list only existing Buffer-related OpenCL Runtime APIs. For newly proposed API extension please refer to the Table 4.4</w:t>
        </w:r>
      </w:ins>
    </w:p>
    <w:p w:rsidR="000B2961" w:rsidRDefault="00A87FC6" w:rsidP="000B2961">
      <w:pPr>
        <w:keepNext/>
        <w:jc w:val="center"/>
      </w:pPr>
      <w:r>
        <w:object w:dxaOrig="7245" w:dyaOrig="4365">
          <v:shape id="_x0000_i1028" type="#_x0000_t75" style="width:141.5pt;height:86.4pt" o:ole="">
            <v:imagedata r:id="rId18" o:title="" croptop="3569f" cropbottom="36052f" cropleft="18224f" cropright="21740f"/>
          </v:shape>
          <o:OLEObject Type="Embed" ProgID="Visio.Drawing.11" ShapeID="_x0000_i1028" DrawAspect="Content" ObjectID="_1371909468" r:id="rId19"/>
        </w:object>
      </w:r>
    </w:p>
    <w:p w:rsidR="000B2961" w:rsidDel="00B24E57" w:rsidRDefault="000B2961" w:rsidP="000B2961">
      <w:pPr>
        <w:pStyle w:val="Caption"/>
        <w:rPr>
          <w:del w:id="1448" w:author="Dmitry Kaptsenel" w:date="2011-07-11T14:47:00Z"/>
        </w:rPr>
      </w:pPr>
      <w:bookmarkStart w:id="1449" w:name="_Ref298158645"/>
      <w:r>
        <w:t xml:space="preserve">Figure </w:t>
      </w:r>
      <w:ins w:id="1450" w:author="Dmitry Kaptsenel" w:date="2011-05-31T16:40:00Z">
        <w:r w:rsidR="00E312EA">
          <w:rPr>
            <w:b w:val="0"/>
            <w:bCs w:val="0"/>
          </w:rPr>
          <w:fldChar w:fldCharType="begin"/>
        </w:r>
        <w:r w:rsidR="00E312EA">
          <w:instrText xml:space="preserve"> STYLEREF 1 \s </w:instrText>
        </w:r>
      </w:ins>
      <w:r w:rsidR="00E312EA">
        <w:rPr>
          <w:b w:val="0"/>
          <w:bCs w:val="0"/>
        </w:rPr>
        <w:fldChar w:fldCharType="separate"/>
      </w:r>
      <w:r w:rsidR="006F596B">
        <w:rPr>
          <w:rFonts w:hint="eastAsia"/>
          <w:noProof/>
          <w:cs/>
        </w:rPr>
        <w:t>‎</w:t>
      </w:r>
      <w:r w:rsidR="006F596B">
        <w:rPr>
          <w:noProof/>
        </w:rPr>
        <w:t>4</w:t>
      </w:r>
      <w:ins w:id="1451" w:author="Dmitry Kaptsenel" w:date="2011-05-31T16:40:00Z">
        <w:r w:rsidR="00E312EA">
          <w:rPr>
            <w:b w:val="0"/>
            <w:bCs w:val="0"/>
          </w:rPr>
          <w:fldChar w:fldCharType="end"/>
        </w:r>
        <w:r w:rsidR="00E312EA">
          <w:noBreakHyphen/>
        </w:r>
        <w:r w:rsidR="00E312EA">
          <w:rPr>
            <w:b w:val="0"/>
            <w:bCs w:val="0"/>
          </w:rPr>
          <w:fldChar w:fldCharType="begin"/>
        </w:r>
        <w:r w:rsidR="00E312EA">
          <w:instrText xml:space="preserve"> SEQ Figure \* ARABIC \s 1 </w:instrText>
        </w:r>
      </w:ins>
      <w:r w:rsidR="00E312EA">
        <w:rPr>
          <w:b w:val="0"/>
          <w:bCs w:val="0"/>
        </w:rPr>
        <w:fldChar w:fldCharType="separate"/>
      </w:r>
      <w:ins w:id="1452" w:author="Dmitry Kaptsenel" w:date="2011-07-11T17:10:00Z">
        <w:r w:rsidR="006F596B">
          <w:rPr>
            <w:noProof/>
          </w:rPr>
          <w:t>1</w:t>
        </w:r>
      </w:ins>
      <w:ins w:id="1453" w:author="Dmitry Kaptsenel" w:date="2011-05-31T16:40:00Z">
        <w:r w:rsidR="00E312EA">
          <w:rPr>
            <w:b w:val="0"/>
            <w:bCs w:val="0"/>
          </w:rPr>
          <w:fldChar w:fldCharType="end"/>
        </w:r>
      </w:ins>
      <w:bookmarkEnd w:id="1449"/>
      <w:del w:id="1454" w:author="Dmitry Kaptsenel" w:date="2011-05-31T16:40:00Z">
        <w:r w:rsidR="008D1136" w:rsidDel="00E312EA">
          <w:rPr>
            <w:b w:val="0"/>
            <w:bCs w:val="0"/>
          </w:rPr>
          <w:fldChar w:fldCharType="begin"/>
        </w:r>
        <w:r w:rsidR="00894E94" w:rsidDel="00E312EA">
          <w:delInstrText xml:space="preserve"> STYLEREF 1 \s </w:delInstrText>
        </w:r>
        <w:r w:rsidR="008D1136" w:rsidDel="00E312EA">
          <w:rPr>
            <w:b w:val="0"/>
            <w:bCs w:val="0"/>
          </w:rPr>
          <w:fldChar w:fldCharType="separate"/>
        </w:r>
        <w:r w:rsidR="009C05BC" w:rsidDel="00E312EA">
          <w:rPr>
            <w:rFonts w:hint="eastAsia"/>
            <w:noProof/>
            <w:cs/>
          </w:rPr>
          <w:delText>‎</w:delText>
        </w:r>
        <w:r w:rsidR="009C05BC" w:rsidDel="00E312EA">
          <w:rPr>
            <w:noProof/>
          </w:rPr>
          <w:delText>4</w:delText>
        </w:r>
        <w:r w:rsidR="008D1136" w:rsidDel="00E312EA">
          <w:rPr>
            <w:b w:val="0"/>
            <w:bCs w:val="0"/>
          </w:rPr>
          <w:fldChar w:fldCharType="end"/>
        </w:r>
        <w:r w:rsidR="00894E94" w:rsidDel="00E312EA">
          <w:delText>.</w:delText>
        </w:r>
        <w:r w:rsidR="008D1136" w:rsidDel="00E312EA">
          <w:rPr>
            <w:b w:val="0"/>
            <w:bCs w:val="0"/>
          </w:rPr>
          <w:fldChar w:fldCharType="begin"/>
        </w:r>
        <w:r w:rsidR="00894E94" w:rsidDel="00E312EA">
          <w:delInstrText xml:space="preserve"> SEQ Figure \* ARABIC \s 1 </w:delInstrText>
        </w:r>
        <w:r w:rsidR="008D1136" w:rsidDel="00E312EA">
          <w:rPr>
            <w:b w:val="0"/>
            <w:bCs w:val="0"/>
          </w:rPr>
          <w:fldChar w:fldCharType="separate"/>
        </w:r>
        <w:r w:rsidR="009C05BC" w:rsidDel="00E312EA">
          <w:rPr>
            <w:noProof/>
          </w:rPr>
          <w:delText>1</w:delText>
        </w:r>
        <w:r w:rsidR="008D1136" w:rsidDel="00E312EA">
          <w:rPr>
            <w:b w:val="0"/>
            <w:bCs w:val="0"/>
          </w:rPr>
          <w:fldChar w:fldCharType="end"/>
        </w:r>
      </w:del>
      <w:r>
        <w:t xml:space="preserve"> </w:t>
      </w:r>
      <w:ins w:id="1455" w:author="Dmitry Kaptsenel" w:date="2011-07-11T14:47:00Z">
        <w:r w:rsidR="00187933">
          <w:t xml:space="preserve">Existing </w:t>
        </w:r>
      </w:ins>
      <w:r>
        <w:t>Memory Objects</w:t>
      </w:r>
      <w:r w:rsidRPr="00BF112A">
        <w:t xml:space="preserve"> related part of the Device Agent Interface</w:t>
      </w:r>
    </w:p>
    <w:p w:rsidR="00A87FC6" w:rsidRDefault="00EF5987">
      <w:pPr>
        <w:pStyle w:val="Caption"/>
        <w:pPrChange w:id="1456" w:author="Dmitry Kaptsenel" w:date="2011-07-11T14:47:00Z">
          <w:pPr>
            <w:keepNext/>
            <w:jc w:val="center"/>
          </w:pPr>
        </w:pPrChange>
      </w:pPr>
      <w:del w:id="1457" w:author="Dmitry Kaptsenel" w:date="2011-07-11T14:46:00Z">
        <w:r w:rsidDel="003618EE">
          <w:delText xml:space="preserve"> </w:delText>
        </w:r>
      </w:del>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7466"/>
      </w:tblGrid>
      <w:tr w:rsidR="00A87FC6" w:rsidTr="000B2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87FC6" w:rsidRPr="00823671" w:rsidRDefault="00A87FC6" w:rsidP="000B2961">
            <w:pPr>
              <w:pStyle w:val="TableNormal0"/>
            </w:pPr>
            <w:r w:rsidRPr="00823671">
              <w:t>Method</w:t>
            </w:r>
          </w:p>
        </w:tc>
        <w:tc>
          <w:tcPr>
            <w:tcW w:w="7466" w:type="dxa"/>
          </w:tcPr>
          <w:p w:rsidR="00A87FC6" w:rsidRPr="00823671" w:rsidRDefault="00A87FC6" w:rsidP="00457013">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87FC6" w:rsidTr="000B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A87FC6" w:rsidRPr="00CA5128" w:rsidRDefault="00A87FC6" w:rsidP="00457013">
            <w:pPr>
              <w:pStyle w:val="TableNormal0"/>
              <w:rPr>
                <w:i/>
                <w:iCs/>
              </w:rPr>
            </w:pPr>
            <w:r>
              <w:rPr>
                <w:i/>
                <w:iCs/>
              </w:rPr>
              <w:t>GetSupportedImageFormats</w:t>
            </w:r>
            <w:r w:rsidRPr="00CA5128">
              <w:rPr>
                <w:i/>
                <w:iCs/>
              </w:rPr>
              <w:t>()</w:t>
            </w:r>
          </w:p>
        </w:tc>
        <w:tc>
          <w:tcPr>
            <w:tcW w:w="7466" w:type="dxa"/>
            <w:tcBorders>
              <w:top w:val="none" w:sz="0" w:space="0" w:color="auto"/>
              <w:bottom w:val="none" w:sz="0" w:space="0" w:color="auto"/>
              <w:right w:val="none" w:sz="0" w:space="0" w:color="auto"/>
            </w:tcBorders>
          </w:tcPr>
          <w:p w:rsidR="00A87FC6" w:rsidRDefault="00A87FC6" w:rsidP="00457013">
            <w:pPr>
              <w:pStyle w:val="TableNormal0"/>
              <w:cnfStyle w:val="000000100000" w:firstRow="0" w:lastRow="0" w:firstColumn="0" w:lastColumn="0" w:oddVBand="0" w:evenVBand="0" w:oddHBand="1" w:evenHBand="0" w:firstRowFirstColumn="0" w:firstRowLastColumn="0" w:lastRowFirstColumn="0" w:lastRowLastColumn="0"/>
            </w:pPr>
            <w:r>
              <w:t>Get list of supported image format IDs. Support may be implemented either in HW or in SW.</w:t>
            </w:r>
          </w:p>
        </w:tc>
      </w:tr>
      <w:tr w:rsidR="00A87FC6" w:rsidTr="000B2961">
        <w:tc>
          <w:tcPr>
            <w:cnfStyle w:val="001000000000" w:firstRow="0" w:lastRow="0" w:firstColumn="1" w:lastColumn="0" w:oddVBand="0" w:evenVBand="0" w:oddHBand="0" w:evenHBand="0" w:firstRowFirstColumn="0" w:firstRowLastColumn="0" w:lastRowFirstColumn="0" w:lastRowLastColumn="0"/>
            <w:tcW w:w="2830" w:type="dxa"/>
          </w:tcPr>
          <w:p w:rsidR="00A87FC6" w:rsidRPr="00CA5128" w:rsidRDefault="00A87FC6" w:rsidP="00457013">
            <w:pPr>
              <w:pStyle w:val="TableNormal0"/>
              <w:rPr>
                <w:i/>
                <w:iCs/>
              </w:rPr>
            </w:pPr>
            <w:r>
              <w:rPr>
                <w:i/>
                <w:iCs/>
              </w:rPr>
              <w:t>CreateMemoryObject()</w:t>
            </w:r>
          </w:p>
        </w:tc>
        <w:tc>
          <w:tcPr>
            <w:tcW w:w="7466" w:type="dxa"/>
          </w:tcPr>
          <w:p w:rsidR="00874B85" w:rsidRDefault="00B4395A">
            <w:pPr>
              <w:pStyle w:val="TableNormal0"/>
              <w:cnfStyle w:val="000000000000" w:firstRow="0" w:lastRow="0" w:firstColumn="0" w:lastColumn="0" w:oddVBand="0" w:evenVBand="0" w:oddHBand="0" w:evenHBand="0" w:firstRowFirstColumn="0" w:firstRowLastColumn="0" w:lastRowFirstColumn="0" w:lastRowLastColumn="0"/>
              <w:rPr>
                <w:ins w:id="1458" w:author="Dmitry Kaptsenel" w:date="2011-06-12T11:55:00Z"/>
                <w:b/>
                <w:noProof/>
                <w:color w:val="0000FF"/>
                <w:sz w:val="28"/>
                <w:lang w:bidi="ar-SA"/>
              </w:rPr>
              <w:pPrChange w:id="1459" w:author="Dmitry Kaptsenel" w:date="2011-06-12T11:55:00Z">
                <w:pPr>
                  <w:pStyle w:val="TableNormal0"/>
                  <w:pBdr>
                    <w:bottom w:val="single" w:sz="4" w:space="1" w:color="auto"/>
                  </w:pBdr>
                  <w:ind w:left="2880" w:right="720"/>
                  <w:cnfStyle w:val="000000000000" w:firstRow="0" w:lastRow="0" w:firstColumn="0" w:lastColumn="0" w:oddVBand="0" w:evenVBand="0" w:oddHBand="0" w:evenHBand="0" w:firstRowFirstColumn="0" w:firstRowLastColumn="0" w:lastRowFirstColumn="0" w:lastRowLastColumn="0"/>
                </w:pPr>
              </w:pPrChange>
            </w:pPr>
            <w:r>
              <w:t>Create Device-specific Memory Object (I</w:t>
            </w:r>
            <w:ins w:id="1460" w:author="Dmitry Kaptsenel" w:date="2011-06-12T11:54:00Z">
              <w:r w:rsidR="00874B85">
                <w:t>D</w:t>
              </w:r>
            </w:ins>
            <w:del w:id="1461" w:author="Dmitry Kaptsenel" w:date="2011-06-12T11:54:00Z">
              <w:r w:rsidDel="00874B85">
                <w:delText>d</w:delText>
              </w:r>
            </w:del>
            <w:r>
              <w:t xml:space="preserve">evMemObject). If this Memory Object is created on top of DirectX/OpenGL memory object, </w:t>
            </w:r>
            <w:r w:rsidRPr="00B4395A">
              <w:t>Runtime will pass DX/GL handl</w:t>
            </w:r>
            <w:r>
              <w:t xml:space="preserve">e as part of input data for </w:t>
            </w:r>
            <w:r w:rsidRPr="00B4395A">
              <w:t>CreateMemObject()</w:t>
            </w:r>
            <w:r>
              <w:t xml:space="preserve">. </w:t>
            </w:r>
            <w:r w:rsidRPr="00B4395A">
              <w:t>IDevMemObject will be able to store it internally if relevant.</w:t>
            </w:r>
            <w:r>
              <w:br/>
              <w:t xml:space="preserve">Fail if required object size is more than </w:t>
            </w:r>
            <w:r w:rsidRPr="00A2105E">
              <w:t>CL_DEVICE_MAX_MEM_ALLOC_SIZE</w:t>
            </w:r>
            <w:r>
              <w:t>.</w:t>
            </w:r>
          </w:p>
          <w:p w:rsidR="00874B85" w:rsidRPr="00874B85" w:rsidRDefault="00874B85">
            <w:pPr>
              <w:pStyle w:val="TableNormal0"/>
              <w:cnfStyle w:val="000000000000" w:firstRow="0" w:lastRow="0" w:firstColumn="0" w:lastColumn="0" w:oddVBand="0" w:evenVBand="0" w:oddHBand="0" w:evenHBand="0" w:firstRowFirstColumn="0" w:firstRowLastColumn="0" w:lastRowFirstColumn="0" w:lastRowLastColumn="0"/>
              <w:rPr>
                <w:rPrChange w:id="1462" w:author="Dmitry Kaptsenel" w:date="2011-06-12T11:55:00Z">
                  <w:rPr>
                    <w:b/>
                    <w:noProof/>
                    <w:color w:val="0000FF"/>
                    <w:sz w:val="28"/>
                    <w:lang w:bidi="ar-SA"/>
                  </w:rPr>
                </w:rPrChange>
              </w:rPr>
            </w:pPr>
            <w:ins w:id="1463" w:author="Dmitry Kaptsenel" w:date="2011-06-12T11:55:00Z">
              <w:r>
                <w:t xml:space="preserve">Receives </w:t>
              </w:r>
              <w:r w:rsidRPr="00874B85">
                <w:rPr>
                  <w:b/>
                  <w:bCs/>
                  <w:i/>
                  <w:iCs/>
                  <w:rPrChange w:id="1464" w:author="Dmitry Kaptsenel" w:date="2011-06-12T11:56:00Z">
                    <w:rPr/>
                  </w:rPrChange>
                </w:rPr>
                <w:t>IBsService</w:t>
              </w:r>
              <w:r>
                <w:t xml:space="preserve"> Runtime object as parameter. This object represents Backing Store of the current </w:t>
              </w:r>
            </w:ins>
            <w:ins w:id="1465" w:author="Dmitry Kaptsenel" w:date="2011-06-12T11:56:00Z">
              <w:r>
                <w:t>Runtime Memory Object.</w:t>
              </w:r>
            </w:ins>
          </w:p>
        </w:tc>
      </w:tr>
      <w:tr w:rsidR="00A87FC6" w:rsidTr="000B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87FC6" w:rsidRDefault="00A87FC6" w:rsidP="00457013">
            <w:pPr>
              <w:pStyle w:val="TableNormal0"/>
              <w:rPr>
                <w:i/>
                <w:iCs/>
              </w:rPr>
            </w:pPr>
            <w:r>
              <w:rPr>
                <w:i/>
                <w:iCs/>
              </w:rPr>
              <w:t>CreateMappedRegion()</w:t>
            </w:r>
          </w:p>
        </w:tc>
        <w:tc>
          <w:tcPr>
            <w:tcW w:w="7466" w:type="dxa"/>
          </w:tcPr>
          <w:p w:rsidR="00A87FC6" w:rsidRDefault="00A87FC6" w:rsidP="00457013">
            <w:pPr>
              <w:pStyle w:val="TableNormal0"/>
              <w:cnfStyle w:val="000000100000" w:firstRow="0" w:lastRow="0" w:firstColumn="0" w:lastColumn="0" w:oddVBand="0" w:evenVBand="0" w:oddHBand="1" w:evenHBand="0" w:firstRowFirstColumn="0" w:firstRowLastColumn="0" w:lastRowFirstColumn="0" w:lastRowLastColumn="0"/>
            </w:pPr>
            <w:r>
              <w:t>Map given Memory Object region to the host.</w:t>
            </w:r>
            <w:r w:rsidR="00AB4B0F">
              <w:t xml:space="preserve"> Return void* device_data.</w:t>
            </w:r>
          </w:p>
          <w:p w:rsidR="00A87FC6" w:rsidRDefault="00010AEC" w:rsidP="00565173">
            <w:pPr>
              <w:pStyle w:val="TableNormal0"/>
              <w:cnfStyle w:val="000000100000" w:firstRow="0" w:lastRow="0" w:firstColumn="0" w:lastColumn="0" w:oddVBand="0" w:evenVBand="0" w:oddHBand="1" w:evenHBand="0" w:firstRowFirstColumn="0" w:firstRowLastColumn="0" w:lastRowFirstColumn="0" w:lastRowLastColumn="0"/>
            </w:pPr>
            <w:ins w:id="1466" w:author="Dmitry Kaptsenel" w:date="2011-06-12T10:57:00Z">
              <w:r>
                <w:rPr>
                  <w:b/>
                  <w:bCs/>
                  <w:highlight w:val="yellow"/>
                  <w:u w:val="single"/>
                </w:rPr>
                <w:t>REQUIREMENT10</w:t>
              </w:r>
            </w:ins>
            <w:del w:id="1467" w:author="Dmitry Kaptsenel" w:date="2011-06-12T10:57:00Z">
              <w:r w:rsidR="00A87FC6" w:rsidRPr="00565173" w:rsidDel="00010AEC">
                <w:rPr>
                  <w:b/>
                  <w:bCs/>
                  <w:highlight w:val="yellow"/>
                  <w:u w:val="single"/>
                </w:rPr>
                <w:delText>OPEN</w:delText>
              </w:r>
              <w:r w:rsidR="00565173" w:rsidRPr="00565173" w:rsidDel="00010AEC">
                <w:rPr>
                  <w:b/>
                  <w:bCs/>
                  <w:highlight w:val="yellow"/>
                  <w:u w:val="single"/>
                </w:rPr>
                <w:delText>6</w:delText>
              </w:r>
            </w:del>
            <w:r w:rsidR="00A87FC6" w:rsidRPr="00565173">
              <w:rPr>
                <w:b/>
                <w:bCs/>
                <w:highlight w:val="yellow"/>
                <w:u w:val="single"/>
              </w:rPr>
              <w:t>:</w:t>
            </w:r>
            <w:r w:rsidR="00A87FC6" w:rsidRPr="00565173">
              <w:t xml:space="preserve"> </w:t>
            </w:r>
            <w:bookmarkStart w:id="1468" w:name="REQUIREMENT10"/>
            <w:r w:rsidR="00565173" w:rsidRPr="00565173">
              <w:rPr>
                <w:i/>
                <w:iCs/>
              </w:rPr>
              <w:t xml:space="preserve">CreateMappedRegion() should return </w:t>
            </w:r>
            <w:r w:rsidR="00A87FC6" w:rsidRPr="00565173">
              <w:rPr>
                <w:i/>
                <w:iCs/>
              </w:rPr>
              <w:t>device-specific data</w:t>
            </w:r>
            <w:r w:rsidR="00565173" w:rsidRPr="00565173">
              <w:rPr>
                <w:i/>
                <w:iCs/>
              </w:rPr>
              <w:t xml:space="preserve"> per mapping</w:t>
            </w:r>
            <w:ins w:id="1469" w:author="Dmitry Kaptsenel" w:date="2011-06-12T10:58:00Z">
              <w:r>
                <w:rPr>
                  <w:i/>
                  <w:iCs/>
                </w:rPr>
                <w:t xml:space="preserve"> to the Runtime</w:t>
              </w:r>
            </w:ins>
            <w:r w:rsidR="00A87FC6" w:rsidRPr="00565173">
              <w:rPr>
                <w:i/>
                <w:iCs/>
              </w:rPr>
              <w:t>.</w:t>
            </w:r>
            <w:bookmarkEnd w:id="1468"/>
          </w:p>
        </w:tc>
      </w:tr>
      <w:tr w:rsidR="00A87FC6" w:rsidTr="00636335">
        <w:tc>
          <w:tcPr>
            <w:cnfStyle w:val="001000000000" w:firstRow="0" w:lastRow="0" w:firstColumn="1" w:lastColumn="0" w:oddVBand="0" w:evenVBand="0" w:oddHBand="0" w:evenHBand="0" w:firstRowFirstColumn="0" w:firstRowLastColumn="0" w:lastRowFirstColumn="0" w:lastRowLastColumn="0"/>
            <w:tcW w:w="2830" w:type="dxa"/>
          </w:tcPr>
          <w:p w:rsidR="00A87FC6" w:rsidRDefault="00A87FC6" w:rsidP="00457013">
            <w:pPr>
              <w:pStyle w:val="TableNormal0"/>
              <w:rPr>
                <w:i/>
                <w:iCs/>
              </w:rPr>
            </w:pPr>
            <w:r w:rsidRPr="005666C8">
              <w:rPr>
                <w:i/>
                <w:iCs/>
              </w:rPr>
              <w:t>ReleaseMappedRegion</w:t>
            </w:r>
            <w:r>
              <w:rPr>
                <w:i/>
                <w:iCs/>
              </w:rPr>
              <w:t>()</w:t>
            </w:r>
          </w:p>
        </w:tc>
        <w:tc>
          <w:tcPr>
            <w:tcW w:w="7466" w:type="dxa"/>
          </w:tcPr>
          <w:p w:rsidR="00A87FC6" w:rsidRDefault="00A87FC6" w:rsidP="003C5556">
            <w:pPr>
              <w:pStyle w:val="TableNormal0"/>
              <w:keepNext/>
              <w:cnfStyle w:val="000000000000" w:firstRow="0" w:lastRow="0" w:firstColumn="0" w:lastColumn="0" w:oddVBand="0" w:evenVBand="0" w:oddHBand="0" w:evenHBand="0" w:firstRowFirstColumn="0" w:firstRowLastColumn="0" w:lastRowFirstColumn="0" w:lastRowLastColumn="0"/>
            </w:pPr>
            <w:r>
              <w:t>Remove given Memory Object region mapping on the host.</w:t>
            </w:r>
          </w:p>
          <w:p w:rsidR="00113B3B" w:rsidRDefault="00D06BD9" w:rsidP="003F6B57">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ins w:id="1470" w:author="Dmitry Kaptsenel" w:date="2011-06-12T11:01:00Z">
              <w:r>
                <w:rPr>
                  <w:b/>
                  <w:bCs/>
                  <w:highlight w:val="yellow"/>
                  <w:u w:val="single"/>
                </w:rPr>
                <w:t>REQUIREMENT11</w:t>
              </w:r>
            </w:ins>
            <w:del w:id="1471" w:author="Dmitry Kaptsenel" w:date="2011-06-12T11:01:00Z">
              <w:r w:rsidR="00113B3B" w:rsidRPr="003F6B57" w:rsidDel="00D06BD9">
                <w:rPr>
                  <w:b/>
                  <w:bCs/>
                  <w:highlight w:val="yellow"/>
                  <w:u w:val="single"/>
                </w:rPr>
                <w:delText>OPEN30</w:delText>
              </w:r>
            </w:del>
            <w:r w:rsidR="00113B3B" w:rsidRPr="003F6B57">
              <w:rPr>
                <w:b/>
                <w:bCs/>
                <w:highlight w:val="yellow"/>
                <w:u w:val="single"/>
              </w:rPr>
              <w:t>:</w:t>
            </w:r>
            <w:r w:rsidR="00113B3B">
              <w:t xml:space="preserve"> </w:t>
            </w:r>
            <w:bookmarkStart w:id="1472" w:name="REQUIREMENT11"/>
            <w:r w:rsidR="00113B3B" w:rsidRPr="003F6B57">
              <w:rPr>
                <w:i/>
                <w:iCs/>
              </w:rPr>
              <w:t>Runtime should ensure that ReleaseMappedRegion() is called for the same IDevMemObject that was used for CreateMappedRegion().</w:t>
            </w:r>
            <w:bookmarkEnd w:id="1472"/>
          </w:p>
        </w:tc>
      </w:tr>
    </w:tbl>
    <w:p w:rsidR="00A87FC6" w:rsidRDefault="003C5556" w:rsidP="003C5556">
      <w:pPr>
        <w:pStyle w:val="Caption"/>
      </w:pPr>
      <w:r>
        <w:t xml:space="preserve">Table </w:t>
      </w:r>
      <w:ins w:id="1473" w:author="Dmitry Kaptsenel" w:date="2011-06-13T12:57:00Z">
        <w:r w:rsidR="00B9771C">
          <w:fldChar w:fldCharType="begin"/>
        </w:r>
        <w:r w:rsidR="00B9771C">
          <w:instrText xml:space="preserve"> STYLEREF 1 \s </w:instrText>
        </w:r>
      </w:ins>
      <w:r w:rsidR="00B9771C">
        <w:fldChar w:fldCharType="separate"/>
      </w:r>
      <w:r w:rsidR="006F596B">
        <w:rPr>
          <w:rFonts w:hint="eastAsia"/>
          <w:noProof/>
          <w:cs/>
        </w:rPr>
        <w:t>‎</w:t>
      </w:r>
      <w:r w:rsidR="006F596B">
        <w:rPr>
          <w:noProof/>
        </w:rPr>
        <w:t>4</w:t>
      </w:r>
      <w:ins w:id="1474" w:author="Dmitry Kaptsenel" w:date="2011-06-13T12:57:00Z">
        <w:r w:rsidR="00B9771C">
          <w:fldChar w:fldCharType="end"/>
        </w:r>
        <w:r w:rsidR="00B9771C">
          <w:t>.</w:t>
        </w:r>
        <w:r w:rsidR="00B9771C">
          <w:fldChar w:fldCharType="begin"/>
        </w:r>
        <w:r w:rsidR="00B9771C">
          <w:instrText xml:space="preserve"> SEQ Table \* ARABIC \s 1 </w:instrText>
        </w:r>
      </w:ins>
      <w:r w:rsidR="00B9771C">
        <w:fldChar w:fldCharType="separate"/>
      </w:r>
      <w:ins w:id="1475" w:author="Dmitry Kaptsenel" w:date="2011-07-11T17:10:00Z">
        <w:r w:rsidR="006F596B">
          <w:rPr>
            <w:noProof/>
          </w:rPr>
          <w:t>3</w:t>
        </w:r>
      </w:ins>
      <w:ins w:id="1476" w:author="Dmitry Kaptsenel" w:date="2011-06-13T12:57:00Z">
        <w:r w:rsidR="00B9771C">
          <w:fldChar w:fldCharType="end"/>
        </w:r>
      </w:ins>
      <w:del w:id="1477" w:author="Dmitry Kaptsenel" w:date="2011-06-01T09:28:00Z">
        <w:r w:rsidR="008D1136" w:rsidDel="00353C8A">
          <w:fldChar w:fldCharType="begin"/>
        </w:r>
        <w:r w:rsidR="00B3629F" w:rsidDel="00353C8A">
          <w:delInstrText xml:space="preserve"> STYLEREF 1 \s </w:delInstrText>
        </w:r>
        <w:r w:rsidR="008D1136" w:rsidDel="00353C8A">
          <w:fldChar w:fldCharType="separate"/>
        </w:r>
        <w:r w:rsidR="00B86E38" w:rsidDel="00353C8A">
          <w:rPr>
            <w:rFonts w:hint="eastAsia"/>
            <w:noProof/>
            <w:cs/>
          </w:rPr>
          <w:delText>‎</w:delText>
        </w:r>
        <w:r w:rsidR="00B86E38" w:rsidDel="00353C8A">
          <w:rPr>
            <w:noProof/>
          </w:rPr>
          <w:delText>4</w:delText>
        </w:r>
        <w:r w:rsidR="008D1136" w:rsidDel="00353C8A">
          <w:fldChar w:fldCharType="end"/>
        </w:r>
        <w:r w:rsidR="003B47BF" w:rsidDel="00353C8A">
          <w:delText>.</w:delText>
        </w:r>
        <w:r w:rsidR="008D1136" w:rsidDel="00353C8A">
          <w:fldChar w:fldCharType="begin"/>
        </w:r>
        <w:r w:rsidR="003B47BF" w:rsidDel="00353C8A">
          <w:delInstrText xml:space="preserve"> SEQ Table \* ARABIC \s 1 </w:delInstrText>
        </w:r>
        <w:r w:rsidR="008D1136" w:rsidDel="00353C8A">
          <w:fldChar w:fldCharType="separate"/>
        </w:r>
        <w:r w:rsidR="00B86E38" w:rsidDel="00353C8A">
          <w:rPr>
            <w:noProof/>
          </w:rPr>
          <w:delText>2</w:delText>
        </w:r>
        <w:r w:rsidR="008D1136" w:rsidDel="00353C8A">
          <w:fldChar w:fldCharType="end"/>
        </w:r>
      </w:del>
      <w:r>
        <w:t xml:space="preserve"> Existing Memory Objects Device API</w:t>
      </w:r>
    </w:p>
    <w:p w:rsidR="00A94019" w:rsidRDefault="00544462">
      <w:pPr>
        <w:pStyle w:val="Heading3"/>
      </w:pPr>
      <w:bookmarkStart w:id="1478" w:name="_Toc298167576"/>
      <w:r>
        <w:t>Sharing and transferring OpenCL buffers between different devices.</w:t>
      </w:r>
      <w:bookmarkEnd w:id="1478"/>
    </w:p>
    <w:p w:rsidR="00FA1E22" w:rsidRDefault="00FA1E22" w:rsidP="003C5556">
      <w:r>
        <w:t xml:space="preserve">OpenCL Runtime implements a set of </w:t>
      </w:r>
      <w:r w:rsidRPr="00FA1E22">
        <w:rPr>
          <w:i/>
          <w:iCs/>
        </w:rPr>
        <w:t xml:space="preserve">Device </w:t>
      </w:r>
      <w:r w:rsidR="003C5556">
        <w:rPr>
          <w:i/>
          <w:iCs/>
        </w:rPr>
        <w:t>Memory</w:t>
      </w:r>
      <w:r w:rsidRPr="00FA1E22">
        <w:rPr>
          <w:i/>
          <w:iCs/>
        </w:rPr>
        <w:t xml:space="preserve"> Managers</w:t>
      </w:r>
      <w:r>
        <w:t xml:space="preserve"> tuned for specific combination of device types in OpenCL Contexts. Such memory managers utilize </w:t>
      </w:r>
      <w:r w:rsidR="00DB020A">
        <w:t>a priory</w:t>
      </w:r>
      <w:r>
        <w:t xml:space="preserve"> known optimization algorithms for memory sharing between set of different devices. Following is the proposal for integration of such Device Buffer Manager with MIC Device Agent.</w:t>
      </w:r>
    </w:p>
    <w:p w:rsidR="00A94019" w:rsidRDefault="00D41799">
      <w:pPr>
        <w:pStyle w:val="ListParagraph"/>
        <w:numPr>
          <w:ilvl w:val="0"/>
          <w:numId w:val="46"/>
        </w:numPr>
        <w:spacing w:before="0" w:beforeAutospacing="0"/>
      </w:pPr>
      <w:r>
        <w:t>Major</w:t>
      </w:r>
      <w:r w:rsidR="00E30A85">
        <w:t xml:space="preserve"> protocol</w:t>
      </w:r>
      <w:r>
        <w:t xml:space="preserve"> terms:</w:t>
      </w:r>
    </w:p>
    <w:p w:rsidR="00A94019" w:rsidRDefault="00AB0350">
      <w:pPr>
        <w:pStyle w:val="ListParagraph"/>
        <w:numPr>
          <w:ilvl w:val="0"/>
          <w:numId w:val="44"/>
        </w:numPr>
        <w:spacing w:before="0" w:beforeAutospacing="0" w:after="0" w:afterAutospacing="0"/>
      </w:pPr>
      <w:r w:rsidRPr="00AB0350">
        <w:rPr>
          <w:b/>
          <w:bCs/>
          <w:i/>
          <w:iCs/>
        </w:rPr>
        <w:t>Sharing group</w:t>
      </w:r>
      <w:r w:rsidR="00D41799">
        <w:t xml:space="preserve"> – a group of Device Agents per Runtime Memory Object instance that may share the common internal representation. The shared internal representation manifests itself as a commonly used Device Memory Object with reference count that reflects multiple owners. Each sharing group shares a single Device Memory Object.</w:t>
      </w:r>
    </w:p>
    <w:p w:rsidR="00475065" w:rsidRDefault="00AB0350">
      <w:pPr>
        <w:pStyle w:val="ListParagraph"/>
        <w:numPr>
          <w:ilvl w:val="0"/>
          <w:numId w:val="44"/>
        </w:numPr>
        <w:spacing w:before="0" w:beforeAutospacing="0" w:after="0" w:afterAutospacing="0"/>
      </w:pPr>
      <w:r w:rsidRPr="00AB0350">
        <w:rPr>
          <w:b/>
          <w:bCs/>
          <w:i/>
          <w:iCs/>
        </w:rPr>
        <w:lastRenderedPageBreak/>
        <w:t>Backing Store</w:t>
      </w:r>
      <w:r w:rsidR="00D41799">
        <w:t xml:space="preserve"> – contiguous virtual memory region allocated/managed by Runtime</w:t>
      </w:r>
      <w:r w:rsidR="00DB6538">
        <w:t>.</w:t>
      </w:r>
      <w:r w:rsidR="00D41799">
        <w:t xml:space="preserve"> </w:t>
      </w:r>
      <w:r w:rsidR="00DB6538">
        <w:t>Backing Store is u</w:t>
      </w:r>
      <w:r w:rsidR="00D41799">
        <w:t xml:space="preserve">sed for communicating data between Sharing Groups of the same Runtime Memory Object. Backing Store </w:t>
      </w:r>
      <w:r w:rsidR="00F30654">
        <w:t xml:space="preserve">may be </w:t>
      </w:r>
      <w:r w:rsidR="00D41799">
        <w:t xml:space="preserve">created by demand </w:t>
      </w:r>
      <w:r w:rsidR="00F30654">
        <w:t>or as part of Runtime Memory Object creation procedure.</w:t>
      </w:r>
      <w:r w:rsidR="00D41799">
        <w:t xml:space="preserve"> </w:t>
      </w:r>
      <w:r w:rsidR="00F30654">
        <w:t xml:space="preserve">Backing Store </w:t>
      </w:r>
      <w:r w:rsidR="00D41799">
        <w:t xml:space="preserve">may be used by Runtime for </w:t>
      </w:r>
      <w:r w:rsidR="00F30654">
        <w:t xml:space="preserve">host </w:t>
      </w:r>
      <w:r w:rsidR="00D41799">
        <w:t xml:space="preserve">mappings and </w:t>
      </w:r>
      <w:r w:rsidR="00F30654">
        <w:t xml:space="preserve">by </w:t>
      </w:r>
      <w:r w:rsidR="00D41799">
        <w:t>Devices for internal data storage given they agree on the common data format</w:t>
      </w:r>
      <w:r w:rsidR="00F30654">
        <w:t xml:space="preserve"> (f</w:t>
      </w:r>
      <w:r w:rsidR="00D41799">
        <w:t>or example</w:t>
      </w:r>
      <w:r w:rsidR="00F30654">
        <w:t>,</w:t>
      </w:r>
      <w:r w:rsidR="00D41799">
        <w:t xml:space="preserve"> </w:t>
      </w:r>
      <w:r w:rsidR="00F30654">
        <w:t xml:space="preserve">Runtime may require </w:t>
      </w:r>
      <w:r w:rsidR="00D41799">
        <w:t xml:space="preserve">it </w:t>
      </w:r>
      <w:r w:rsidR="00F30654">
        <w:t xml:space="preserve">to </w:t>
      </w:r>
      <w:r w:rsidR="00D41799">
        <w:t xml:space="preserve">be a linear data in order to use </w:t>
      </w:r>
      <w:r w:rsidR="00151896">
        <w:t>Backing Store</w:t>
      </w:r>
      <w:r w:rsidR="00D41799">
        <w:t xml:space="preserve"> </w:t>
      </w:r>
      <w:r w:rsidR="00151896">
        <w:t xml:space="preserve">for </w:t>
      </w:r>
      <w:r w:rsidR="00D41799">
        <w:t>CreateMappedRegion operation</w:t>
      </w:r>
      <w:r w:rsidR="00F30654">
        <w:t>)</w:t>
      </w:r>
      <w:r w:rsidR="00D41799">
        <w:t>. Once created Backing Store is deleted by Runtime only after the Runtime Memory Object is completely removed.</w:t>
      </w:r>
    </w:p>
    <w:p w:rsidR="00A94019" w:rsidRDefault="00AB0350">
      <w:pPr>
        <w:pStyle w:val="ListParagraph"/>
        <w:numPr>
          <w:ilvl w:val="0"/>
          <w:numId w:val="44"/>
        </w:numPr>
        <w:spacing w:before="0" w:beforeAutospacing="0" w:after="0" w:afterAutospacing="0"/>
      </w:pPr>
      <w:r w:rsidRPr="00AB0350">
        <w:rPr>
          <w:b/>
          <w:bCs/>
          <w:i/>
          <w:iCs/>
        </w:rPr>
        <w:t>Empty Buffer</w:t>
      </w:r>
      <w:r w:rsidR="00D41799">
        <w:t xml:space="preserve"> – Buffer that was created without </w:t>
      </w:r>
      <w:r w:rsidR="00B614F4">
        <w:t>data,</w:t>
      </w:r>
      <w:r w:rsidR="00D41799">
        <w:t xml:space="preserve"> was never used by any kernel for writing and was never mapped by Runtime for writing. Empty Buffer may not have a valid Backing Store. </w:t>
      </w:r>
      <w:del w:id="1479" w:author="Dmitry Kaptsenel" w:date="2011-06-12T11:52:00Z">
        <w:r w:rsidR="0014069B" w:rsidRPr="00374657" w:rsidDel="00467E81">
          <w:delText>(</w:delText>
        </w:r>
        <w:r w:rsidR="0014069B" w:rsidRPr="00374657" w:rsidDel="00467E81">
          <w:rPr>
            <w:b/>
            <w:bCs/>
            <w:highlight w:val="yellow"/>
            <w:u w:val="single"/>
          </w:rPr>
          <w:delText>OPEN8:</w:delText>
        </w:r>
        <w:r w:rsidR="0014069B" w:rsidRPr="00374657" w:rsidDel="00467E81">
          <w:delText xml:space="preserve"> </w:delText>
        </w:r>
        <w:r w:rsidR="0014069B" w:rsidRPr="00374657" w:rsidDel="00467E81">
          <w:rPr>
            <w:i/>
            <w:iCs/>
          </w:rPr>
          <w:delText xml:space="preserve">buffer should know whether it contains raw data on </w:delText>
        </w:r>
        <w:r w:rsidR="0014069B" w:rsidDel="00467E81">
          <w:rPr>
            <w:i/>
            <w:iCs/>
          </w:rPr>
          <w:delText>not. Partial info source is cl_dev_host_ptr_flags</w:delText>
        </w:r>
        <w:r w:rsidR="0014069B" w:rsidRPr="00374657" w:rsidDel="00467E81">
          <w:delText>.).</w:delText>
        </w:r>
      </w:del>
    </w:p>
    <w:p w:rsidR="00A94019" w:rsidRDefault="00AB0350">
      <w:pPr>
        <w:pStyle w:val="ListParagraph"/>
        <w:numPr>
          <w:ilvl w:val="0"/>
          <w:numId w:val="44"/>
        </w:numPr>
        <w:spacing w:before="0" w:beforeAutospacing="0" w:after="0" w:afterAutospacing="0"/>
      </w:pPr>
      <w:r w:rsidRPr="00AB0350">
        <w:rPr>
          <w:b/>
          <w:bCs/>
          <w:i/>
          <w:iCs/>
        </w:rPr>
        <w:t>Device Agent Type UUID and Device Agent UUID</w:t>
      </w:r>
      <w:r w:rsidR="00D41799">
        <w:t xml:space="preserve"> – unique id used by other Device Agents to check for memory object sharing possibility. </w:t>
      </w:r>
      <w:r w:rsidR="00B614F4">
        <w:t>These unique IDs</w:t>
      </w:r>
      <w:r w:rsidR="00D41799">
        <w:t xml:space="preserve"> should be checked only for equivalence.</w:t>
      </w:r>
      <w:r w:rsidR="00B614F4">
        <w:t xml:space="preserve"> </w:t>
      </w:r>
      <w:r w:rsidRPr="00AB0350">
        <w:rPr>
          <w:i/>
          <w:iCs/>
        </w:rPr>
        <w:t>Device Agent Type UUID</w:t>
      </w:r>
      <w:r w:rsidR="00B614F4">
        <w:t xml:space="preserve"> may encode </w:t>
      </w:r>
      <w:r w:rsidRPr="00AB0350">
        <w:rPr>
          <w:i/>
          <w:iCs/>
        </w:rPr>
        <w:t>Sharing Group</w:t>
      </w:r>
      <w:r w:rsidR="00B614F4">
        <w:t xml:space="preserve"> info to help OpenCL Runtime classify Device Agent.</w:t>
      </w:r>
    </w:p>
    <w:p w:rsidR="00A94019" w:rsidRDefault="00D41799">
      <w:pPr>
        <w:pStyle w:val="ListParagraph"/>
        <w:numPr>
          <w:ilvl w:val="0"/>
          <w:numId w:val="50"/>
        </w:numPr>
      </w:pPr>
      <w:r>
        <w:t>Major protocol actions:</w:t>
      </w:r>
    </w:p>
    <w:p w:rsidR="00A94019" w:rsidRDefault="00AB0350">
      <w:pPr>
        <w:pStyle w:val="ListParagraph"/>
        <w:numPr>
          <w:ilvl w:val="0"/>
          <w:numId w:val="44"/>
        </w:numPr>
        <w:spacing w:before="0" w:beforeAutospacing="0" w:after="0" w:afterAutospacing="0"/>
      </w:pPr>
      <w:r w:rsidRPr="00AB0350">
        <w:rPr>
          <w:b/>
          <w:bCs/>
          <w:i/>
          <w:iCs/>
        </w:rPr>
        <w:t>Attaching a Device</w:t>
      </w:r>
      <w:r w:rsidR="00D41799">
        <w:t xml:space="preserve"> – allow new Device access to the raw data of already existing Memory Object.</w:t>
      </w:r>
    </w:p>
    <w:p w:rsidR="00A94019" w:rsidRDefault="00AB0350">
      <w:pPr>
        <w:pStyle w:val="ListParagraph"/>
        <w:numPr>
          <w:ilvl w:val="0"/>
          <w:numId w:val="44"/>
        </w:numPr>
        <w:spacing w:before="0" w:beforeAutospacing="0" w:after="0" w:afterAutospacing="0"/>
      </w:pPr>
      <w:r w:rsidRPr="00AB0350">
        <w:rPr>
          <w:b/>
          <w:bCs/>
          <w:i/>
          <w:iCs/>
        </w:rPr>
        <w:t>Detaching a Device</w:t>
      </w:r>
      <w:r w:rsidR="00895EED">
        <w:t xml:space="preserve"> - break</w:t>
      </w:r>
      <w:r w:rsidR="00D41799">
        <w:t xml:space="preserve"> the link between Device and Memory Object.</w:t>
      </w:r>
    </w:p>
    <w:p w:rsidR="00A94019" w:rsidRDefault="00AB0350">
      <w:pPr>
        <w:pStyle w:val="ListParagraph"/>
        <w:numPr>
          <w:ilvl w:val="0"/>
          <w:numId w:val="44"/>
        </w:numPr>
        <w:spacing w:before="0" w:beforeAutospacing="0" w:after="0" w:afterAutospacing="0"/>
      </w:pPr>
      <w:r w:rsidRPr="00AB0350">
        <w:rPr>
          <w:b/>
          <w:bCs/>
          <w:i/>
          <w:iCs/>
        </w:rPr>
        <w:t>Data Propagating</w:t>
      </w:r>
      <w:r w:rsidR="00D41799">
        <w:t xml:space="preserve"> – propagate Memory Object changes between attached Devices</w:t>
      </w:r>
    </w:p>
    <w:p w:rsidR="00A94019" w:rsidRDefault="00D41799">
      <w:pPr>
        <w:pStyle w:val="ListParagraph"/>
        <w:numPr>
          <w:ilvl w:val="0"/>
          <w:numId w:val="50"/>
        </w:numPr>
      </w:pPr>
      <w:r>
        <w:t>Protocol objective:</w:t>
      </w:r>
    </w:p>
    <w:p w:rsidR="00A94019" w:rsidRDefault="00AB0350">
      <w:pPr>
        <w:pStyle w:val="ListParagraph"/>
        <w:numPr>
          <w:ilvl w:val="0"/>
          <w:numId w:val="44"/>
        </w:numPr>
        <w:spacing w:before="0" w:beforeAutospacing="0" w:after="0" w:afterAutospacing="0"/>
      </w:pPr>
      <w:r w:rsidRPr="00AB0350">
        <w:rPr>
          <w:b/>
          <w:bCs/>
          <w:i/>
          <w:iCs/>
        </w:rPr>
        <w:t>Memory Object Sharing</w:t>
      </w:r>
      <w:r w:rsidR="00D41799">
        <w:t xml:space="preserve"> – situation when some Memory Object is attached to multiple Devices</w:t>
      </w:r>
    </w:p>
    <w:p w:rsidR="00A94019" w:rsidRDefault="00AB0350">
      <w:pPr>
        <w:pStyle w:val="ListParagraph"/>
        <w:numPr>
          <w:ilvl w:val="0"/>
          <w:numId w:val="44"/>
        </w:numPr>
        <w:spacing w:before="0" w:beforeAutospacing="0"/>
      </w:pPr>
      <w:r w:rsidRPr="00AB0350">
        <w:rPr>
          <w:b/>
          <w:bCs/>
          <w:i/>
          <w:iCs/>
        </w:rPr>
        <w:t>Memory Object Migration</w:t>
      </w:r>
      <w:r w:rsidR="00D41799">
        <w:t xml:space="preserve"> – a sequence of attach/detach actions that result in non-shared Memory Object initially owned by a some device to be owned by another device with no access to this object from the original device.</w:t>
      </w:r>
    </w:p>
    <w:p w:rsidR="00475065" w:rsidRDefault="008D1136">
      <w:pPr>
        <w:keepNext/>
      </w:pPr>
      <w:r w:rsidRPr="003F6B57">
        <w:t>Foll</w:t>
      </w:r>
      <w:r w:rsidR="00EE4320">
        <w:t>owing is one of possible implementations of the OpenCL Buffer from Runtime point of view:</w:t>
      </w:r>
    </w:p>
    <w:p w:rsidR="00475065" w:rsidRDefault="00635890">
      <w:pPr>
        <w:keepNext/>
        <w:jc w:val="center"/>
      </w:pPr>
      <w:r>
        <w:object w:dxaOrig="7137" w:dyaOrig="5359">
          <v:shape id="_x0000_i1029" type="#_x0000_t75" style="width:371.25pt;height:301.75pt" o:ole="">
            <v:imagedata r:id="rId20" o:title="" croptop="4439f" cropbottom="4439f" cropleft="6666f" cropright="6667f"/>
          </v:shape>
          <o:OLEObject Type="Embed" ProgID="PowerPoint.Slide.12" ShapeID="_x0000_i1029" DrawAspect="Content" ObjectID="_1371909469" r:id="rId21"/>
        </w:object>
      </w:r>
    </w:p>
    <w:p w:rsidR="00475065" w:rsidRDefault="00894E94" w:rsidP="003F6B57">
      <w:pPr>
        <w:pStyle w:val="Caption"/>
        <w:rPr>
          <w:noProof/>
        </w:rPr>
      </w:pPr>
      <w:r>
        <w:t xml:space="preserve">Figure </w:t>
      </w:r>
      <w:ins w:id="1480"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1481"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1482" w:author="Dmitry Kaptsenel" w:date="2011-07-11T17:10:00Z">
        <w:r w:rsidR="006F596B">
          <w:rPr>
            <w:noProof/>
          </w:rPr>
          <w:t>2</w:t>
        </w:r>
      </w:ins>
      <w:ins w:id="1483" w:author="Dmitry Kaptsenel" w:date="2011-05-31T16:40:00Z">
        <w:r w:rsidR="00E312EA">
          <w:fldChar w:fldCharType="end"/>
        </w:r>
      </w:ins>
      <w:del w:id="1484" w:author="Dmitry Kaptsenel" w:date="2011-05-31T16:40:00Z">
        <w:r w:rsidR="008D1136" w:rsidDel="00E312EA">
          <w:fldChar w:fldCharType="begin"/>
        </w:r>
        <w:r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Del="00E312EA">
          <w:delText>.</w:delText>
        </w:r>
        <w:r w:rsidR="008D1136" w:rsidDel="00E312EA">
          <w:fldChar w:fldCharType="begin"/>
        </w:r>
        <w:r w:rsidDel="00E312EA">
          <w:delInstrText xml:space="preserve"> SEQ Figure \* ARABIC \s 1 </w:delInstrText>
        </w:r>
        <w:r w:rsidR="008D1136" w:rsidDel="00E312EA">
          <w:fldChar w:fldCharType="separate"/>
        </w:r>
        <w:r w:rsidR="009C05BC" w:rsidDel="00E312EA">
          <w:rPr>
            <w:noProof/>
          </w:rPr>
          <w:delText>2</w:delText>
        </w:r>
        <w:r w:rsidR="008D1136" w:rsidDel="00E312EA">
          <w:fldChar w:fldCharType="end"/>
        </w:r>
      </w:del>
      <w:r>
        <w:rPr>
          <w:noProof/>
        </w:rPr>
        <w:t xml:space="preserve"> OpenCL Runtime Memory Object Internal View</w:t>
      </w:r>
    </w:p>
    <w:p w:rsidR="00091BB9" w:rsidRDefault="00091BB9" w:rsidP="00091BB9">
      <w:pPr>
        <w:pStyle w:val="ListParagraph"/>
        <w:numPr>
          <w:ilvl w:val="0"/>
          <w:numId w:val="61"/>
        </w:numPr>
      </w:pPr>
      <w:r>
        <w:lastRenderedPageBreak/>
        <w:t xml:space="preserve">Each Device should return it’s statically assigned Buffer Sharing Group ID and Image Sharing Group ID. Devices may return the same Sharing Group ID </w:t>
      </w:r>
      <w:r w:rsidRPr="003F6B57">
        <w:rPr>
          <w:i/>
          <w:iCs/>
        </w:rPr>
        <w:t>if and only if</w:t>
      </w:r>
      <w:r>
        <w:t xml:space="preserve"> they may use the same IDevMemObject instance created by any of Device Agents with the same Sharing Group ID.</w:t>
      </w:r>
    </w:p>
    <w:p w:rsidR="00091BB9" w:rsidRDefault="00091BB9" w:rsidP="00091BB9">
      <w:pPr>
        <w:pStyle w:val="ListParagraph"/>
        <w:numPr>
          <w:ilvl w:val="0"/>
          <w:numId w:val="61"/>
        </w:numPr>
      </w:pPr>
      <w:r>
        <w:t>Sharing Group maps directly to the IDevMemObject instance. Each IDevMemObject instance should track actual buffers positions and validity for all devices in the Sharing Group. IDevMemObject should implement the most optimal copy/move buffer between devices in Sharing Group.</w:t>
      </w:r>
    </w:p>
    <w:p w:rsidR="00091BB9" w:rsidRDefault="00091BB9" w:rsidP="003F6B57">
      <w:pPr>
        <w:pStyle w:val="ListParagraph"/>
        <w:keepNext/>
        <w:numPr>
          <w:ilvl w:val="0"/>
          <w:numId w:val="61"/>
        </w:numPr>
      </w:pPr>
      <w:r>
        <w:t>clCreateBuffer() is translated into:</w:t>
      </w:r>
    </w:p>
    <w:p w:rsidR="00091BB9" w:rsidRDefault="00091BB9" w:rsidP="00091BB9">
      <w:pPr>
        <w:pStyle w:val="ListParagraph"/>
        <w:numPr>
          <w:ilvl w:val="1"/>
          <w:numId w:val="61"/>
        </w:numPr>
      </w:pPr>
      <w:r>
        <w:t>Create Runtime MemObject without Sharing Groups.</w:t>
      </w:r>
    </w:p>
    <w:p w:rsidR="00091BB9" w:rsidRDefault="00091BB9" w:rsidP="00091BB9">
      <w:pPr>
        <w:pStyle w:val="ListParagraph"/>
        <w:numPr>
          <w:ilvl w:val="1"/>
          <w:numId w:val="61"/>
        </w:numPr>
      </w:pPr>
      <w:r>
        <w:t>For each device in context</w:t>
      </w:r>
    </w:p>
    <w:p w:rsidR="00091BB9" w:rsidRDefault="00091BB9" w:rsidP="00091BB9">
      <w:pPr>
        <w:pStyle w:val="ListParagraph"/>
        <w:numPr>
          <w:ilvl w:val="2"/>
          <w:numId w:val="61"/>
        </w:numPr>
      </w:pPr>
      <w:r>
        <w:t>ask Device Agent for Buffer Sharing Group ID</w:t>
      </w:r>
    </w:p>
    <w:p w:rsidR="00091BB9" w:rsidRDefault="00091BB9" w:rsidP="00091BB9">
      <w:pPr>
        <w:pStyle w:val="ListParagraph"/>
        <w:numPr>
          <w:ilvl w:val="2"/>
          <w:numId w:val="61"/>
        </w:numPr>
      </w:pPr>
      <w:r>
        <w:t>If that Sharing Group does not exist, call DA::CreateMemObject() and save returned IDevMemObject as a Sharing Group. Actually, CreateMemObject attaches Runtime MemObject to the given Sharing Group.</w:t>
      </w:r>
    </w:p>
    <w:p w:rsidR="00091BB9" w:rsidRDefault="00091BB9" w:rsidP="00091BB9">
      <w:pPr>
        <w:pStyle w:val="ListParagraph"/>
        <w:numPr>
          <w:ilvl w:val="2"/>
          <w:numId w:val="61"/>
        </w:numPr>
      </w:pPr>
      <w:r>
        <w:t>If required Sharing Group already exists, do nothing.</w:t>
      </w:r>
    </w:p>
    <w:p w:rsidR="00091BB9" w:rsidRDefault="00091BB9" w:rsidP="00091BB9">
      <w:pPr>
        <w:pStyle w:val="ListParagraph"/>
        <w:numPr>
          <w:ilvl w:val="0"/>
          <w:numId w:val="61"/>
        </w:numPr>
      </w:pPr>
      <w:r>
        <w:t>Runtime passes an appropriate IDevMemObject pointer for each NDRange cl_mem parameter.</w:t>
      </w:r>
    </w:p>
    <w:p w:rsidR="00091BB9" w:rsidRDefault="00091BB9" w:rsidP="00091BB9">
      <w:pPr>
        <w:pStyle w:val="ListParagraph"/>
        <w:numPr>
          <w:ilvl w:val="1"/>
          <w:numId w:val="61"/>
        </w:numPr>
      </w:pPr>
      <w:r>
        <w:t xml:space="preserve">As Device Agent receives NDRange, it should loop through params and replace all IDevMemObject pointers with appropriate handles. </w:t>
      </w:r>
    </w:p>
    <w:p w:rsidR="00091BB9" w:rsidRDefault="00091BB9" w:rsidP="00091BB9">
      <w:pPr>
        <w:pStyle w:val="ListParagraph"/>
        <w:numPr>
          <w:ilvl w:val="1"/>
          <w:numId w:val="61"/>
        </w:numPr>
      </w:pPr>
      <w:r>
        <w:t xml:space="preserve">To get this handle DA invokes IDevMemObject using internal IDevMemObject&lt;&gt;DA API. </w:t>
      </w:r>
    </w:p>
    <w:p w:rsidR="00091BB9" w:rsidRDefault="00091BB9" w:rsidP="003F6B57">
      <w:pPr>
        <w:pStyle w:val="ListParagraph"/>
        <w:numPr>
          <w:ilvl w:val="1"/>
          <w:numId w:val="61"/>
        </w:numPr>
        <w:spacing w:after="0" w:afterAutospacing="0"/>
        <w:ind w:left="1077" w:hanging="357"/>
      </w:pPr>
      <w:r>
        <w:t>If IDevMemObject discovers that this buffer is not on the required device, it should copy/move buffer to that device from current valid location.</w:t>
      </w:r>
    </w:p>
    <w:p w:rsidR="00091BB9" w:rsidRPr="00BB3CDD" w:rsidRDefault="00091BB9" w:rsidP="003F6B57">
      <w:pPr>
        <w:pStyle w:val="ListParagraph"/>
        <w:numPr>
          <w:ilvl w:val="2"/>
          <w:numId w:val="62"/>
        </w:numPr>
        <w:spacing w:before="0" w:beforeAutospacing="0" w:after="0" w:afterAutospacing="0"/>
        <w:ind w:left="1797" w:hanging="357"/>
      </w:pPr>
      <w:r>
        <w:t>Time required to transfer data between devices inside the same Sharing Group is attributed to the NDRange/other command execution. This means that calling IDevMemObject::GetHandle/GetPointer should be done as part of the NDRange execution (inside TBB task for CPU).</w:t>
      </w:r>
    </w:p>
    <w:p w:rsidR="00091BB9" w:rsidRDefault="00091BB9" w:rsidP="003F6B57">
      <w:pPr>
        <w:pStyle w:val="ListParagraph"/>
        <w:numPr>
          <w:ilvl w:val="1"/>
          <w:numId w:val="62"/>
        </w:numPr>
      </w:pPr>
      <w:r>
        <w:t xml:space="preserve">If appropriate, DA may notify IDevMemObject about WRITE operation, so that buffer locations on other </w:t>
      </w:r>
      <w:r w:rsidR="00264FEF">
        <w:t xml:space="preserve">shared group </w:t>
      </w:r>
      <w:r>
        <w:t>devices may be invalidated.</w:t>
      </w:r>
    </w:p>
    <w:p w:rsidR="00091BB9" w:rsidRDefault="00091BB9" w:rsidP="003F6B57">
      <w:pPr>
        <w:pStyle w:val="ListParagraph"/>
        <w:numPr>
          <w:ilvl w:val="0"/>
          <w:numId w:val="62"/>
        </w:numPr>
      </w:pPr>
      <w:r>
        <w:t>Runtime should track buffer validity between Sharing Groups. If one group updated the buffer, it should update all other Sharing Groups of the same buffer at a right time point. The update between Sharing Groups should be done through Backing Store on the host.</w:t>
      </w:r>
    </w:p>
    <w:p w:rsidR="00DE0191" w:rsidRDefault="00B433FE">
      <w:pPr>
        <w:keepNext/>
      </w:pPr>
      <w:r>
        <w:rPr>
          <w:b/>
          <w:bCs/>
          <w:highlight w:val="yellow"/>
          <w:u w:val="single"/>
        </w:rPr>
        <w:lastRenderedPageBreak/>
        <w:t>REQUIREMENT1</w:t>
      </w:r>
      <w:r w:rsidR="00E24643" w:rsidRPr="001F1506">
        <w:rPr>
          <w:b/>
          <w:bCs/>
          <w:highlight w:val="yellow"/>
          <w:u w:val="single"/>
        </w:rPr>
        <w:t>:</w:t>
      </w:r>
      <w:r w:rsidR="00E24643" w:rsidRPr="001F1506">
        <w:t xml:space="preserve"> </w:t>
      </w:r>
      <w:bookmarkStart w:id="1485" w:name="REQUIREMENT1"/>
      <w:r w:rsidR="00FA1E22" w:rsidRPr="001F1506">
        <w:rPr>
          <w:i/>
          <w:iCs/>
        </w:rPr>
        <w:t xml:space="preserve">To support sharing and transferring memory objects between different devices, </w:t>
      </w:r>
      <w:r w:rsidR="003C5556" w:rsidRPr="001F1506">
        <w:rPr>
          <w:i/>
          <w:iCs/>
        </w:rPr>
        <w:t xml:space="preserve">MIC Device Agent </w:t>
      </w:r>
      <w:r w:rsidR="002D2BDD">
        <w:rPr>
          <w:i/>
          <w:iCs/>
        </w:rPr>
        <w:t>and OpenCL Runtime IOCLDevice should</w:t>
      </w:r>
      <w:r w:rsidR="003C5556" w:rsidRPr="001F1506">
        <w:rPr>
          <w:i/>
          <w:iCs/>
        </w:rPr>
        <w:t xml:space="preserve"> provide the following methods</w:t>
      </w:r>
      <w:r w:rsidR="002D2BDD">
        <w:rPr>
          <w:i/>
          <w:iCs/>
        </w:rPr>
        <w:t xml:space="preserve"> respectively</w:t>
      </w:r>
      <w:bookmarkEnd w:id="1485"/>
      <w:r w:rsidR="003C5556" w:rsidRPr="001F1506">
        <w:rPr>
          <w:i/>
          <w:iCs/>
        </w:rPr>
        <w:t>:</w:t>
      </w:r>
      <w:r w:rsidR="00E24643" w:rsidRPr="001F1506">
        <w:t xml:space="preserve"> </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8"/>
        <w:gridCol w:w="6858"/>
        <w:tblGridChange w:id="1486">
          <w:tblGrid>
            <w:gridCol w:w="3438"/>
            <w:gridCol w:w="6858"/>
          </w:tblGrid>
        </w:tblGridChange>
      </w:tblGrid>
      <w:tr w:rsidR="00D7214F" w:rsidTr="00FD7E6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38" w:type="dxa"/>
          </w:tcPr>
          <w:p w:rsidR="00475065" w:rsidRDefault="003C5556" w:rsidP="003F6B57">
            <w:pPr>
              <w:pStyle w:val="TableNormal0"/>
              <w:keepNext/>
              <w:rPr>
                <w:b w:val="0"/>
                <w:bCs w:val="0"/>
                <w:i/>
                <w:iCs/>
                <w:color w:val="auto"/>
                <w:sz w:val="24"/>
                <w:szCs w:val="24"/>
              </w:rPr>
            </w:pPr>
            <w:r w:rsidRPr="00823671">
              <w:t>Method</w:t>
            </w:r>
          </w:p>
        </w:tc>
        <w:tc>
          <w:tcPr>
            <w:tcW w:w="6858" w:type="dxa"/>
          </w:tcPr>
          <w:p w:rsidR="00475065" w:rsidRDefault="003C5556" w:rsidP="003F6B57">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i/>
                <w:iCs/>
                <w:color w:val="auto"/>
                <w:sz w:val="24"/>
                <w:szCs w:val="24"/>
              </w:rPr>
            </w:pPr>
            <w:r>
              <w:t>Description</w:t>
            </w:r>
          </w:p>
        </w:tc>
      </w:tr>
      <w:tr w:rsidR="00D7214F" w:rsidTr="00C35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D7214F" w:rsidP="003F6B57">
            <w:pPr>
              <w:pStyle w:val="TableNormal0"/>
              <w:keepNext/>
              <w:rPr>
                <w:b w:val="0"/>
                <w:bCs w:val="0"/>
                <w:i/>
                <w:iCs/>
                <w:sz w:val="24"/>
                <w:szCs w:val="24"/>
              </w:rPr>
            </w:pPr>
            <w:r>
              <w:rPr>
                <w:i/>
                <w:iCs/>
              </w:rPr>
              <w:t>IOCLDevice::</w:t>
            </w:r>
            <w:r>
              <w:rPr>
                <w:i/>
                <w:iCs/>
              </w:rPr>
              <w:br/>
            </w:r>
            <w:r w:rsidR="008A2F89">
              <w:rPr>
                <w:i/>
                <w:iCs/>
              </w:rPr>
              <w:t>GetDeviceBufferRequirements()</w:t>
            </w:r>
          </w:p>
        </w:tc>
        <w:tc>
          <w:tcPr>
            <w:tcW w:w="6858" w:type="dxa"/>
            <w:tcBorders>
              <w:top w:val="none" w:sz="0" w:space="0" w:color="auto"/>
              <w:bottom w:val="none" w:sz="0" w:space="0" w:color="auto"/>
              <w:right w:val="none" w:sz="0" w:space="0" w:color="auto"/>
            </w:tcBorders>
          </w:tcPr>
          <w:p w:rsidR="00475065" w:rsidRDefault="008A2F89" w:rsidP="003F6B57">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Return a structure with all known requirements filled in. OpenCL Runtime should fill the structure with default before calling Device Agent so </w:t>
            </w:r>
            <w:r w:rsidR="00323FB9">
              <w:t>that Device Agent will modify only the relevant entries.</w:t>
            </w:r>
          </w:p>
          <w:p w:rsidR="00056B95" w:rsidRDefault="00056B95" w:rsidP="003F6B57">
            <w:pPr>
              <w:pStyle w:val="TableNormal0"/>
              <w:keepNext/>
              <w:spacing w:before="0" w:after="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Minimal requirements set:</w:t>
            </w:r>
          </w:p>
          <w:p w:rsidR="00056B95" w:rsidRPr="003F6B57" w:rsidRDefault="00056B95" w:rsidP="003F6B57">
            <w:pPr>
              <w:pStyle w:val="TableNormal0"/>
              <w:keepNext/>
              <w:numPr>
                <w:ilvl w:val="0"/>
                <w:numId w:val="60"/>
              </w:numPr>
              <w:spacing w:before="0" w:after="0"/>
              <w:ind w:left="714" w:hanging="357"/>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Start and size alignments for Backing Store</w:t>
            </w:r>
          </w:p>
          <w:p w:rsidR="00056B95" w:rsidRDefault="00056B95" w:rsidP="003F6B57">
            <w:pPr>
              <w:pStyle w:val="TableNormal0"/>
              <w:keepNext/>
              <w:numPr>
                <w:ilvl w:val="0"/>
                <w:numId w:val="60"/>
              </w:numPr>
              <w:spacing w:before="0" w:after="0"/>
              <w:ind w:left="714" w:hanging="357"/>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Buffer and Image sharing group indexes</w:t>
            </w:r>
          </w:p>
        </w:tc>
      </w:tr>
      <w:tr w:rsidR="006177BC" w:rsidTr="00C35BE0">
        <w:tc>
          <w:tcPr>
            <w:cnfStyle w:val="001000000000" w:firstRow="0" w:lastRow="0" w:firstColumn="1" w:lastColumn="0" w:oddVBand="0" w:evenVBand="0" w:oddHBand="0" w:evenHBand="0" w:firstRowFirstColumn="0" w:firstRowLastColumn="0" w:lastRowFirstColumn="0" w:lastRowLastColumn="0"/>
            <w:tcW w:w="3438" w:type="dxa"/>
          </w:tcPr>
          <w:p w:rsidR="00475065" w:rsidRDefault="006177BC" w:rsidP="003F6B57">
            <w:pPr>
              <w:pStyle w:val="TableNormal0"/>
              <w:keepNext/>
              <w:rPr>
                <w:bCs w:val="0"/>
                <w:i/>
                <w:iCs/>
                <w:noProof/>
                <w:color w:val="0000FF"/>
                <w:sz w:val="24"/>
                <w:szCs w:val="24"/>
                <w:lang w:bidi="ar-SA"/>
              </w:rPr>
            </w:pPr>
            <w:r>
              <w:rPr>
                <w:i/>
                <w:iCs/>
              </w:rPr>
              <w:t>IDevMemObject::</w:t>
            </w:r>
            <w:r>
              <w:rPr>
                <w:i/>
                <w:iCs/>
              </w:rPr>
              <w:br/>
              <w:t>UpdateBackingStore()</w:t>
            </w:r>
          </w:p>
        </w:tc>
        <w:tc>
          <w:tcPr>
            <w:tcW w:w="6858" w:type="dxa"/>
          </w:tcPr>
          <w:p w:rsidR="00475065" w:rsidRDefault="006177BC" w:rsidP="003F6B57">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Synch </w:t>
            </w:r>
            <w:r w:rsidR="00AB0350" w:rsidRPr="00AB0350">
              <w:rPr>
                <w:b/>
                <w:bCs/>
                <w:i/>
                <w:iCs/>
              </w:rPr>
              <w:t>Backing Store</w:t>
            </w:r>
            <w:r>
              <w:t xml:space="preserve"> with data on device. Asynch.</w:t>
            </w:r>
          </w:p>
        </w:tc>
      </w:tr>
      <w:tr w:rsidR="006177BC" w:rsidTr="00813334">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487" w:author="Dmitry Kaptsenel" w:date="2011-06-12T12:00: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Change w:id="1488" w:author="Dmitry Kaptsenel" w:date="2011-06-12T12:00:00Z">
              <w:tcPr>
                <w:tcW w:w="3438" w:type="dxa"/>
              </w:tcPr>
            </w:tcPrChange>
          </w:tcPr>
          <w:p w:rsidR="00475065" w:rsidRDefault="006177BC" w:rsidP="003F6B57">
            <w:pPr>
              <w:pStyle w:val="TableNormal0"/>
              <w:keepNext/>
              <w:cnfStyle w:val="001000100000" w:firstRow="0" w:lastRow="0" w:firstColumn="1" w:lastColumn="0" w:oddVBand="0" w:evenVBand="0" w:oddHBand="1" w:evenHBand="0" w:firstRowFirstColumn="0" w:firstRowLastColumn="0" w:lastRowFirstColumn="0" w:lastRowLastColumn="0"/>
              <w:rPr>
                <w:bCs w:val="0"/>
                <w:i/>
                <w:iCs/>
                <w:noProof/>
                <w:color w:val="0000FF"/>
                <w:sz w:val="24"/>
                <w:szCs w:val="24"/>
                <w:lang w:bidi="ar-SA"/>
              </w:rPr>
            </w:pPr>
            <w:r>
              <w:rPr>
                <w:i/>
                <w:iCs/>
              </w:rPr>
              <w:t>IDevMemObject::</w:t>
            </w:r>
            <w:r>
              <w:rPr>
                <w:i/>
                <w:iCs/>
              </w:rPr>
              <w:br/>
              <w:t>UpdateFromBackingStore()</w:t>
            </w:r>
          </w:p>
        </w:tc>
        <w:tc>
          <w:tcPr>
            <w:tcW w:w="6858" w:type="dxa"/>
            <w:tcBorders>
              <w:top w:val="none" w:sz="0" w:space="0" w:color="auto"/>
              <w:bottom w:val="none" w:sz="0" w:space="0" w:color="auto"/>
              <w:right w:val="none" w:sz="0" w:space="0" w:color="auto"/>
            </w:tcBorders>
            <w:tcPrChange w:id="1489" w:author="Dmitry Kaptsenel" w:date="2011-06-12T12:00:00Z">
              <w:tcPr>
                <w:tcW w:w="6858" w:type="dxa"/>
              </w:tcPr>
            </w:tcPrChange>
          </w:tcPr>
          <w:p w:rsidR="00475065" w:rsidRDefault="006177BC" w:rsidP="003F6B57">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00"/>
                <w:sz w:val="24"/>
                <w:szCs w:val="18"/>
                <w:lang w:bidi="ar-SA"/>
              </w:rPr>
            </w:pPr>
            <w:r>
              <w:t xml:space="preserve">Synch data on device with </w:t>
            </w:r>
            <w:r w:rsidR="00AB0350" w:rsidRPr="00AB0350">
              <w:rPr>
                <w:b/>
                <w:bCs/>
                <w:i/>
                <w:iCs/>
              </w:rPr>
              <w:t>Backing Store</w:t>
            </w:r>
            <w:r>
              <w:t>. Asynch.</w:t>
            </w:r>
            <w:r w:rsidR="00F76052">
              <w:t xml:space="preserve"> </w:t>
            </w:r>
            <w:r>
              <w:br/>
            </w:r>
            <w:r w:rsidR="00AB0350" w:rsidRPr="00AB0350">
              <w:rPr>
                <w:b/>
                <w:bCs/>
                <w:highlight w:val="yellow"/>
                <w:u w:val="single"/>
              </w:rPr>
              <w:t>OPEN26:</w:t>
            </w:r>
            <w:r>
              <w:t xml:space="preserve"> </w:t>
            </w:r>
            <w:bookmarkStart w:id="1490" w:name="OPEN26"/>
            <w:r w:rsidR="00AB0350" w:rsidRPr="00AB0350">
              <w:rPr>
                <w:i/>
                <w:iCs/>
              </w:rPr>
              <w:t>COI guarantees that for buffer mapped with COI_MAP_WRITE_ENTIRE_BUFFER host memory content is preserved.</w:t>
            </w:r>
            <w:bookmarkEnd w:id="1490"/>
          </w:p>
        </w:tc>
      </w:tr>
      <w:tr w:rsidR="00D7214F" w:rsidTr="003F6B57">
        <w:tc>
          <w:tcPr>
            <w:cnfStyle w:val="001000000000" w:firstRow="0" w:lastRow="0" w:firstColumn="1" w:lastColumn="0" w:oddVBand="0" w:evenVBand="0" w:oddHBand="0" w:evenHBand="0" w:firstRowFirstColumn="0" w:firstRowLastColumn="0" w:lastRowFirstColumn="0" w:lastRowLastColumn="0"/>
            <w:tcW w:w="3438" w:type="dxa"/>
          </w:tcPr>
          <w:p w:rsidR="00475065" w:rsidRDefault="00607A23" w:rsidP="003F6B57">
            <w:pPr>
              <w:pStyle w:val="TableNormal0"/>
              <w:keepNext/>
              <w:rPr>
                <w:b w:val="0"/>
                <w:bCs w:val="0"/>
                <w:i/>
                <w:iCs/>
                <w:noProof/>
                <w:color w:val="000000"/>
                <w:sz w:val="24"/>
                <w:szCs w:val="18"/>
                <w:lang w:bidi="ar-SA"/>
              </w:rPr>
            </w:pPr>
            <w:r>
              <w:rPr>
                <w:i/>
                <w:iCs/>
              </w:rPr>
              <w:t>IDevMemObject::Release</w:t>
            </w:r>
            <w:r w:rsidR="00FC6E50">
              <w:rPr>
                <w:i/>
                <w:iCs/>
              </w:rPr>
              <w:t>()</w:t>
            </w:r>
          </w:p>
        </w:tc>
        <w:tc>
          <w:tcPr>
            <w:tcW w:w="6858" w:type="dxa"/>
          </w:tcPr>
          <w:p w:rsidR="00475065" w:rsidRDefault="009368A2" w:rsidP="003F6B57">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Called by </w:t>
            </w:r>
            <w:r w:rsidRPr="003C5556">
              <w:rPr>
                <w:i/>
                <w:iCs/>
              </w:rPr>
              <w:t>OpenCL Runtime Device Memory Manager</w:t>
            </w:r>
            <w:r>
              <w:t xml:space="preserve"> </w:t>
            </w:r>
            <w:r w:rsidR="00FD7E67">
              <w:t xml:space="preserve">to detach </w:t>
            </w:r>
            <w:r w:rsidR="00FC7CC1">
              <w:t>IDevMemObject</w:t>
            </w:r>
            <w:r w:rsidR="00FD7E67">
              <w:t xml:space="preserve"> from the Buffer</w:t>
            </w:r>
            <w:r w:rsidR="00B45B0D">
              <w:t>, actually destroying the Sharing Group</w:t>
            </w:r>
            <w:r w:rsidR="00FD7E67">
              <w:t>. Backing Store should not be updated. Release is blocking.</w:t>
            </w:r>
            <w:r w:rsidR="00295F3B">
              <w:br/>
              <w:t>Note: if Backing Store was allocated by this IDevMemObject, Release() should deallocate it.</w:t>
            </w:r>
          </w:p>
        </w:tc>
      </w:tr>
      <w:tr w:rsidR="0081574D" w:rsidTr="00813334">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491" w:author="Dmitry Kaptsenel" w:date="2011-06-12T12:00: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Change w:id="1492" w:author="Dmitry Kaptsenel" w:date="2011-06-12T12:00:00Z">
              <w:tcPr>
                <w:tcW w:w="3438" w:type="dxa"/>
              </w:tcPr>
            </w:tcPrChange>
          </w:tcPr>
          <w:p w:rsidR="00475065" w:rsidRDefault="0081574D">
            <w:pPr>
              <w:pStyle w:val="TableNormal0"/>
              <w:keepNext/>
              <w:cnfStyle w:val="001000100000" w:firstRow="0" w:lastRow="0" w:firstColumn="1" w:lastColumn="0" w:oddVBand="0" w:evenVBand="0" w:oddHBand="1" w:evenHBand="0" w:firstRowFirstColumn="0" w:firstRowLastColumn="0" w:lastRowFirstColumn="0" w:lastRowLastColumn="0"/>
              <w:rPr>
                <w:b w:val="0"/>
                <w:bCs w:val="0"/>
                <w:i/>
                <w:iCs/>
                <w:noProof/>
                <w:color w:val="0000FF"/>
                <w:sz w:val="24"/>
                <w:szCs w:val="24"/>
                <w:lang w:bidi="ar-SA"/>
              </w:rPr>
              <w:pPrChange w:id="1493" w:author="Dmitry Kaptsenel" w:date="2011-06-12T11:59:00Z">
                <w:pPr>
                  <w:pStyle w:val="TableNormal0"/>
                  <w:keepNext/>
                  <w:pBdr>
                    <w:bottom w:val="single" w:sz="4" w:space="1" w:color="auto"/>
                  </w:pBdr>
                  <w:ind w:left="2880" w:right="720"/>
                  <w:cnfStyle w:val="001000100000" w:firstRow="0" w:lastRow="0" w:firstColumn="1" w:lastColumn="0" w:oddVBand="0" w:evenVBand="0" w:oddHBand="1" w:evenHBand="0" w:firstRowFirstColumn="0" w:firstRowLastColumn="0" w:lastRowFirstColumn="0" w:lastRowLastColumn="0"/>
                </w:pPr>
              </w:pPrChange>
            </w:pPr>
            <w:del w:id="1494" w:author="Dmitry Kaptsenel" w:date="2011-06-12T11:54:00Z">
              <w:r w:rsidDel="00874B85">
                <w:rPr>
                  <w:i/>
                  <w:iCs/>
                </w:rPr>
                <w:delText>IDevMemObject</w:delText>
              </w:r>
            </w:del>
            <w:ins w:id="1495" w:author="Dmitry Kaptsenel" w:date="2011-06-12T11:58:00Z">
              <w:r w:rsidR="00AA24CA">
                <w:rPr>
                  <w:i/>
                  <w:iCs/>
                </w:rPr>
                <w:t>IDevMemObject</w:t>
              </w:r>
            </w:ins>
            <w:r>
              <w:rPr>
                <w:i/>
                <w:iCs/>
              </w:rPr>
              <w:t>::</w:t>
            </w:r>
            <w:del w:id="1496" w:author="Dmitry Kaptsenel" w:date="2011-06-12T11:58:00Z">
              <w:r w:rsidDel="00AA24CA">
                <w:rPr>
                  <w:i/>
                  <w:iCs/>
                </w:rPr>
                <w:delText>Get</w:delText>
              </w:r>
            </w:del>
            <w:del w:id="1497" w:author="Dmitry Kaptsenel" w:date="2011-06-12T11:59:00Z">
              <w:r w:rsidDel="00AA24CA">
                <w:rPr>
                  <w:i/>
                  <w:iCs/>
                </w:rPr>
                <w:delText>RTResource</w:delText>
              </w:r>
            </w:del>
            <w:ins w:id="1498" w:author="Dmitry Kaptsenel" w:date="2011-06-12T11:59:00Z">
              <w:r w:rsidR="00AA24CA">
                <w:rPr>
                  <w:i/>
                  <w:iCs/>
                </w:rPr>
                <w:t>Invalidate</w:t>
              </w:r>
            </w:ins>
            <w:r>
              <w:rPr>
                <w:i/>
                <w:iCs/>
              </w:rPr>
              <w:t>()</w:t>
            </w:r>
          </w:p>
        </w:tc>
        <w:tc>
          <w:tcPr>
            <w:tcW w:w="6858" w:type="dxa"/>
            <w:tcBorders>
              <w:top w:val="none" w:sz="0" w:space="0" w:color="auto"/>
              <w:bottom w:val="none" w:sz="0" w:space="0" w:color="auto"/>
              <w:right w:val="none" w:sz="0" w:space="0" w:color="auto"/>
            </w:tcBorders>
            <w:tcPrChange w:id="1499" w:author="Dmitry Kaptsenel" w:date="2011-06-12T12:00:00Z">
              <w:tcPr>
                <w:tcW w:w="6858" w:type="dxa"/>
              </w:tcPr>
            </w:tcPrChange>
          </w:tcPr>
          <w:p w:rsidR="00475065" w:rsidRDefault="0081574D" w:rsidP="003F6B57">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del w:id="1500" w:author="Dmitry Kaptsenel" w:date="2011-06-12T11:59:00Z">
              <w:r w:rsidDel="00AA24CA">
                <w:delText>Get handle to the Runtime buffer</w:delText>
              </w:r>
              <w:r w:rsidR="00FC7CC1" w:rsidDel="00AA24CA">
                <w:delText>, passed by Runtime to Device at Memory Object creation time.</w:delText>
              </w:r>
            </w:del>
            <w:ins w:id="1501" w:author="Dmitry Kaptsenel" w:date="2011-06-12T11:59:00Z">
              <w:r w:rsidR="00AA24CA">
                <w:t>Notify IDevMemObject that its data copy is out of date.</w:t>
              </w:r>
            </w:ins>
          </w:p>
        </w:tc>
      </w:tr>
      <w:tr w:rsidR="0081574D" w:rsidTr="003F6B57">
        <w:tc>
          <w:tcPr>
            <w:cnfStyle w:val="001000000000" w:firstRow="0" w:lastRow="0" w:firstColumn="1" w:lastColumn="0" w:oddVBand="0" w:evenVBand="0" w:oddHBand="0" w:evenHBand="0" w:firstRowFirstColumn="0" w:firstRowLastColumn="0" w:lastRowFirstColumn="0" w:lastRowLastColumn="0"/>
            <w:tcW w:w="3438" w:type="dxa"/>
          </w:tcPr>
          <w:p w:rsidR="00475065" w:rsidRDefault="00D04CDB" w:rsidP="003F6B57">
            <w:pPr>
              <w:pStyle w:val="TableNormal0"/>
              <w:keepNext/>
              <w:rPr>
                <w:b w:val="0"/>
                <w:bCs w:val="0"/>
                <w:i/>
                <w:iCs/>
                <w:noProof/>
                <w:color w:val="0000FF"/>
                <w:sz w:val="24"/>
                <w:szCs w:val="24"/>
                <w:lang w:bidi="ar-SA"/>
              </w:rPr>
            </w:pPr>
            <w:ins w:id="1502" w:author="Dmitry Kaptsenel" w:date="2011-06-12T11:56:00Z">
              <w:r>
                <w:rPr>
                  <w:i/>
                  <w:iCs/>
                </w:rPr>
                <w:t>IBsStore</w:t>
              </w:r>
            </w:ins>
            <w:del w:id="1503" w:author="Dmitry Kaptsenel" w:date="2011-06-12T11:56:00Z">
              <w:r w:rsidR="0081574D" w:rsidDel="00D04CDB">
                <w:rPr>
                  <w:i/>
                  <w:iCs/>
                </w:rPr>
                <w:delText>Runtime</w:delText>
              </w:r>
            </w:del>
            <w:r w:rsidR="0081574D">
              <w:rPr>
                <w:i/>
                <w:iCs/>
              </w:rPr>
              <w:t>::GetBackingStore()</w:t>
            </w:r>
          </w:p>
        </w:tc>
        <w:tc>
          <w:tcPr>
            <w:tcW w:w="6858" w:type="dxa"/>
          </w:tcPr>
          <w:p w:rsidR="00475065" w:rsidRDefault="0081574D">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Change w:id="1504" w:author="Dmitry Kaptsenel" w:date="2011-06-12T11:57:00Z">
                <w:pPr>
                  <w:pStyle w:val="TableNormal0"/>
                  <w:keepNext/>
                  <w:pBdr>
                    <w:bottom w:val="single" w:sz="4" w:space="1" w:color="auto"/>
                  </w:pBdr>
                  <w:ind w:left="2880" w:right="720"/>
                  <w:cnfStyle w:val="000000000000" w:firstRow="0" w:lastRow="0" w:firstColumn="0" w:lastColumn="0" w:oddVBand="0" w:evenVBand="0" w:oddHBand="0" w:evenHBand="0" w:firstRowFirstColumn="0" w:firstRowLastColumn="0" w:lastRowFirstColumn="0" w:lastRowLastColumn="0"/>
                </w:pPr>
              </w:pPrChange>
            </w:pPr>
            <w:r>
              <w:t>Get Backing Store pointer. Receives</w:t>
            </w:r>
            <w:del w:id="1505" w:author="Dmitry Kaptsenel" w:date="2011-06-12T11:57:00Z">
              <w:r w:rsidDel="00D04CDB">
                <w:delText xml:space="preserve"> RTResource, and</w:delText>
              </w:r>
            </w:del>
            <w:r>
              <w:t xml:space="preserve"> ALLOCATE_IF_REQUIRED or NONE flag.</w:t>
            </w:r>
          </w:p>
        </w:tc>
      </w:tr>
      <w:tr w:rsidR="00295F3B" w:rsidTr="00813334">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1506" w:author="Dmitry Kaptsenel" w:date="2011-06-12T12:00: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Change w:id="1507" w:author="Dmitry Kaptsenel" w:date="2011-06-12T12:00:00Z">
              <w:tcPr>
                <w:tcW w:w="3438" w:type="dxa"/>
              </w:tcPr>
            </w:tcPrChange>
          </w:tcPr>
          <w:p w:rsidR="00295F3B" w:rsidRDefault="00D04CDB">
            <w:pPr>
              <w:pStyle w:val="TableNormal0"/>
              <w:keepNext/>
              <w:cnfStyle w:val="001000100000" w:firstRow="0" w:lastRow="0" w:firstColumn="1" w:lastColumn="0" w:oddVBand="0" w:evenVBand="0" w:oddHBand="1" w:evenHBand="0" w:firstRowFirstColumn="0" w:firstRowLastColumn="0" w:lastRowFirstColumn="0" w:lastRowLastColumn="0"/>
              <w:rPr>
                <w:i/>
                <w:iCs/>
              </w:rPr>
            </w:pPr>
            <w:ins w:id="1508" w:author="Dmitry Kaptsenel" w:date="2011-06-12T11:57:00Z">
              <w:r>
                <w:rPr>
                  <w:i/>
                  <w:iCs/>
                </w:rPr>
                <w:t>IBsStore</w:t>
              </w:r>
            </w:ins>
            <w:del w:id="1509" w:author="Dmitry Kaptsenel" w:date="2011-06-12T11:57:00Z">
              <w:r w:rsidR="00295F3B" w:rsidDel="00D04CDB">
                <w:rPr>
                  <w:i/>
                  <w:iCs/>
                </w:rPr>
                <w:delText>Runtime</w:delText>
              </w:r>
            </w:del>
            <w:r w:rsidR="00295F3B">
              <w:rPr>
                <w:i/>
                <w:iCs/>
              </w:rPr>
              <w:t>::SetBackingStore()</w:t>
            </w:r>
          </w:p>
        </w:tc>
        <w:tc>
          <w:tcPr>
            <w:tcW w:w="6858" w:type="dxa"/>
            <w:tcBorders>
              <w:top w:val="none" w:sz="0" w:space="0" w:color="auto"/>
              <w:bottom w:val="none" w:sz="0" w:space="0" w:color="auto"/>
              <w:right w:val="none" w:sz="0" w:space="0" w:color="auto"/>
            </w:tcBorders>
            <w:tcPrChange w:id="1510" w:author="Dmitry Kaptsenel" w:date="2011-06-12T12:00:00Z">
              <w:tcPr>
                <w:tcW w:w="6858" w:type="dxa"/>
              </w:tcPr>
            </w:tcPrChange>
          </w:tcPr>
          <w:p w:rsidR="00295F3B" w:rsidRDefault="00295F3B">
            <w:pPr>
              <w:pStyle w:val="TableNormal0"/>
              <w:keepNext/>
              <w:cnfStyle w:val="000000100000" w:firstRow="0" w:lastRow="0" w:firstColumn="0" w:lastColumn="0" w:oddVBand="0" w:evenVBand="0" w:oddHBand="1" w:evenHBand="0" w:firstRowFirstColumn="0" w:firstRowLastColumn="0" w:lastRowFirstColumn="0" w:lastRowLastColumn="0"/>
            </w:pPr>
            <w:r>
              <w:t>If Backing Store yet not created, set it to the given value. This call behaves like compare-exchange, returning active BS pointer. Once BS set by any Sharing Group, it cannot be changed.</w:t>
            </w:r>
            <w:r w:rsidR="00024C4E">
              <w:br/>
            </w:r>
            <w:r w:rsidR="00024C4E" w:rsidRPr="00024C4E">
              <w:t>This will allow NUMA device to allocate BS memory on a local node if this buffer was yet not used. Runtime will not delete such BS, it will be deleted by IDevMemObject::Release().</w:t>
            </w:r>
          </w:p>
        </w:tc>
      </w:tr>
      <w:tr w:rsidR="009C72DB" w:rsidTr="003F6B57">
        <w:tc>
          <w:tcPr>
            <w:cnfStyle w:val="001000000000" w:firstRow="0" w:lastRow="0" w:firstColumn="1" w:lastColumn="0" w:oddVBand="0" w:evenVBand="0" w:oddHBand="0" w:evenHBand="0" w:firstRowFirstColumn="0" w:firstRowLastColumn="0" w:lastRowFirstColumn="0" w:lastRowLastColumn="0"/>
            <w:tcW w:w="3438" w:type="dxa"/>
          </w:tcPr>
          <w:p w:rsidR="009C72DB" w:rsidRDefault="00D04CDB">
            <w:pPr>
              <w:pStyle w:val="TableNormal0"/>
              <w:keepNext/>
              <w:rPr>
                <w:b w:val="0"/>
                <w:bCs w:val="0"/>
                <w:i/>
                <w:iCs/>
              </w:rPr>
            </w:pPr>
            <w:ins w:id="1511" w:author="Dmitry Kaptsenel" w:date="2011-06-12T11:57:00Z">
              <w:r>
                <w:rPr>
                  <w:i/>
                  <w:iCs/>
                </w:rPr>
                <w:t>IBsStore</w:t>
              </w:r>
            </w:ins>
            <w:del w:id="1512" w:author="Dmitry Kaptsenel" w:date="2011-06-12T11:57:00Z">
              <w:r w:rsidR="009C72DB" w:rsidDel="00D04CDB">
                <w:rPr>
                  <w:i/>
                  <w:iCs/>
                </w:rPr>
                <w:delText>Runtime</w:delText>
              </w:r>
            </w:del>
            <w:r w:rsidR="009C72DB">
              <w:rPr>
                <w:i/>
                <w:iCs/>
              </w:rPr>
              <w:t>::</w:t>
            </w:r>
            <w:del w:id="1513" w:author="Dmitry Kaptsenel" w:date="2011-06-12T11:57:00Z">
              <w:r w:rsidR="009C72DB" w:rsidDel="00D04CDB">
                <w:rPr>
                  <w:i/>
                  <w:iCs/>
                </w:rPr>
                <w:delText>IsEmptyMemoryObject</w:delText>
              </w:r>
            </w:del>
            <w:ins w:id="1514" w:author="Dmitry Kaptsenel" w:date="2011-06-12T11:57:00Z">
              <w:r>
                <w:rPr>
                  <w:i/>
                  <w:iCs/>
                </w:rPr>
                <w:t>HasValidData</w:t>
              </w:r>
            </w:ins>
            <w:r w:rsidR="009C72DB">
              <w:rPr>
                <w:i/>
                <w:iCs/>
              </w:rPr>
              <w:t>()</w:t>
            </w:r>
          </w:p>
        </w:tc>
        <w:tc>
          <w:tcPr>
            <w:tcW w:w="6858" w:type="dxa"/>
          </w:tcPr>
          <w:p w:rsidR="009C72DB" w:rsidRDefault="009C72DB">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Change w:id="1515" w:author="Dmitry Kaptsenel" w:date="2011-06-12T11:58:00Z">
                <w:pPr>
                  <w:pStyle w:val="TableNormal0"/>
                  <w:keepNext/>
                  <w:pBdr>
                    <w:bottom w:val="single" w:sz="4" w:space="1" w:color="auto"/>
                  </w:pBdr>
                  <w:ind w:left="2880" w:right="720"/>
                  <w:cnfStyle w:val="000000000000" w:firstRow="0" w:lastRow="0" w:firstColumn="0" w:lastColumn="0" w:oddVBand="0" w:evenVBand="0" w:oddHBand="0" w:evenHBand="0" w:firstRowFirstColumn="0" w:firstRowLastColumn="0" w:lastRowFirstColumn="0" w:lastRowLastColumn="0"/>
                </w:pPr>
              </w:pPrChange>
            </w:pPr>
            <w:r>
              <w:t xml:space="preserve">Return TRUE if </w:t>
            </w:r>
            <w:del w:id="1516" w:author="Dmitry Kaptsenel" w:date="2011-06-12T11:58:00Z">
              <w:r w:rsidDel="00D04CDB">
                <w:delText>Memory Object</w:delText>
              </w:r>
            </w:del>
            <w:ins w:id="1517" w:author="Dmitry Kaptsenel" w:date="2011-06-12T11:58:00Z">
              <w:r w:rsidR="00D04CDB">
                <w:t>Backing Store</w:t>
              </w:r>
            </w:ins>
            <w:r>
              <w:t xml:space="preserve"> </w:t>
            </w:r>
            <w:ins w:id="1518" w:author="Dmitry Kaptsenel" w:date="2011-06-12T11:57:00Z">
              <w:r w:rsidR="00D04CDB">
                <w:t xml:space="preserve">contains </w:t>
              </w:r>
            </w:ins>
            <w:del w:id="1519" w:author="Dmitry Kaptsenel" w:date="2011-06-12T11:57:00Z">
              <w:r w:rsidDel="00D04CDB">
                <w:delText>is empty.</w:delText>
              </w:r>
            </w:del>
            <w:ins w:id="1520" w:author="Dmitry Kaptsenel" w:date="2011-06-12T11:58:00Z">
              <w:r w:rsidR="00BC6101">
                <w:t>some user</w:t>
              </w:r>
              <w:r w:rsidR="00D04CDB">
                <w:t xml:space="preserve"> data.</w:t>
              </w:r>
            </w:ins>
          </w:p>
        </w:tc>
      </w:tr>
    </w:tbl>
    <w:p w:rsidR="003C5556" w:rsidRDefault="003C5556" w:rsidP="003C5556">
      <w:pPr>
        <w:pStyle w:val="Caption"/>
      </w:pPr>
      <w:r>
        <w:t xml:space="preserve">Table </w:t>
      </w:r>
      <w:ins w:id="1521" w:author="Dmitry Kaptsenel" w:date="2011-06-13T12:57:00Z">
        <w:r w:rsidR="00B9771C">
          <w:fldChar w:fldCharType="begin"/>
        </w:r>
        <w:r w:rsidR="00B9771C">
          <w:instrText xml:space="preserve"> STYLEREF 1 \s </w:instrText>
        </w:r>
      </w:ins>
      <w:r w:rsidR="00B9771C">
        <w:fldChar w:fldCharType="separate"/>
      </w:r>
      <w:r w:rsidR="006F596B">
        <w:rPr>
          <w:rFonts w:hint="eastAsia"/>
          <w:noProof/>
          <w:cs/>
        </w:rPr>
        <w:t>‎</w:t>
      </w:r>
      <w:r w:rsidR="006F596B">
        <w:rPr>
          <w:noProof/>
        </w:rPr>
        <w:t>4</w:t>
      </w:r>
      <w:ins w:id="1522" w:author="Dmitry Kaptsenel" w:date="2011-06-13T12:57:00Z">
        <w:r w:rsidR="00B9771C">
          <w:fldChar w:fldCharType="end"/>
        </w:r>
        <w:r w:rsidR="00B9771C">
          <w:t>.</w:t>
        </w:r>
        <w:r w:rsidR="00B9771C">
          <w:fldChar w:fldCharType="begin"/>
        </w:r>
        <w:r w:rsidR="00B9771C">
          <w:instrText xml:space="preserve"> SEQ Table \* ARABIC \s 1 </w:instrText>
        </w:r>
      </w:ins>
      <w:r w:rsidR="00B9771C">
        <w:fldChar w:fldCharType="separate"/>
      </w:r>
      <w:ins w:id="1523" w:author="Dmitry Kaptsenel" w:date="2011-07-11T17:10:00Z">
        <w:r w:rsidR="006F596B">
          <w:rPr>
            <w:noProof/>
          </w:rPr>
          <w:t>4</w:t>
        </w:r>
      </w:ins>
      <w:ins w:id="1524" w:author="Dmitry Kaptsenel" w:date="2011-06-13T12:57:00Z">
        <w:r w:rsidR="00B9771C">
          <w:fldChar w:fldCharType="end"/>
        </w:r>
      </w:ins>
      <w:del w:id="1525" w:author="Dmitry Kaptsenel" w:date="2011-06-01T09:28:00Z">
        <w:r w:rsidR="008D1136" w:rsidDel="00353C8A">
          <w:fldChar w:fldCharType="begin"/>
        </w:r>
        <w:r w:rsidR="00B3629F" w:rsidDel="00353C8A">
          <w:delInstrText xml:space="preserve"> STYLEREF 1 \s </w:delInstrText>
        </w:r>
        <w:r w:rsidR="008D1136" w:rsidDel="00353C8A">
          <w:fldChar w:fldCharType="separate"/>
        </w:r>
        <w:r w:rsidR="00B86E38" w:rsidDel="00353C8A">
          <w:rPr>
            <w:rFonts w:hint="eastAsia"/>
            <w:noProof/>
            <w:cs/>
          </w:rPr>
          <w:delText>‎</w:delText>
        </w:r>
        <w:r w:rsidR="00B86E38" w:rsidDel="00353C8A">
          <w:rPr>
            <w:noProof/>
          </w:rPr>
          <w:delText>4</w:delText>
        </w:r>
        <w:r w:rsidR="008D1136" w:rsidDel="00353C8A">
          <w:fldChar w:fldCharType="end"/>
        </w:r>
        <w:r w:rsidR="003B47BF" w:rsidDel="00353C8A">
          <w:delText>.</w:delText>
        </w:r>
        <w:r w:rsidR="008D1136" w:rsidDel="00353C8A">
          <w:fldChar w:fldCharType="begin"/>
        </w:r>
        <w:r w:rsidR="003B47BF" w:rsidDel="00353C8A">
          <w:delInstrText xml:space="preserve"> SEQ Table \* ARABIC \s 1 </w:delInstrText>
        </w:r>
        <w:r w:rsidR="008D1136" w:rsidDel="00353C8A">
          <w:fldChar w:fldCharType="separate"/>
        </w:r>
        <w:r w:rsidR="00B86E38" w:rsidDel="00353C8A">
          <w:rPr>
            <w:noProof/>
          </w:rPr>
          <w:delText>3</w:delText>
        </w:r>
        <w:r w:rsidR="008D1136" w:rsidDel="00353C8A">
          <w:fldChar w:fldCharType="end"/>
        </w:r>
      </w:del>
      <w:r>
        <w:t xml:space="preserve"> Proposed additional Memory Objects Device API to support multiple devices in Context</w:t>
      </w:r>
    </w:p>
    <w:p w:rsidR="00A94019" w:rsidRDefault="00667662">
      <w:pPr>
        <w:keepNext/>
        <w:jc w:val="center"/>
      </w:pPr>
      <w:r>
        <w:object w:dxaOrig="4740" w:dyaOrig="6385">
          <v:shape id="_x0000_i1030" type="#_x0000_t75" style="width:221.65pt;height:313.65pt" o:ole="">
            <v:imagedata r:id="rId22" o:title="" croptop="2862f" cropbottom="3003f" cropleft="4412f" cropright="4413f"/>
          </v:shape>
          <o:OLEObject Type="Embed" ProgID="Visio.Drawing.11" ShapeID="_x0000_i1030" DrawAspect="Content" ObjectID="_1371909470" r:id="rId23"/>
        </w:object>
      </w:r>
    </w:p>
    <w:p w:rsidR="00DE0191" w:rsidRDefault="00CC1E49">
      <w:pPr>
        <w:pStyle w:val="Caption"/>
        <w:rPr>
          <w:noProof/>
        </w:rPr>
      </w:pPr>
      <w:r>
        <w:t xml:space="preserve">Figure </w:t>
      </w:r>
      <w:ins w:id="1526"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1527"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1528" w:author="Dmitry Kaptsenel" w:date="2011-07-11T17:10:00Z">
        <w:r w:rsidR="006F596B">
          <w:rPr>
            <w:noProof/>
          </w:rPr>
          <w:t>3</w:t>
        </w:r>
      </w:ins>
      <w:ins w:id="1529" w:author="Dmitry Kaptsenel" w:date="2011-05-31T16:40:00Z">
        <w:r w:rsidR="00E312EA">
          <w:fldChar w:fldCharType="end"/>
        </w:r>
      </w:ins>
      <w:del w:id="1530"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3</w:delText>
        </w:r>
        <w:r w:rsidR="008D1136" w:rsidDel="00E312EA">
          <w:fldChar w:fldCharType="end"/>
        </w:r>
      </w:del>
      <w:r>
        <w:rPr>
          <w:noProof/>
        </w:rPr>
        <w:t xml:space="preserve"> Attaching a Device Flow Diagram</w:t>
      </w:r>
    </w:p>
    <w:p w:rsidR="00A94019" w:rsidRDefault="00667662">
      <w:pPr>
        <w:keepNext/>
        <w:jc w:val="center"/>
      </w:pPr>
      <w:r>
        <w:object w:dxaOrig="4740" w:dyaOrig="6385">
          <v:shape id="_x0000_i1031" type="#_x0000_t75" style="width:221.65pt;height:313.65pt" o:ole="">
            <v:imagedata r:id="rId24" o:title="" croptop="2862f" cropbottom="3003f" cropleft="4412f" cropright="4413f"/>
          </v:shape>
          <o:OLEObject Type="Embed" ProgID="Visio.Drawing.11" ShapeID="_x0000_i1031" DrawAspect="Content" ObjectID="_1371909471" r:id="rId25"/>
        </w:object>
      </w:r>
    </w:p>
    <w:p w:rsidR="00DE0191" w:rsidRDefault="00C427BD">
      <w:pPr>
        <w:pStyle w:val="Caption"/>
      </w:pPr>
      <w:r>
        <w:t xml:space="preserve">Figure </w:t>
      </w:r>
      <w:ins w:id="1531"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1532"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1533" w:author="Dmitry Kaptsenel" w:date="2011-07-11T17:10:00Z">
        <w:r w:rsidR="006F596B">
          <w:rPr>
            <w:noProof/>
          </w:rPr>
          <w:t>4</w:t>
        </w:r>
      </w:ins>
      <w:ins w:id="1534" w:author="Dmitry Kaptsenel" w:date="2011-05-31T16:40:00Z">
        <w:r w:rsidR="00E312EA">
          <w:fldChar w:fldCharType="end"/>
        </w:r>
      </w:ins>
      <w:del w:id="1535"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4</w:delText>
        </w:r>
        <w:r w:rsidR="008D1136" w:rsidDel="00E312EA">
          <w:fldChar w:fldCharType="end"/>
        </w:r>
      </w:del>
      <w:r>
        <w:t xml:space="preserve"> Detaching a Device Flow Diagram</w:t>
      </w:r>
    </w:p>
    <w:p w:rsidR="00A94019" w:rsidRDefault="002B369F">
      <w:pPr>
        <w:keepNext/>
        <w:jc w:val="center"/>
      </w:pPr>
      <w:r>
        <w:object w:dxaOrig="3868" w:dyaOrig="5251">
          <v:shape id="_x0000_i1032" type="#_x0000_t75" style="width:193.45pt;height:262.35pt" o:ole="">
            <v:imagedata r:id="rId26" o:title=""/>
          </v:shape>
          <o:OLEObject Type="Embed" ProgID="Visio.Drawing.11" ShapeID="_x0000_i1032" DrawAspect="Content" ObjectID="_1371909472" r:id="rId27"/>
        </w:object>
      </w:r>
    </w:p>
    <w:p w:rsidR="00851553" w:rsidRDefault="00927AA6" w:rsidP="003F6B57">
      <w:pPr>
        <w:pStyle w:val="Caption"/>
      </w:pPr>
      <w:r>
        <w:t xml:space="preserve">Figure </w:t>
      </w:r>
      <w:ins w:id="1536"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1537"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1538" w:author="Dmitry Kaptsenel" w:date="2011-07-11T17:10:00Z">
        <w:r w:rsidR="006F596B">
          <w:rPr>
            <w:noProof/>
          </w:rPr>
          <w:t>5</w:t>
        </w:r>
      </w:ins>
      <w:ins w:id="1539" w:author="Dmitry Kaptsenel" w:date="2011-05-31T16:40:00Z">
        <w:r w:rsidR="00E312EA">
          <w:fldChar w:fldCharType="end"/>
        </w:r>
      </w:ins>
      <w:del w:id="1540"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5</w:delText>
        </w:r>
        <w:r w:rsidR="008D1136" w:rsidDel="00E312EA">
          <w:fldChar w:fldCharType="end"/>
        </w:r>
      </w:del>
      <w:r>
        <w:t xml:space="preserve"> Propagating Data between Devices Flow Diagram</w:t>
      </w:r>
    </w:p>
    <w:p w:rsidR="00A94019" w:rsidRDefault="00372F40">
      <w:pPr>
        <w:pStyle w:val="Heading3"/>
      </w:pPr>
      <w:bookmarkStart w:id="1541" w:name="_Toc293501883"/>
      <w:bookmarkStart w:id="1542" w:name="_Toc294187652"/>
      <w:bookmarkStart w:id="1543" w:name="_Toc294188103"/>
      <w:bookmarkStart w:id="1544" w:name="_Ref298161238"/>
      <w:bookmarkStart w:id="1545" w:name="_Toc298167577"/>
      <w:bookmarkEnd w:id="1541"/>
      <w:bookmarkEnd w:id="1542"/>
      <w:bookmarkEnd w:id="1543"/>
      <w:r>
        <w:t>OpenCL Buffers Data Validity in the Multiple Devices Case</w:t>
      </w:r>
      <w:bookmarkEnd w:id="1544"/>
      <w:bookmarkEnd w:id="1545"/>
    </w:p>
    <w:p w:rsidR="00A94019" w:rsidRDefault="002E051A">
      <w:pPr>
        <w:rPr>
          <w:i/>
          <w:iCs/>
          <w:u w:val="single"/>
        </w:rPr>
      </w:pPr>
      <w:r>
        <w:t xml:space="preserve">It is possible that different devices in the same or different sharing groups will try to modify the same memory object. Device that may modify memory object is considered to be a </w:t>
      </w:r>
      <w:r w:rsidR="00AB0350" w:rsidRPr="00AB0350">
        <w:rPr>
          <w:b/>
          <w:bCs/>
          <w:i/>
          <w:iCs/>
        </w:rPr>
        <w:t>Memory Object Owner</w:t>
      </w:r>
      <w:r>
        <w:t xml:space="preserve">. </w:t>
      </w:r>
      <w:r w:rsidR="00AB0350" w:rsidRPr="00AB0350">
        <w:rPr>
          <w:i/>
          <w:iCs/>
          <w:u w:val="single"/>
        </w:rPr>
        <w:t>According to OpenCL if multiple kernels try to modify some memory object the memory object content is undefined, so Intel OpenCL implementation may choose any of them to represent the latest data.</w:t>
      </w:r>
    </w:p>
    <w:p w:rsidR="00A94019" w:rsidRDefault="00A07D3D">
      <w:pPr>
        <w:keepNext/>
        <w:jc w:val="center"/>
      </w:pPr>
      <w:r>
        <w:object w:dxaOrig="21327" w:dyaOrig="9864">
          <v:shape id="_x0000_i1033" type="#_x0000_t75" style="width:520.3pt;height:212.85pt" o:ole="">
            <v:imagedata r:id="rId28" o:title="" croptop="7180f" cropbottom="2081f" cropleft="871f" cropright="871f"/>
          </v:shape>
          <o:OLEObject Type="Embed" ProgID="Visio.Drawing.11" ShapeID="_x0000_i1033" DrawAspect="Content" ObjectID="_1371909473" r:id="rId29"/>
        </w:object>
      </w:r>
    </w:p>
    <w:p w:rsidR="00A94019" w:rsidRDefault="00BE4307">
      <w:pPr>
        <w:pStyle w:val="Caption"/>
      </w:pPr>
      <w:r>
        <w:t xml:space="preserve">Figure </w:t>
      </w:r>
      <w:ins w:id="1546"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1547"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1548" w:author="Dmitry Kaptsenel" w:date="2011-07-11T17:10:00Z">
        <w:r w:rsidR="006F596B">
          <w:rPr>
            <w:noProof/>
          </w:rPr>
          <w:t>6</w:t>
        </w:r>
      </w:ins>
      <w:ins w:id="1549" w:author="Dmitry Kaptsenel" w:date="2011-05-31T16:40:00Z">
        <w:r w:rsidR="00E312EA">
          <w:fldChar w:fldCharType="end"/>
        </w:r>
      </w:ins>
      <w:del w:id="1550"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6</w:delText>
        </w:r>
        <w:r w:rsidR="008D1136" w:rsidDel="00E312EA">
          <w:fldChar w:fldCharType="end"/>
        </w:r>
      </w:del>
      <w:r>
        <w:t xml:space="preserve">  Buffer Ownership State Diagram</w:t>
      </w:r>
      <w:r w:rsidR="00250F5A">
        <w:t xml:space="preserve"> as implemented by OpenCL Runtime</w:t>
      </w:r>
      <w:ins w:id="1551" w:author="Dmitry Kaptsenel" w:date="2011-07-11T14:55:00Z">
        <w:r w:rsidR="00A07D3D">
          <w:br/>
          <w:t xml:space="preserve">Action IDs are described later. </w:t>
        </w:r>
      </w:ins>
    </w:p>
    <w:p w:rsidR="00A94019" w:rsidRDefault="00A808A4">
      <w:pPr>
        <w:pStyle w:val="Caption"/>
        <w:numPr>
          <w:ilvl w:val="0"/>
          <w:numId w:val="50"/>
        </w:numPr>
        <w:jc w:val="left"/>
      </w:pPr>
      <w:r>
        <w:rPr>
          <w:b w:val="0"/>
          <w:bCs w:val="0"/>
        </w:rPr>
        <w:t>If current number of owners is more than one (&gt;1) no buffer data updates occurs on owning devices. All owners are considered to contain an up-to-date data.</w:t>
      </w:r>
    </w:p>
    <w:p w:rsidR="00A94019" w:rsidRDefault="00A808A4">
      <w:pPr>
        <w:pStyle w:val="Caption"/>
        <w:numPr>
          <w:ilvl w:val="0"/>
          <w:numId w:val="50"/>
        </w:numPr>
        <w:jc w:val="left"/>
      </w:pPr>
      <w:r>
        <w:rPr>
          <w:b w:val="0"/>
          <w:bCs w:val="0"/>
        </w:rPr>
        <w:t>When owners count reaches zero, next writing kernel becomes owner.</w:t>
      </w:r>
    </w:p>
    <w:p w:rsidR="00A94019" w:rsidRDefault="00A808A4">
      <w:pPr>
        <w:pStyle w:val="ListParagraph"/>
        <w:numPr>
          <w:ilvl w:val="0"/>
          <w:numId w:val="50"/>
        </w:numPr>
      </w:pPr>
      <w:r>
        <w:lastRenderedPageBreak/>
        <w:t>Buffer data for clEnqueueReadBuffer/</w:t>
      </w:r>
      <w:r w:rsidRPr="00A808A4">
        <w:t>clEnqueueMapBuffer</w:t>
      </w:r>
      <w:r>
        <w:t>(READ)/clEnqueueNDRange(buffer, READ) operations are taken from</w:t>
      </w:r>
      <w:r w:rsidR="00A77ABB">
        <w:t xml:space="preserve"> (from top to bottom)</w:t>
      </w:r>
    </w:p>
    <w:p w:rsidR="00A94019" w:rsidRDefault="00A77ABB">
      <w:pPr>
        <w:pStyle w:val="ListParagraph"/>
        <w:numPr>
          <w:ilvl w:val="1"/>
          <w:numId w:val="50"/>
        </w:numPr>
      </w:pPr>
      <w:r>
        <w:t xml:space="preserve">Device the operation </w:t>
      </w:r>
      <w:r w:rsidR="00A55D96">
        <w:t>is</w:t>
      </w:r>
      <w:r>
        <w:t xml:space="preserve"> queued to if this device is already a buffer owner</w:t>
      </w:r>
    </w:p>
    <w:p w:rsidR="00A94019" w:rsidRDefault="00A77ABB">
      <w:pPr>
        <w:pStyle w:val="ListParagraph"/>
        <w:numPr>
          <w:ilvl w:val="1"/>
          <w:numId w:val="50"/>
        </w:numPr>
      </w:pPr>
      <w:r>
        <w:t>Device from the same Sharing Group if such device exists and already a buffer owner</w:t>
      </w:r>
    </w:p>
    <w:p w:rsidR="00A94019" w:rsidRDefault="00A77ABB">
      <w:pPr>
        <w:pStyle w:val="ListParagraph"/>
        <w:numPr>
          <w:ilvl w:val="1"/>
          <w:numId w:val="50"/>
        </w:numPr>
      </w:pPr>
      <w:r>
        <w:t>Arbitrary buffer owner (ex. latest finished writing)</w:t>
      </w:r>
    </w:p>
    <w:p w:rsidR="00A94019" w:rsidRDefault="00A77ABB">
      <w:pPr>
        <w:pStyle w:val="ListParagraph"/>
        <w:numPr>
          <w:ilvl w:val="0"/>
          <w:numId w:val="50"/>
        </w:numPr>
      </w:pPr>
      <w:r>
        <w:t>clEnqueueWriteBuffer/clEnqueueUnmapBuffer(WRITE)/clEnqueueNDRange(buffer, WRITE) operations:</w:t>
      </w:r>
    </w:p>
    <w:p w:rsidR="00A94019" w:rsidRDefault="00FA2722">
      <w:pPr>
        <w:pStyle w:val="ListParagraph"/>
        <w:numPr>
          <w:ilvl w:val="1"/>
          <w:numId w:val="50"/>
        </w:numPr>
      </w:pPr>
      <w:r>
        <w:t xml:space="preserve">if current buffer state is 0 or 3, the queue target device becomes </w:t>
      </w:r>
      <w:r w:rsidR="00FD56E3">
        <w:t>the</w:t>
      </w:r>
      <w:r w:rsidR="005B2C80">
        <w:t xml:space="preserve"> </w:t>
      </w:r>
      <w:r w:rsidR="00AB0350" w:rsidRPr="00AB0350">
        <w:rPr>
          <w:b/>
          <w:bCs/>
        </w:rPr>
        <w:t>only</w:t>
      </w:r>
      <w:r w:rsidR="005F0EB0">
        <w:t xml:space="preserve"> </w:t>
      </w:r>
      <w:r>
        <w:t>owner and buffer state switches to 1</w:t>
      </w:r>
    </w:p>
    <w:p w:rsidR="00A94019" w:rsidRDefault="00CC6A02">
      <w:pPr>
        <w:pStyle w:val="ListParagraph"/>
        <w:numPr>
          <w:ilvl w:val="1"/>
          <w:numId w:val="50"/>
        </w:numPr>
      </w:pPr>
      <w:r>
        <w:t>If</w:t>
      </w:r>
      <w:r w:rsidR="00FA2722">
        <w:t xml:space="preserve"> current buffer state is 1 or 2, the queue target device becomes </w:t>
      </w:r>
      <w:r w:rsidR="005B2C80">
        <w:t xml:space="preserve">an </w:t>
      </w:r>
      <w:r w:rsidR="00AB0350" w:rsidRPr="00AB0350">
        <w:rPr>
          <w:b/>
          <w:bCs/>
        </w:rPr>
        <w:t>additional</w:t>
      </w:r>
      <w:r w:rsidR="00FA2722">
        <w:t xml:space="preserve"> owner and buffer state switches to 2.</w:t>
      </w:r>
    </w:p>
    <w:p w:rsidR="00A94019" w:rsidRDefault="00AB0350">
      <w:r w:rsidRPr="00AB0350">
        <w:rPr>
          <w:b/>
          <w:bCs/>
          <w:highlight w:val="yellow"/>
          <w:u w:val="single"/>
        </w:rPr>
        <w:t>REQUIREMENT2</w:t>
      </w:r>
      <w:r w:rsidR="00A03F3A">
        <w:t xml:space="preserve">: </w:t>
      </w:r>
      <w:bookmarkStart w:id="1552" w:name="REQUIREMENT2"/>
      <w:ins w:id="1553" w:author="Dmitry Kaptsenel" w:date="2011-07-10T16:55:00Z">
        <w:r w:rsidR="00B946B0" w:rsidRPr="00B946B0">
          <w:rPr>
            <w:i/>
            <w:iCs/>
            <w:rPrChange w:id="1554" w:author="Dmitry Kaptsenel" w:date="2011-07-10T16:55:00Z">
              <w:rPr>
                <w:spacing w:val="5"/>
              </w:rPr>
            </w:rPrChange>
          </w:rPr>
          <w:t>Device</w:t>
        </w:r>
        <w:r w:rsidR="00B946B0" w:rsidRPr="00B946B0">
          <w:t xml:space="preserve"> </w:t>
        </w:r>
      </w:ins>
      <w:r w:rsidRPr="00AB0350">
        <w:rPr>
          <w:i/>
          <w:iCs/>
        </w:rPr>
        <w:t>BackEnd to provide buffer kernel argument R/W usage attribute</w:t>
      </w:r>
      <w:bookmarkEnd w:id="1552"/>
      <w:r w:rsidR="00A03F3A">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3606"/>
        <w:gridCol w:w="3432"/>
      </w:tblGrid>
      <w:tr w:rsidR="00A03F3A" w:rsidTr="00A03F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pPr>
            <w:r>
              <w:t>Component</w:t>
            </w:r>
          </w:p>
        </w:tc>
        <w:tc>
          <w:tcPr>
            <w:tcW w:w="3606"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3432"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03F3A" w:rsidTr="00A03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Borders>
              <w:right w:val="none" w:sz="0" w:space="0" w:color="auto"/>
            </w:tcBorders>
          </w:tcPr>
          <w:p w:rsidR="00DE0191" w:rsidRDefault="00A03F3A">
            <w:pPr>
              <w:pStyle w:val="TableNormal0"/>
              <w:rPr>
                <w:b w:val="0"/>
                <w:bCs w:val="0"/>
                <w:color w:val="000000"/>
                <w:szCs w:val="18"/>
                <w:lang w:bidi="ar-SA"/>
              </w:rPr>
            </w:pPr>
            <w:r>
              <w:t xml:space="preserve">MIC </w:t>
            </w:r>
            <w:ins w:id="1555" w:author="Dmitry Kaptsenel" w:date="2011-07-10T16:55:00Z">
              <w:r w:rsidR="00B946B0">
                <w:t xml:space="preserve">Device </w:t>
              </w:r>
            </w:ins>
            <w:r>
              <w:t xml:space="preserve">Backend </w:t>
            </w:r>
            <w:del w:id="1556" w:author="Dmitry Kaptsenel" w:date="2011-07-10T16:17:00Z">
              <w:r w:rsidDel="00057F19">
                <w:delText xml:space="preserve">Compiler </w:delText>
              </w:r>
            </w:del>
            <w:r>
              <w:t>(host part)</w:t>
            </w:r>
          </w:p>
        </w:tc>
        <w:tc>
          <w:tcPr>
            <w:tcW w:w="3606" w:type="dxa"/>
            <w:tcBorders>
              <w:left w:val="none" w:sz="0" w:space="0" w:color="auto"/>
              <w:right w:val="none" w:sz="0" w:space="0" w:color="auto"/>
            </w:tcBorders>
          </w:tcPr>
          <w:p w:rsidR="00DE0191" w:rsidRDefault="00A03F3A">
            <w:pPr>
              <w:pStyle w:val="TableNormal0"/>
              <w:cnfStyle w:val="000000100000" w:firstRow="0" w:lastRow="0" w:firstColumn="0" w:lastColumn="0" w:oddVBand="0" w:evenVBand="0" w:oddHBand="1" w:evenHBand="0" w:firstRowFirstColumn="0" w:firstRowLastColumn="0" w:lastRowFirstColumn="0" w:lastRowLastColumn="0"/>
              <w:rPr>
                <w:color w:val="000000"/>
                <w:szCs w:val="18"/>
                <w:lang w:bidi="ar-SA"/>
              </w:rPr>
            </w:pPr>
            <w:r>
              <w:t xml:space="preserve">Allow query about buffer kernel argument usage: </w:t>
            </w:r>
            <w:r>
              <w:br/>
              <w:t>READ,WRITE,READ/WRITE,UNKNOWN</w:t>
            </w:r>
          </w:p>
        </w:tc>
        <w:tc>
          <w:tcPr>
            <w:tcW w:w="3432" w:type="dxa"/>
            <w:tcBorders>
              <w:left w:val="none" w:sz="0" w:space="0" w:color="auto"/>
            </w:tcBorders>
          </w:tcPr>
          <w:p w:rsidR="00A03F3A" w:rsidRDefault="00A03F3A" w:rsidP="003E199E">
            <w:pPr>
              <w:pStyle w:val="TableNormal0"/>
              <w:cnfStyle w:val="000000100000" w:firstRow="0" w:lastRow="0" w:firstColumn="0" w:lastColumn="0" w:oddVBand="0" w:evenVBand="0" w:oddHBand="1" w:evenHBand="0" w:firstRowFirstColumn="0" w:firstRowLastColumn="0" w:lastRowFirstColumn="0" w:lastRowLastColumn="0"/>
            </w:pPr>
            <w:r>
              <w:t>Provide info to the caller how given buffer argument is used inside kernel.</w:t>
            </w:r>
          </w:p>
        </w:tc>
      </w:tr>
    </w:tbl>
    <w:p w:rsidR="00A94019" w:rsidRDefault="00A94019">
      <w:pPr>
        <w:rPr>
          <w:ins w:id="1557" w:author="Dmitry Kaptsenel" w:date="2011-07-11T14:55:00Z"/>
        </w:rPr>
      </w:pPr>
    </w:p>
    <w:p w:rsidR="003013FB" w:rsidRDefault="003013FB">
      <w:pPr>
        <w:rPr>
          <w:ins w:id="1558" w:author="Dmitry Kaptsenel" w:date="2011-07-11T14:59:00Z"/>
        </w:rPr>
      </w:pPr>
      <w:ins w:id="1559" w:author="Dmitry Kaptsenel" w:date="2011-07-11T14:56:00Z">
        <w:r>
          <w:t xml:space="preserve">As OpenCL Buffer/Image changes its state </w:t>
        </w:r>
      </w:ins>
      <w:ins w:id="1560" w:author="Dmitry Kaptsenel" w:date="2011-07-11T14:59:00Z">
        <w:r>
          <w:t>according to</w:t>
        </w:r>
      </w:ins>
      <w:ins w:id="1561" w:author="Dmitry Kaptsenel" w:date="2011-07-11T14:56:00Z">
        <w:r>
          <w:t xml:space="preserve"> the state diagram on the </w:t>
        </w:r>
      </w:ins>
      <w:ins w:id="1562" w:author="Dmitry Kaptsenel" w:date="2011-07-11T14:57:00Z">
        <w:r>
          <w:t xml:space="preserve">Figure 4-6, OpenCL Runtime should perform </w:t>
        </w:r>
      </w:ins>
      <w:ins w:id="1563" w:author="Dmitry Kaptsenel" w:date="2011-07-11T14:58:00Z">
        <w:r>
          <w:t xml:space="preserve">appropriate </w:t>
        </w:r>
      </w:ins>
      <w:ins w:id="1564" w:author="Dmitry Kaptsenel" w:date="2011-07-11T14:59:00Z">
        <w:r>
          <w:t>actions.</w:t>
        </w:r>
      </w:ins>
    </w:p>
    <w:p w:rsidR="00FD0F94" w:rsidRDefault="003013FB">
      <w:pPr>
        <w:pStyle w:val="IndentedNote"/>
        <w:rPr>
          <w:ins w:id="1565" w:author="Dmitry Kaptsenel" w:date="2011-07-11T15:01:00Z"/>
        </w:rPr>
        <w:pPrChange w:id="1566" w:author="Dmitry Kaptsenel" w:date="2011-07-11T15:01:00Z">
          <w:pPr>
            <w:autoSpaceDE w:val="0"/>
            <w:autoSpaceDN w:val="0"/>
            <w:adjustRightInd w:val="0"/>
            <w:spacing w:after="0" w:line="288" w:lineRule="auto"/>
            <w:jc w:val="left"/>
          </w:pPr>
        </w:pPrChange>
      </w:pPr>
      <w:ins w:id="1567" w:author="Dmitry Kaptsenel" w:date="2011-07-11T14:59:00Z">
        <w:r>
          <w:t xml:space="preserve">Assuming: </w:t>
        </w:r>
      </w:ins>
      <w:ins w:id="1568" w:author="Dmitry Kaptsenel" w:date="2011-07-11T15:01:00Z">
        <w:r w:rsidR="00FD0F94">
          <w:tab/>
        </w:r>
      </w:ins>
    </w:p>
    <w:p w:rsidR="00FD0F94" w:rsidRDefault="003013FB">
      <w:pPr>
        <w:pStyle w:val="IndentedNote"/>
        <w:numPr>
          <w:ilvl w:val="0"/>
          <w:numId w:val="71"/>
        </w:numPr>
        <w:spacing w:after="0"/>
        <w:ind w:left="714" w:hanging="357"/>
        <w:rPr>
          <w:ins w:id="1569" w:author="Dmitry Kaptsenel" w:date="2011-07-11T15:01:00Z"/>
        </w:rPr>
        <w:pPrChange w:id="1570" w:author="Dmitry Kaptsenel" w:date="2011-07-11T15:01:00Z">
          <w:pPr>
            <w:autoSpaceDE w:val="0"/>
            <w:autoSpaceDN w:val="0"/>
            <w:adjustRightInd w:val="0"/>
            <w:spacing w:after="0" w:line="288" w:lineRule="auto"/>
            <w:jc w:val="left"/>
          </w:pPr>
        </w:pPrChange>
      </w:pPr>
      <w:ins w:id="1571" w:author="Dmitry Kaptsenel" w:date="2011-07-11T15:00:00Z">
        <w:r>
          <w:t xml:space="preserve">Each Sharing Group should have 2 marks: </w:t>
        </w:r>
        <w:r>
          <w:rPr>
            <w:b/>
            <w:bCs/>
          </w:rPr>
          <w:t>Is_Owner</w:t>
        </w:r>
        <w:r>
          <w:t xml:space="preserve"> and </w:t>
        </w:r>
        <w:r>
          <w:rPr>
            <w:b/>
            <w:bCs/>
          </w:rPr>
          <w:t>Has_Valid_Data</w:t>
        </w:r>
        <w:r>
          <w:tab/>
        </w:r>
      </w:ins>
    </w:p>
    <w:p w:rsidR="00FD0F94" w:rsidRDefault="003013FB">
      <w:pPr>
        <w:pStyle w:val="IndentedNote"/>
        <w:numPr>
          <w:ilvl w:val="0"/>
          <w:numId w:val="71"/>
        </w:numPr>
        <w:spacing w:after="0"/>
        <w:ind w:left="714" w:hanging="357"/>
        <w:rPr>
          <w:ins w:id="1572" w:author="Dmitry Kaptsenel" w:date="2011-07-11T15:01:00Z"/>
        </w:rPr>
        <w:pPrChange w:id="1573" w:author="Dmitry Kaptsenel" w:date="2011-07-11T15:01:00Z">
          <w:pPr>
            <w:autoSpaceDE w:val="0"/>
            <w:autoSpaceDN w:val="0"/>
            <w:adjustRightInd w:val="0"/>
            <w:spacing w:after="0" w:line="288" w:lineRule="auto"/>
            <w:jc w:val="left"/>
          </w:pPr>
        </w:pPrChange>
      </w:pPr>
      <w:ins w:id="1574" w:author="Dmitry Kaptsenel" w:date="2011-07-11T15:00:00Z">
        <w:r w:rsidRPr="00FD0F94">
          <w:rPr>
            <w:b/>
            <w:bCs/>
            <w:rPrChange w:id="1575" w:author="Dmitry Kaptsenel" w:date="2011-07-11T15:02:00Z">
              <w:rPr/>
            </w:rPrChange>
          </w:rPr>
          <w:t>IsOwner</w:t>
        </w:r>
        <w:r>
          <w:t xml:space="preserve"> is set when ownership is passed (kernel has WRITE access)</w:t>
        </w:r>
      </w:ins>
    </w:p>
    <w:p w:rsidR="003013FB" w:rsidRDefault="003013FB">
      <w:pPr>
        <w:pStyle w:val="IndentedNote"/>
        <w:numPr>
          <w:ilvl w:val="0"/>
          <w:numId w:val="71"/>
        </w:numPr>
        <w:spacing w:after="0"/>
        <w:ind w:left="714" w:hanging="357"/>
        <w:rPr>
          <w:ins w:id="1576" w:author="Dmitry Kaptsenel" w:date="2011-07-11T15:02:00Z"/>
        </w:rPr>
        <w:pPrChange w:id="1577" w:author="Dmitry Kaptsenel" w:date="2011-07-11T15:01:00Z">
          <w:pPr>
            <w:autoSpaceDE w:val="0"/>
            <w:autoSpaceDN w:val="0"/>
            <w:adjustRightInd w:val="0"/>
            <w:spacing w:after="0" w:line="288" w:lineRule="auto"/>
            <w:jc w:val="left"/>
          </w:pPr>
        </w:pPrChange>
      </w:pPr>
      <w:ins w:id="1578" w:author="Dmitry Kaptsenel" w:date="2011-07-11T15:00:00Z">
        <w:r w:rsidRPr="00FD0F94">
          <w:rPr>
            <w:b/>
            <w:bCs/>
            <w:rPrChange w:id="1579" w:author="Dmitry Kaptsenel" w:date="2011-07-11T15:02:00Z">
              <w:rPr/>
            </w:rPrChange>
          </w:rPr>
          <w:t>Has_Valid_Data</w:t>
        </w:r>
        <w:r>
          <w:t xml:space="preserve"> is set when data is read (kernel has READ access)</w:t>
        </w:r>
      </w:ins>
    </w:p>
    <w:p w:rsidR="00FD0F94" w:rsidRDefault="00FD0F94">
      <w:pPr>
        <w:pStyle w:val="IndentedNote"/>
        <w:numPr>
          <w:ilvl w:val="0"/>
          <w:numId w:val="71"/>
        </w:numPr>
        <w:spacing w:after="0"/>
        <w:rPr>
          <w:ins w:id="1580" w:author="Dmitry Kaptsenel" w:date="2011-07-11T15:00:00Z"/>
        </w:rPr>
        <w:pPrChange w:id="1581" w:author="Dmitry Kaptsenel" w:date="2011-07-11T15:18:00Z">
          <w:pPr>
            <w:autoSpaceDE w:val="0"/>
            <w:autoSpaceDN w:val="0"/>
            <w:adjustRightInd w:val="0"/>
            <w:spacing w:after="0" w:line="288" w:lineRule="auto"/>
            <w:jc w:val="left"/>
          </w:pPr>
        </w:pPrChange>
      </w:pPr>
      <w:ins w:id="1582" w:author="Dmitry Kaptsenel" w:date="2011-07-11T15:02:00Z">
        <w:r w:rsidRPr="00FD0F94">
          <w:t xml:space="preserve">If kernel </w:t>
        </w:r>
      </w:ins>
      <w:ins w:id="1583" w:author="Dmitry Kaptsenel" w:date="2011-07-11T15:18:00Z">
        <w:r w:rsidR="000E1149">
          <w:t>requests</w:t>
        </w:r>
      </w:ins>
      <w:ins w:id="1584" w:author="Dmitry Kaptsenel" w:date="2011-07-11T15:02:00Z">
        <w:r w:rsidRPr="00FD0F94">
          <w:t xml:space="preserve"> READ-ONLY access</w:t>
        </w:r>
      </w:ins>
      <w:ins w:id="1585" w:author="Dmitry Kaptsenel" w:date="2011-07-11T15:18:00Z">
        <w:r w:rsidR="000E1149">
          <w:t>,</w:t>
        </w:r>
      </w:ins>
      <w:ins w:id="1586" w:author="Dmitry Kaptsenel" w:date="2011-07-11T15:02:00Z">
        <w:r w:rsidRPr="00FD0F94">
          <w:t xml:space="preserve"> state is not changed</w:t>
        </w:r>
      </w:ins>
    </w:p>
    <w:p w:rsidR="003013FB" w:rsidRDefault="003013FB">
      <w:pPr>
        <w:rPr>
          <w:ins w:id="1587" w:author="Dmitry Kaptsenel" w:date="2011-07-11T14:59:00Z"/>
        </w:rPr>
      </w:pPr>
    </w:p>
    <w:tbl>
      <w:tblPr>
        <w:tblStyle w:val="TableGrid"/>
        <w:tblW w:w="0" w:type="auto"/>
        <w:tblLook w:val="04A0" w:firstRow="1" w:lastRow="0" w:firstColumn="1" w:lastColumn="0" w:noHBand="0" w:noVBand="1"/>
        <w:tblPrChange w:id="1588" w:author="Dmitry Kaptsenel" w:date="2011-07-11T15:16:00Z">
          <w:tblPr>
            <w:tblStyle w:val="TableGrid"/>
            <w:tblW w:w="0" w:type="auto"/>
            <w:tblLook w:val="04A0" w:firstRow="1" w:lastRow="0" w:firstColumn="1" w:lastColumn="0" w:noHBand="0" w:noVBand="1"/>
          </w:tblPr>
        </w:tblPrChange>
      </w:tblPr>
      <w:tblGrid>
        <w:gridCol w:w="959"/>
        <w:gridCol w:w="9337"/>
        <w:tblGridChange w:id="1589">
          <w:tblGrid>
            <w:gridCol w:w="959"/>
            <w:gridCol w:w="4189"/>
            <w:gridCol w:w="5148"/>
          </w:tblGrid>
        </w:tblGridChange>
      </w:tblGrid>
      <w:tr w:rsidR="00FD0F94" w:rsidTr="00C0418A">
        <w:trPr>
          <w:tblHeader/>
          <w:ins w:id="1590" w:author="Dmitry Kaptsenel" w:date="2011-07-11T15:05:00Z"/>
        </w:trPr>
        <w:tc>
          <w:tcPr>
            <w:tcW w:w="959" w:type="dxa"/>
            <w:vAlign w:val="center"/>
            <w:tcPrChange w:id="1591" w:author="Dmitry Kaptsenel" w:date="2011-07-11T15:16:00Z">
              <w:tcPr>
                <w:tcW w:w="5148" w:type="dxa"/>
                <w:gridSpan w:val="2"/>
              </w:tcPr>
            </w:tcPrChange>
          </w:tcPr>
          <w:p w:rsidR="00FD0F94" w:rsidRPr="00FD0F94" w:rsidRDefault="00FD0F94">
            <w:pPr>
              <w:pStyle w:val="TableNormal0"/>
              <w:jc w:val="center"/>
              <w:rPr>
                <w:ins w:id="1592" w:author="Dmitry Kaptsenel" w:date="2011-07-11T15:05:00Z"/>
                <w:i/>
                <w:iCs/>
                <w:rPrChange w:id="1593" w:author="Dmitry Kaptsenel" w:date="2011-07-11T15:06:00Z">
                  <w:rPr>
                    <w:ins w:id="1594" w:author="Dmitry Kaptsenel" w:date="2011-07-11T15:05:00Z"/>
                  </w:rPr>
                </w:rPrChange>
              </w:rPr>
              <w:pPrChange w:id="1595" w:author="Dmitry Kaptsenel" w:date="2011-07-11T15:06:00Z">
                <w:pPr>
                  <w:autoSpaceDE w:val="0"/>
                  <w:autoSpaceDN w:val="0"/>
                  <w:adjustRightInd w:val="0"/>
                  <w:spacing w:after="0" w:line="288" w:lineRule="auto"/>
                  <w:jc w:val="left"/>
                </w:pPr>
              </w:pPrChange>
            </w:pPr>
            <w:ins w:id="1596" w:author="Dmitry Kaptsenel" w:date="2011-07-11T15:05:00Z">
              <w:r w:rsidRPr="00FD0F94">
                <w:rPr>
                  <w:i/>
                  <w:iCs/>
                  <w:rPrChange w:id="1597" w:author="Dmitry Kaptsenel" w:date="2011-07-11T15:06:00Z">
                    <w:rPr/>
                  </w:rPrChange>
                </w:rPr>
                <w:t>Action ID</w:t>
              </w:r>
            </w:ins>
          </w:p>
        </w:tc>
        <w:tc>
          <w:tcPr>
            <w:tcW w:w="9337" w:type="dxa"/>
            <w:vAlign w:val="center"/>
            <w:tcPrChange w:id="1598" w:author="Dmitry Kaptsenel" w:date="2011-07-11T15:16:00Z">
              <w:tcPr>
                <w:tcW w:w="5148" w:type="dxa"/>
              </w:tcPr>
            </w:tcPrChange>
          </w:tcPr>
          <w:p w:rsidR="00FD0F94" w:rsidRPr="00FD0F94" w:rsidRDefault="00FD0F94">
            <w:pPr>
              <w:pStyle w:val="TableNormal0"/>
              <w:jc w:val="center"/>
              <w:rPr>
                <w:ins w:id="1599" w:author="Dmitry Kaptsenel" w:date="2011-07-11T15:05:00Z"/>
                <w:i/>
                <w:iCs/>
                <w:rPrChange w:id="1600" w:author="Dmitry Kaptsenel" w:date="2011-07-11T15:06:00Z">
                  <w:rPr>
                    <w:ins w:id="1601" w:author="Dmitry Kaptsenel" w:date="2011-07-11T15:05:00Z"/>
                  </w:rPr>
                </w:rPrChange>
              </w:rPr>
              <w:pPrChange w:id="1602" w:author="Dmitry Kaptsenel" w:date="2011-07-11T15:06:00Z">
                <w:pPr>
                  <w:autoSpaceDE w:val="0"/>
                  <w:autoSpaceDN w:val="0"/>
                  <w:adjustRightInd w:val="0"/>
                  <w:spacing w:after="0" w:line="288" w:lineRule="auto"/>
                  <w:jc w:val="left"/>
                </w:pPr>
              </w:pPrChange>
            </w:pPr>
            <w:ins w:id="1603" w:author="Dmitry Kaptsenel" w:date="2011-07-11T15:06:00Z">
              <w:r>
                <w:rPr>
                  <w:i/>
                  <w:iCs/>
                </w:rPr>
                <w:t>Proposed Action performed by OpenCL Runtime</w:t>
              </w:r>
            </w:ins>
          </w:p>
        </w:tc>
      </w:tr>
      <w:tr w:rsidR="00FD0F94" w:rsidTr="00FD0F94">
        <w:trPr>
          <w:ins w:id="1604" w:author="Dmitry Kaptsenel" w:date="2011-07-11T15:05:00Z"/>
        </w:trPr>
        <w:tc>
          <w:tcPr>
            <w:tcW w:w="959" w:type="dxa"/>
            <w:vAlign w:val="center"/>
            <w:tcPrChange w:id="1605" w:author="Dmitry Kaptsenel" w:date="2011-07-11T15:06:00Z">
              <w:tcPr>
                <w:tcW w:w="5148" w:type="dxa"/>
                <w:gridSpan w:val="2"/>
              </w:tcPr>
            </w:tcPrChange>
          </w:tcPr>
          <w:p w:rsidR="00FD0F94" w:rsidRDefault="00FD0F94">
            <w:pPr>
              <w:pStyle w:val="TableNormal0"/>
              <w:jc w:val="center"/>
              <w:rPr>
                <w:ins w:id="1606" w:author="Dmitry Kaptsenel" w:date="2011-07-11T15:05:00Z"/>
              </w:rPr>
              <w:pPrChange w:id="1607" w:author="Dmitry Kaptsenel" w:date="2011-07-11T15:06:00Z">
                <w:pPr>
                  <w:autoSpaceDE w:val="0"/>
                  <w:autoSpaceDN w:val="0"/>
                  <w:adjustRightInd w:val="0"/>
                  <w:spacing w:after="0" w:line="288" w:lineRule="auto"/>
                  <w:jc w:val="left"/>
                </w:pPr>
              </w:pPrChange>
            </w:pPr>
            <w:ins w:id="1608" w:author="Dmitry Kaptsenel" w:date="2011-07-11T15:06:00Z">
              <w:r>
                <w:t>1</w:t>
              </w:r>
            </w:ins>
          </w:p>
        </w:tc>
        <w:tc>
          <w:tcPr>
            <w:tcW w:w="9337" w:type="dxa"/>
            <w:tcPrChange w:id="1609" w:author="Dmitry Kaptsenel" w:date="2011-07-11T15:06:00Z">
              <w:tcPr>
                <w:tcW w:w="5148" w:type="dxa"/>
              </w:tcPr>
            </w:tcPrChange>
          </w:tcPr>
          <w:p w:rsidR="00FD0F94" w:rsidRDefault="00FD0F94">
            <w:pPr>
              <w:rPr>
                <w:ins w:id="1610" w:author="Dmitry Kaptsenel" w:date="2011-07-11T15:08:00Z"/>
                <w:b/>
                <w:noProof/>
                <w:color w:val="0000FF"/>
                <w:sz w:val="28"/>
                <w:lang w:bidi="ar-SA"/>
              </w:rPr>
              <w:pPrChange w:id="1611" w:author="Dmitry Kaptsenel" w:date="2011-07-11T15:10:00Z">
                <w:pPr>
                  <w:pStyle w:val="TableNormal0"/>
                  <w:pBdr>
                    <w:bottom w:val="single" w:sz="4" w:space="1" w:color="auto"/>
                  </w:pBdr>
                  <w:ind w:left="2880" w:right="720"/>
                </w:pPr>
              </w:pPrChange>
            </w:pPr>
            <w:ins w:id="1612" w:author="Dmitry Kaptsenel" w:date="2011-07-11T15:07:00Z">
              <w:r>
                <w:t>If kernel is run on device which Sharing Group is not a current owner, than Runtime should perform the following sequence:</w:t>
              </w:r>
            </w:ins>
          </w:p>
          <w:p w:rsidR="00FD0F94" w:rsidRPr="00721D02" w:rsidRDefault="00AC1D81">
            <w:pPr>
              <w:pStyle w:val="Code"/>
              <w:rPr>
                <w:ins w:id="1613" w:author="Dmitry Kaptsenel" w:date="2011-07-11T15:08:00Z"/>
                <w:sz w:val="18"/>
                <w:szCs w:val="18"/>
                <w:rPrChange w:id="1614" w:author="Dmitry Kaptsenel" w:date="2011-07-11T15:17:00Z">
                  <w:rPr>
                    <w:ins w:id="1615" w:author="Dmitry Kaptsenel" w:date="2011-07-11T15:08:00Z"/>
                    <w:b/>
                    <w:noProof/>
                    <w:color w:val="0000FF"/>
                    <w:sz w:val="28"/>
                    <w:lang w:bidi="ar-SA"/>
                  </w:rPr>
                </w:rPrChange>
              </w:rPr>
              <w:pPrChange w:id="1616" w:author="Dmitry Kaptsenel" w:date="2011-07-11T15:08:00Z">
                <w:pPr>
                  <w:pStyle w:val="TableNormal0"/>
                  <w:pBdr>
                    <w:bottom w:val="single" w:sz="4" w:space="1" w:color="auto"/>
                  </w:pBdr>
                  <w:ind w:left="2880" w:right="720"/>
                </w:pPr>
              </w:pPrChange>
            </w:pPr>
            <w:ins w:id="1617" w:author="Dmitry Kaptsenel" w:date="2011-07-11T15:10:00Z">
              <w:r w:rsidRPr="00721D02">
                <w:rPr>
                  <w:sz w:val="18"/>
                  <w:szCs w:val="18"/>
                  <w:rPrChange w:id="1618" w:author="Dmitry Kaptsenel" w:date="2011-07-11T15:17:00Z">
                    <w:rPr/>
                  </w:rPrChange>
                </w:rPr>
                <w:t>i</w:t>
              </w:r>
            </w:ins>
            <w:ins w:id="1619" w:author="Dmitry Kaptsenel" w:date="2011-07-11T15:08:00Z">
              <w:r w:rsidR="00FD0F94" w:rsidRPr="00721D02">
                <w:rPr>
                  <w:sz w:val="18"/>
                  <w:szCs w:val="18"/>
                  <w:rPrChange w:id="1620" w:author="Dmitry Kaptsenel" w:date="2011-07-11T15:17:00Z">
                    <w:rPr/>
                  </w:rPrChange>
                </w:rPr>
                <w:t xml:space="preserve">f new owner should READ also and </w:t>
              </w:r>
            </w:ins>
            <w:ins w:id="1621" w:author="Dmitry Kaptsenel" w:date="2011-07-11T15:07:00Z">
              <w:r w:rsidR="00FD0F94" w:rsidRPr="00721D02">
                <w:rPr>
                  <w:sz w:val="18"/>
                  <w:szCs w:val="18"/>
                  <w:rPrChange w:id="1622" w:author="Dmitry Kaptsenel" w:date="2011-07-11T15:17:00Z">
                    <w:rPr/>
                  </w:rPrChange>
                </w:rPr>
                <w:t>does not contain up-to-date data</w:t>
              </w:r>
            </w:ins>
          </w:p>
          <w:p w:rsidR="00FD0F94" w:rsidRPr="00721D02" w:rsidRDefault="00FD0F94">
            <w:pPr>
              <w:pStyle w:val="Code"/>
              <w:rPr>
                <w:ins w:id="1623" w:author="Dmitry Kaptsenel" w:date="2011-07-11T15:07:00Z"/>
                <w:sz w:val="18"/>
                <w:szCs w:val="18"/>
                <w:rPrChange w:id="1624" w:author="Dmitry Kaptsenel" w:date="2011-07-11T15:17:00Z">
                  <w:rPr>
                    <w:ins w:id="1625" w:author="Dmitry Kaptsenel" w:date="2011-07-11T15:07:00Z"/>
                  </w:rPr>
                </w:rPrChange>
              </w:rPr>
              <w:pPrChange w:id="1626" w:author="Dmitry Kaptsenel" w:date="2011-07-11T15:14:00Z">
                <w:pPr>
                  <w:pStyle w:val="TableNormal0"/>
                </w:pPr>
              </w:pPrChange>
            </w:pPr>
            <w:ins w:id="1627" w:author="Dmitry Kaptsenel" w:date="2011-07-11T15:07:00Z">
              <w:r w:rsidRPr="00721D02">
                <w:rPr>
                  <w:sz w:val="18"/>
                  <w:szCs w:val="18"/>
                  <w:rPrChange w:id="1628" w:author="Dmitry Kaptsenel" w:date="2011-07-11T15:17:00Z">
                    <w:rPr/>
                  </w:rPrChange>
                </w:rPr>
                <w:tab/>
                <w:t xml:space="preserve">Current_Owning_IDevMemObject::UpdateBackingStore();   </w:t>
              </w:r>
            </w:ins>
          </w:p>
          <w:p w:rsidR="00FD0F94" w:rsidRPr="00721D02" w:rsidRDefault="00FD0F94">
            <w:pPr>
              <w:pStyle w:val="Code"/>
              <w:rPr>
                <w:ins w:id="1629" w:author="Dmitry Kaptsenel" w:date="2011-07-11T15:07:00Z"/>
                <w:sz w:val="18"/>
                <w:szCs w:val="18"/>
                <w:rPrChange w:id="1630" w:author="Dmitry Kaptsenel" w:date="2011-07-11T15:17:00Z">
                  <w:rPr>
                    <w:ins w:id="1631" w:author="Dmitry Kaptsenel" w:date="2011-07-11T15:07:00Z"/>
                  </w:rPr>
                </w:rPrChange>
              </w:rPr>
              <w:pPrChange w:id="1632" w:author="Dmitry Kaptsenel" w:date="2011-07-11T15:07:00Z">
                <w:pPr>
                  <w:pStyle w:val="TableNormal0"/>
                </w:pPr>
              </w:pPrChange>
            </w:pPr>
            <w:ins w:id="1633" w:author="Dmitry Kaptsenel" w:date="2011-07-11T15:07:00Z">
              <w:r w:rsidRPr="00721D02">
                <w:rPr>
                  <w:sz w:val="18"/>
                  <w:szCs w:val="18"/>
                  <w:rPrChange w:id="1634" w:author="Dmitry Kaptsenel" w:date="2011-07-11T15:17:00Z">
                    <w:rPr/>
                  </w:rPrChange>
                </w:rPr>
                <w:tab/>
                <w:t>New_Owning_IDevMemObject::UpdateFromBackingStore();</w:t>
              </w:r>
            </w:ins>
          </w:p>
          <w:p w:rsidR="00FD0F94" w:rsidRPr="00721D02" w:rsidRDefault="00FD0F94">
            <w:pPr>
              <w:pStyle w:val="Code"/>
              <w:rPr>
                <w:ins w:id="1635" w:author="Dmitry Kaptsenel" w:date="2011-07-11T15:07:00Z"/>
                <w:sz w:val="18"/>
                <w:szCs w:val="18"/>
                <w:rPrChange w:id="1636" w:author="Dmitry Kaptsenel" w:date="2011-07-11T15:17:00Z">
                  <w:rPr>
                    <w:ins w:id="1637" w:author="Dmitry Kaptsenel" w:date="2011-07-11T15:07:00Z"/>
                  </w:rPr>
                </w:rPrChange>
              </w:rPr>
              <w:pPrChange w:id="1638" w:author="Dmitry Kaptsenel" w:date="2011-07-11T15:10:00Z">
                <w:pPr>
                  <w:pStyle w:val="TableNormal0"/>
                </w:pPr>
              </w:pPrChange>
            </w:pPr>
            <w:ins w:id="1639" w:author="Dmitry Kaptsenel" w:date="2011-07-11T15:07:00Z">
              <w:r w:rsidRPr="00721D02">
                <w:rPr>
                  <w:sz w:val="18"/>
                  <w:szCs w:val="18"/>
                  <w:rPrChange w:id="1640" w:author="Dmitry Kaptsenel" w:date="2011-07-11T15:17:00Z">
                    <w:rPr/>
                  </w:rPrChange>
                </w:rPr>
                <w:tab/>
                <w:t>New_Owning_IDevMemObject_Has_Valid_Data := TRUE;</w:t>
              </w:r>
            </w:ins>
            <w:ins w:id="1641" w:author="Dmitry Kaptsenel" w:date="2011-07-11T15:09:00Z">
              <w:r w:rsidRPr="00721D02">
                <w:rPr>
                  <w:sz w:val="18"/>
                  <w:szCs w:val="18"/>
                  <w:rPrChange w:id="1642" w:author="Dmitry Kaptsenel" w:date="2011-07-11T15:17:00Z">
                    <w:rPr/>
                  </w:rPrChange>
                </w:rPr>
                <w:br/>
              </w:r>
            </w:ins>
            <w:ins w:id="1643" w:author="Dmitry Kaptsenel" w:date="2011-07-11T15:10:00Z">
              <w:r w:rsidR="00AC1D81" w:rsidRPr="00721D02">
                <w:rPr>
                  <w:sz w:val="18"/>
                  <w:szCs w:val="18"/>
                  <w:rPrChange w:id="1644" w:author="Dmitry Kaptsenel" w:date="2011-07-11T15:17:00Z">
                    <w:rPr/>
                  </w:rPrChange>
                </w:rPr>
                <w:t>endif</w:t>
              </w:r>
            </w:ins>
          </w:p>
          <w:p w:rsidR="00FD0F94" w:rsidRPr="00721D02" w:rsidRDefault="00FD0F94">
            <w:pPr>
              <w:pStyle w:val="Code"/>
              <w:rPr>
                <w:ins w:id="1645" w:author="Dmitry Kaptsenel" w:date="2011-07-11T15:07:00Z"/>
                <w:sz w:val="18"/>
                <w:szCs w:val="18"/>
                <w:rPrChange w:id="1646" w:author="Dmitry Kaptsenel" w:date="2011-07-11T15:17:00Z">
                  <w:rPr>
                    <w:ins w:id="1647" w:author="Dmitry Kaptsenel" w:date="2011-07-11T15:07:00Z"/>
                  </w:rPr>
                </w:rPrChange>
              </w:rPr>
              <w:pPrChange w:id="1648" w:author="Dmitry Kaptsenel" w:date="2011-07-11T15:07:00Z">
                <w:pPr>
                  <w:pStyle w:val="TableNormal0"/>
                </w:pPr>
              </w:pPrChange>
            </w:pPr>
            <w:ins w:id="1649" w:author="Dmitry Kaptsenel" w:date="2011-07-11T15:07:00Z">
              <w:r w:rsidRPr="00721D02">
                <w:rPr>
                  <w:sz w:val="18"/>
                  <w:szCs w:val="18"/>
                  <w:rPrChange w:id="1650" w:author="Dmitry Kaptsenel" w:date="2011-07-11T15:17:00Z">
                    <w:rPr/>
                  </w:rPrChange>
                </w:rPr>
                <w:t>New_Owning_IDevMemObject_Is_Owner := TRUE;</w:t>
              </w:r>
            </w:ins>
          </w:p>
          <w:p w:rsidR="00FD0F94" w:rsidRPr="00721D02" w:rsidRDefault="00FD0F94">
            <w:pPr>
              <w:pStyle w:val="Code"/>
              <w:rPr>
                <w:ins w:id="1651" w:author="Dmitry Kaptsenel" w:date="2011-07-11T15:07:00Z"/>
                <w:sz w:val="18"/>
                <w:szCs w:val="18"/>
                <w:rPrChange w:id="1652" w:author="Dmitry Kaptsenel" w:date="2011-07-11T15:17:00Z">
                  <w:rPr>
                    <w:ins w:id="1653" w:author="Dmitry Kaptsenel" w:date="2011-07-11T15:07:00Z"/>
                  </w:rPr>
                </w:rPrChange>
              </w:rPr>
              <w:pPrChange w:id="1654" w:author="Dmitry Kaptsenel" w:date="2011-07-11T15:07:00Z">
                <w:pPr>
                  <w:pStyle w:val="TableNormal0"/>
                </w:pPr>
              </w:pPrChange>
            </w:pPr>
            <w:ins w:id="1655" w:author="Dmitry Kaptsenel" w:date="2011-07-11T15:07:00Z">
              <w:r w:rsidRPr="00721D02">
                <w:rPr>
                  <w:sz w:val="18"/>
                  <w:szCs w:val="18"/>
                  <w:rPrChange w:id="1656" w:author="Dmitry Kaptsenel" w:date="2011-07-11T15:17:00Z">
                    <w:rPr/>
                  </w:rPrChange>
                </w:rPr>
                <w:t xml:space="preserve">Current_Owning_IDevMemObject_Is_Owner := FALSE; </w:t>
              </w:r>
            </w:ins>
          </w:p>
          <w:p w:rsidR="00FD0F94" w:rsidRPr="00721D02" w:rsidRDefault="00FD0F94">
            <w:pPr>
              <w:pStyle w:val="Code"/>
              <w:rPr>
                <w:ins w:id="1657" w:author="Dmitry Kaptsenel" w:date="2011-07-11T15:07:00Z"/>
                <w:sz w:val="18"/>
                <w:szCs w:val="18"/>
                <w:rPrChange w:id="1658" w:author="Dmitry Kaptsenel" w:date="2011-07-11T15:17:00Z">
                  <w:rPr>
                    <w:ins w:id="1659" w:author="Dmitry Kaptsenel" w:date="2011-07-11T15:07:00Z"/>
                  </w:rPr>
                </w:rPrChange>
              </w:rPr>
              <w:pPrChange w:id="1660" w:author="Dmitry Kaptsenel" w:date="2011-07-11T15:07:00Z">
                <w:pPr>
                  <w:pStyle w:val="TableNormal0"/>
                </w:pPr>
              </w:pPrChange>
            </w:pPr>
            <w:ins w:id="1661" w:author="Dmitry Kaptsenel" w:date="2011-07-11T15:07:00Z">
              <w:r w:rsidRPr="00721D02">
                <w:rPr>
                  <w:sz w:val="18"/>
                  <w:szCs w:val="18"/>
                  <w:rPrChange w:id="1662" w:author="Dmitry Kaptsenel" w:date="2011-07-11T15:17:00Z">
                    <w:rPr/>
                  </w:rPrChange>
                </w:rPr>
                <w:t>for each other has-valid-data</w:t>
              </w:r>
            </w:ins>
          </w:p>
          <w:p w:rsidR="00FD0F94" w:rsidRPr="00721D02" w:rsidRDefault="00FD0F94">
            <w:pPr>
              <w:pStyle w:val="Code"/>
              <w:rPr>
                <w:ins w:id="1663" w:author="Dmitry Kaptsenel" w:date="2011-07-11T15:07:00Z"/>
                <w:sz w:val="18"/>
                <w:szCs w:val="18"/>
                <w:rPrChange w:id="1664" w:author="Dmitry Kaptsenel" w:date="2011-07-11T15:17:00Z">
                  <w:rPr>
                    <w:ins w:id="1665" w:author="Dmitry Kaptsenel" w:date="2011-07-11T15:07:00Z"/>
                  </w:rPr>
                </w:rPrChange>
              </w:rPr>
              <w:pPrChange w:id="1666" w:author="Dmitry Kaptsenel" w:date="2011-07-11T15:20:00Z">
                <w:pPr>
                  <w:pStyle w:val="TableNormal0"/>
                </w:pPr>
              </w:pPrChange>
            </w:pPr>
            <w:ins w:id="1667" w:author="Dmitry Kaptsenel" w:date="2011-07-11T15:07:00Z">
              <w:r w:rsidRPr="00721D02">
                <w:rPr>
                  <w:sz w:val="18"/>
                  <w:szCs w:val="18"/>
                  <w:rPrChange w:id="1668" w:author="Dmitry Kaptsenel" w:date="2011-07-11T15:17:00Z">
                    <w:rPr/>
                  </w:rPrChange>
                </w:rPr>
                <w:tab/>
              </w:r>
            </w:ins>
            <w:ins w:id="1669" w:author="Dmitry Kaptsenel" w:date="2011-07-11T15:20:00Z">
              <w:r w:rsidR="00EA70A3">
                <w:rPr>
                  <w:sz w:val="18"/>
                  <w:szCs w:val="18"/>
                </w:rPr>
                <w:t>other_</w:t>
              </w:r>
            </w:ins>
            <w:ins w:id="1670" w:author="Dmitry Kaptsenel" w:date="2011-07-11T15:07:00Z">
              <w:r w:rsidRPr="00721D02">
                <w:rPr>
                  <w:sz w:val="18"/>
                  <w:szCs w:val="18"/>
                  <w:rPrChange w:id="1671" w:author="Dmitry Kaptsenel" w:date="2011-07-11T15:17:00Z">
                    <w:rPr/>
                  </w:rPrChange>
                </w:rPr>
                <w:t>IDevMemObject::Invalidate();</w:t>
              </w:r>
            </w:ins>
          </w:p>
          <w:p w:rsidR="00FD0F94" w:rsidRPr="00721D02" w:rsidRDefault="00FD0F94">
            <w:pPr>
              <w:pStyle w:val="Code"/>
              <w:rPr>
                <w:ins w:id="1672" w:author="Dmitry Kaptsenel" w:date="2011-07-11T15:07:00Z"/>
                <w:sz w:val="18"/>
                <w:szCs w:val="18"/>
                <w:rPrChange w:id="1673" w:author="Dmitry Kaptsenel" w:date="2011-07-11T15:17:00Z">
                  <w:rPr>
                    <w:ins w:id="1674" w:author="Dmitry Kaptsenel" w:date="2011-07-11T15:07:00Z"/>
                  </w:rPr>
                </w:rPrChange>
              </w:rPr>
              <w:pPrChange w:id="1675" w:author="Dmitry Kaptsenel" w:date="2011-07-11T15:20:00Z">
                <w:pPr>
                  <w:pStyle w:val="TableNormal0"/>
                </w:pPr>
              </w:pPrChange>
            </w:pPr>
            <w:ins w:id="1676" w:author="Dmitry Kaptsenel" w:date="2011-07-11T15:07:00Z">
              <w:r w:rsidRPr="00721D02">
                <w:rPr>
                  <w:sz w:val="18"/>
                  <w:szCs w:val="18"/>
                  <w:rPrChange w:id="1677" w:author="Dmitry Kaptsenel" w:date="2011-07-11T15:17:00Z">
                    <w:rPr/>
                  </w:rPrChange>
                </w:rPr>
                <w:tab/>
              </w:r>
            </w:ins>
            <w:ins w:id="1678" w:author="Dmitry Kaptsenel" w:date="2011-07-11T15:20:00Z">
              <w:r w:rsidR="00EA70A3">
                <w:rPr>
                  <w:sz w:val="18"/>
                  <w:szCs w:val="18"/>
                </w:rPr>
                <w:t>other</w:t>
              </w:r>
            </w:ins>
            <w:ins w:id="1679" w:author="Dmitry Kaptsenel" w:date="2011-07-11T15:07:00Z">
              <w:r w:rsidRPr="00721D02">
                <w:rPr>
                  <w:sz w:val="18"/>
                  <w:szCs w:val="18"/>
                  <w:rPrChange w:id="1680" w:author="Dmitry Kaptsenel" w:date="2011-07-11T15:17:00Z">
                    <w:rPr/>
                  </w:rPrChange>
                </w:rPr>
                <w:t>_IDevMemObject_Has_Valid_Data := FALSE;</w:t>
              </w:r>
            </w:ins>
          </w:p>
          <w:p w:rsidR="00FD0F94" w:rsidRDefault="00FD0F94">
            <w:pPr>
              <w:pStyle w:val="Code"/>
              <w:rPr>
                <w:ins w:id="1681" w:author="Dmitry Kaptsenel" w:date="2011-07-11T15:05:00Z"/>
              </w:rPr>
              <w:pPrChange w:id="1682" w:author="Dmitry Kaptsenel" w:date="2011-07-11T15:07:00Z">
                <w:pPr>
                  <w:autoSpaceDE w:val="0"/>
                  <w:autoSpaceDN w:val="0"/>
                  <w:adjustRightInd w:val="0"/>
                  <w:spacing w:after="0" w:line="288" w:lineRule="auto"/>
                  <w:jc w:val="left"/>
                </w:pPr>
              </w:pPrChange>
            </w:pPr>
            <w:ins w:id="1683" w:author="Dmitry Kaptsenel" w:date="2011-07-11T15:07:00Z">
              <w:r w:rsidRPr="00721D02">
                <w:rPr>
                  <w:sz w:val="18"/>
                  <w:szCs w:val="18"/>
                  <w:rPrChange w:id="1684" w:author="Dmitry Kaptsenel" w:date="2011-07-11T15:17:00Z">
                    <w:rPr/>
                  </w:rPrChange>
                </w:rPr>
                <w:t>end</w:t>
              </w:r>
            </w:ins>
          </w:p>
        </w:tc>
      </w:tr>
      <w:tr w:rsidR="00FD0F94" w:rsidTr="00C0418A">
        <w:trPr>
          <w:cantSplit/>
          <w:ins w:id="1685" w:author="Dmitry Kaptsenel" w:date="2011-07-11T15:05:00Z"/>
        </w:trPr>
        <w:tc>
          <w:tcPr>
            <w:tcW w:w="959" w:type="dxa"/>
            <w:vAlign w:val="center"/>
            <w:tcPrChange w:id="1686" w:author="Dmitry Kaptsenel" w:date="2011-07-11T15:16:00Z">
              <w:tcPr>
                <w:tcW w:w="5148" w:type="dxa"/>
                <w:gridSpan w:val="2"/>
              </w:tcPr>
            </w:tcPrChange>
          </w:tcPr>
          <w:p w:rsidR="00FD0F94" w:rsidRDefault="00362933">
            <w:pPr>
              <w:pStyle w:val="TableNormal0"/>
              <w:jc w:val="center"/>
              <w:rPr>
                <w:ins w:id="1687" w:author="Dmitry Kaptsenel" w:date="2011-07-11T15:05:00Z"/>
              </w:rPr>
              <w:pPrChange w:id="1688" w:author="Dmitry Kaptsenel" w:date="2011-07-11T15:06:00Z">
                <w:pPr>
                  <w:autoSpaceDE w:val="0"/>
                  <w:autoSpaceDN w:val="0"/>
                  <w:adjustRightInd w:val="0"/>
                  <w:spacing w:after="0" w:line="288" w:lineRule="auto"/>
                  <w:jc w:val="left"/>
                </w:pPr>
              </w:pPrChange>
            </w:pPr>
            <w:ins w:id="1689" w:author="Dmitry Kaptsenel" w:date="2011-07-11T15:11:00Z">
              <w:r>
                <w:lastRenderedPageBreak/>
                <w:t>2</w:t>
              </w:r>
            </w:ins>
          </w:p>
        </w:tc>
        <w:tc>
          <w:tcPr>
            <w:tcW w:w="9337" w:type="dxa"/>
            <w:tcPrChange w:id="1690" w:author="Dmitry Kaptsenel" w:date="2011-07-11T15:16:00Z">
              <w:tcPr>
                <w:tcW w:w="5148" w:type="dxa"/>
              </w:tcPr>
            </w:tcPrChange>
          </w:tcPr>
          <w:p w:rsidR="00FD0F94" w:rsidRDefault="00362933">
            <w:pPr>
              <w:pStyle w:val="TableNormal0"/>
              <w:rPr>
                <w:ins w:id="1691" w:author="Dmitry Kaptsenel" w:date="2011-07-11T15:11:00Z"/>
                <w:b/>
                <w:noProof/>
                <w:color w:val="0000FF"/>
                <w:sz w:val="28"/>
                <w:lang w:bidi="ar-SA"/>
              </w:rPr>
              <w:pPrChange w:id="1692" w:author="Dmitry Kaptsenel" w:date="2011-07-11T15:05:00Z">
                <w:pPr>
                  <w:pBdr>
                    <w:bottom w:val="single" w:sz="4" w:space="1" w:color="auto"/>
                  </w:pBdr>
                  <w:autoSpaceDE w:val="0"/>
                  <w:autoSpaceDN w:val="0"/>
                  <w:adjustRightInd w:val="0"/>
                  <w:spacing w:before="120" w:after="0" w:line="288" w:lineRule="auto"/>
                  <w:ind w:left="2880" w:right="720"/>
                  <w:jc w:val="left"/>
                </w:pPr>
              </w:pPrChange>
            </w:pPr>
            <w:ins w:id="1693" w:author="Dmitry Kaptsenel" w:date="2011-07-11T15:11:00Z">
              <w:r w:rsidRPr="00362933">
                <w:t>If kernel is run on device which Sharing Group is not a current owner, than Runtime should perform the following sequence:</w:t>
              </w:r>
            </w:ins>
          </w:p>
          <w:p w:rsidR="00362933" w:rsidRPr="00721D02" w:rsidRDefault="00362933" w:rsidP="00362933">
            <w:pPr>
              <w:pStyle w:val="Code"/>
              <w:spacing w:before="120"/>
              <w:rPr>
                <w:ins w:id="1694" w:author="Dmitry Kaptsenel" w:date="2011-07-11T15:12:00Z"/>
                <w:sz w:val="18"/>
                <w:szCs w:val="18"/>
                <w:rPrChange w:id="1695" w:author="Dmitry Kaptsenel" w:date="2011-07-11T15:17:00Z">
                  <w:rPr>
                    <w:ins w:id="1696" w:author="Dmitry Kaptsenel" w:date="2011-07-11T15:12:00Z"/>
                    <w:b/>
                    <w:color w:val="0000FF"/>
                    <w:sz w:val="28"/>
                    <w:lang w:bidi="ar-SA"/>
                  </w:rPr>
                </w:rPrChange>
              </w:rPr>
            </w:pPr>
            <w:ins w:id="1697" w:author="Dmitry Kaptsenel" w:date="2011-07-11T15:12:00Z">
              <w:r w:rsidRPr="00721D02">
                <w:rPr>
                  <w:sz w:val="18"/>
                  <w:szCs w:val="18"/>
                  <w:rPrChange w:id="1698" w:author="Dmitry Kaptsenel" w:date="2011-07-11T15:17:00Z">
                    <w:rPr>
                      <w:rFonts w:asciiTheme="minorHAnsi" w:hAnsiTheme="minorHAnsi"/>
                      <w:noProof w:val="0"/>
                    </w:rPr>
                  </w:rPrChange>
                </w:rPr>
                <w:t>if new owner should READ also and does not contain up-to-date data</w:t>
              </w:r>
            </w:ins>
          </w:p>
          <w:p w:rsidR="00362933" w:rsidRPr="00721D02" w:rsidRDefault="00362933">
            <w:pPr>
              <w:pStyle w:val="Code"/>
              <w:rPr>
                <w:ins w:id="1699" w:author="Dmitry Kaptsenel" w:date="2011-07-11T15:11:00Z"/>
                <w:sz w:val="18"/>
                <w:szCs w:val="18"/>
                <w:rPrChange w:id="1700" w:author="Dmitry Kaptsenel" w:date="2011-07-11T15:17:00Z">
                  <w:rPr>
                    <w:ins w:id="1701" w:author="Dmitry Kaptsenel" w:date="2011-07-11T15:11:00Z"/>
                  </w:rPr>
                </w:rPrChange>
              </w:rPr>
              <w:pPrChange w:id="1702" w:author="Dmitry Kaptsenel" w:date="2011-07-11T15:12:00Z">
                <w:pPr>
                  <w:pStyle w:val="TableNormal0"/>
                </w:pPr>
              </w:pPrChange>
            </w:pPr>
            <w:ins w:id="1703" w:author="Dmitry Kaptsenel" w:date="2011-07-11T15:11:00Z">
              <w:r w:rsidRPr="00721D02">
                <w:rPr>
                  <w:sz w:val="18"/>
                  <w:szCs w:val="18"/>
                  <w:rPrChange w:id="1704" w:author="Dmitry Kaptsenel" w:date="2011-07-11T15:17:00Z">
                    <w:rPr/>
                  </w:rPrChange>
                </w:rPr>
                <w:tab/>
                <w:t xml:space="preserve">Current_Owning_IDevMemObject::UpdateBackingStore();      </w:t>
              </w:r>
            </w:ins>
          </w:p>
          <w:p w:rsidR="00362933" w:rsidRPr="00721D02" w:rsidRDefault="00362933">
            <w:pPr>
              <w:pStyle w:val="Code"/>
              <w:rPr>
                <w:ins w:id="1705" w:author="Dmitry Kaptsenel" w:date="2011-07-11T15:11:00Z"/>
                <w:sz w:val="18"/>
                <w:szCs w:val="18"/>
                <w:rPrChange w:id="1706" w:author="Dmitry Kaptsenel" w:date="2011-07-11T15:17:00Z">
                  <w:rPr>
                    <w:ins w:id="1707" w:author="Dmitry Kaptsenel" w:date="2011-07-11T15:11:00Z"/>
                  </w:rPr>
                </w:rPrChange>
              </w:rPr>
              <w:pPrChange w:id="1708" w:author="Dmitry Kaptsenel" w:date="2011-07-11T15:12:00Z">
                <w:pPr>
                  <w:pStyle w:val="TableNormal0"/>
                </w:pPr>
              </w:pPrChange>
            </w:pPr>
            <w:ins w:id="1709" w:author="Dmitry Kaptsenel" w:date="2011-07-11T15:11:00Z">
              <w:r w:rsidRPr="00721D02">
                <w:rPr>
                  <w:sz w:val="18"/>
                  <w:szCs w:val="18"/>
                  <w:rPrChange w:id="1710" w:author="Dmitry Kaptsenel" w:date="2011-07-11T15:17:00Z">
                    <w:rPr/>
                  </w:rPrChange>
                </w:rPr>
                <w:tab/>
                <w:t>New_Owning_IDevMemObject::UpdateFromBackingStore();</w:t>
              </w:r>
              <w:r w:rsidRPr="00721D02">
                <w:rPr>
                  <w:sz w:val="18"/>
                  <w:szCs w:val="18"/>
                  <w:rPrChange w:id="1711" w:author="Dmitry Kaptsenel" w:date="2011-07-11T15:17:00Z">
                    <w:rPr/>
                  </w:rPrChange>
                </w:rPr>
                <w:tab/>
              </w:r>
            </w:ins>
          </w:p>
          <w:p w:rsidR="00362933" w:rsidRPr="00721D02" w:rsidRDefault="00362933">
            <w:pPr>
              <w:pStyle w:val="Code"/>
              <w:rPr>
                <w:ins w:id="1712" w:author="Dmitry Kaptsenel" w:date="2011-07-11T15:12:00Z"/>
                <w:sz w:val="18"/>
                <w:szCs w:val="18"/>
                <w:rPrChange w:id="1713" w:author="Dmitry Kaptsenel" w:date="2011-07-11T15:17:00Z">
                  <w:rPr>
                    <w:ins w:id="1714" w:author="Dmitry Kaptsenel" w:date="2011-07-11T15:12:00Z"/>
                  </w:rPr>
                </w:rPrChange>
              </w:rPr>
              <w:pPrChange w:id="1715" w:author="Dmitry Kaptsenel" w:date="2011-07-11T15:12:00Z">
                <w:pPr>
                  <w:pStyle w:val="TableNormal0"/>
                </w:pPr>
              </w:pPrChange>
            </w:pPr>
            <w:ins w:id="1716" w:author="Dmitry Kaptsenel" w:date="2011-07-11T15:11:00Z">
              <w:r w:rsidRPr="00721D02">
                <w:rPr>
                  <w:sz w:val="18"/>
                  <w:szCs w:val="18"/>
                  <w:rPrChange w:id="1717" w:author="Dmitry Kaptsenel" w:date="2011-07-11T15:17:00Z">
                    <w:rPr/>
                  </w:rPrChange>
                </w:rPr>
                <w:tab/>
                <w:t>New_Owning_IDevMemObject_Has_Valid_Data := TRUE;</w:t>
              </w:r>
            </w:ins>
          </w:p>
          <w:p w:rsidR="00362933" w:rsidRPr="00721D02" w:rsidRDefault="00362933">
            <w:pPr>
              <w:pStyle w:val="Code"/>
              <w:rPr>
                <w:ins w:id="1718" w:author="Dmitry Kaptsenel" w:date="2011-07-11T15:11:00Z"/>
                <w:sz w:val="18"/>
                <w:szCs w:val="18"/>
                <w:rPrChange w:id="1719" w:author="Dmitry Kaptsenel" w:date="2011-07-11T15:17:00Z">
                  <w:rPr>
                    <w:ins w:id="1720" w:author="Dmitry Kaptsenel" w:date="2011-07-11T15:11:00Z"/>
                  </w:rPr>
                </w:rPrChange>
              </w:rPr>
              <w:pPrChange w:id="1721" w:author="Dmitry Kaptsenel" w:date="2011-07-11T15:12:00Z">
                <w:pPr>
                  <w:pStyle w:val="TableNormal0"/>
                </w:pPr>
              </w:pPrChange>
            </w:pPr>
            <w:ins w:id="1722" w:author="Dmitry Kaptsenel" w:date="2011-07-11T15:12:00Z">
              <w:r w:rsidRPr="00721D02">
                <w:rPr>
                  <w:sz w:val="18"/>
                  <w:szCs w:val="18"/>
                  <w:rPrChange w:id="1723" w:author="Dmitry Kaptsenel" w:date="2011-07-11T15:17:00Z">
                    <w:rPr/>
                  </w:rPrChange>
                </w:rPr>
                <w:t>endif</w:t>
              </w:r>
            </w:ins>
          </w:p>
          <w:p w:rsidR="00362933" w:rsidRPr="00721D02" w:rsidRDefault="00362933">
            <w:pPr>
              <w:pStyle w:val="Code"/>
              <w:rPr>
                <w:ins w:id="1724" w:author="Dmitry Kaptsenel" w:date="2011-07-11T15:11:00Z"/>
                <w:sz w:val="18"/>
                <w:szCs w:val="18"/>
                <w:rPrChange w:id="1725" w:author="Dmitry Kaptsenel" w:date="2011-07-11T15:17:00Z">
                  <w:rPr>
                    <w:ins w:id="1726" w:author="Dmitry Kaptsenel" w:date="2011-07-11T15:11:00Z"/>
                  </w:rPr>
                </w:rPrChange>
              </w:rPr>
              <w:pPrChange w:id="1727" w:author="Dmitry Kaptsenel" w:date="2011-07-11T15:12:00Z">
                <w:pPr>
                  <w:pStyle w:val="TableNormal0"/>
                </w:pPr>
              </w:pPrChange>
            </w:pPr>
            <w:ins w:id="1728" w:author="Dmitry Kaptsenel" w:date="2011-07-11T15:11:00Z">
              <w:r w:rsidRPr="00721D02">
                <w:rPr>
                  <w:sz w:val="18"/>
                  <w:szCs w:val="18"/>
                  <w:rPrChange w:id="1729" w:author="Dmitry Kaptsenel" w:date="2011-07-11T15:17:00Z">
                    <w:rPr/>
                  </w:rPrChange>
                </w:rPr>
                <w:t>New_Owning_IDevMemObject_Is_Owner := TRUE;</w:t>
              </w:r>
            </w:ins>
          </w:p>
          <w:p w:rsidR="00362933" w:rsidRDefault="00362933">
            <w:pPr>
              <w:pStyle w:val="TableNormal0"/>
              <w:rPr>
                <w:ins w:id="1730" w:author="Dmitry Kaptsenel" w:date="2011-07-11T15:05:00Z"/>
              </w:rPr>
              <w:pPrChange w:id="1731" w:author="Dmitry Kaptsenel" w:date="2011-07-11T15:05:00Z">
                <w:pPr>
                  <w:autoSpaceDE w:val="0"/>
                  <w:autoSpaceDN w:val="0"/>
                  <w:adjustRightInd w:val="0"/>
                  <w:spacing w:after="0" w:line="288" w:lineRule="auto"/>
                  <w:jc w:val="left"/>
                </w:pPr>
              </w:pPrChange>
            </w:pPr>
          </w:p>
        </w:tc>
      </w:tr>
      <w:tr w:rsidR="00362933" w:rsidTr="00FD0F94">
        <w:trPr>
          <w:ins w:id="1732" w:author="Dmitry Kaptsenel" w:date="2011-07-11T15:11:00Z"/>
        </w:trPr>
        <w:tc>
          <w:tcPr>
            <w:tcW w:w="959" w:type="dxa"/>
            <w:vAlign w:val="center"/>
          </w:tcPr>
          <w:p w:rsidR="00362933" w:rsidRDefault="005056EB" w:rsidP="00FD0F94">
            <w:pPr>
              <w:pStyle w:val="TableNormal0"/>
              <w:jc w:val="center"/>
              <w:rPr>
                <w:ins w:id="1733" w:author="Dmitry Kaptsenel" w:date="2011-07-11T15:11:00Z"/>
              </w:rPr>
            </w:pPr>
            <w:ins w:id="1734" w:author="Dmitry Kaptsenel" w:date="2011-07-11T15:12:00Z">
              <w:r>
                <w:t>3</w:t>
              </w:r>
            </w:ins>
          </w:p>
        </w:tc>
        <w:tc>
          <w:tcPr>
            <w:tcW w:w="9337" w:type="dxa"/>
          </w:tcPr>
          <w:p w:rsidR="00362933" w:rsidRDefault="005056EB" w:rsidP="00FD0F94">
            <w:pPr>
              <w:pStyle w:val="TableNormal0"/>
              <w:rPr>
                <w:ins w:id="1735" w:author="Dmitry Kaptsenel" w:date="2011-07-11T15:13:00Z"/>
              </w:rPr>
            </w:pPr>
            <w:ins w:id="1736" w:author="Dmitry Kaptsenel" w:date="2011-07-11T15:13:00Z">
              <w:r w:rsidRPr="005056EB">
                <w:t>If kernel is run on device which Sharing Group is not a current owner, than Runtime should perform the following sequence:</w:t>
              </w:r>
            </w:ins>
          </w:p>
          <w:p w:rsidR="005056EB" w:rsidRPr="00721D02" w:rsidRDefault="005056EB">
            <w:pPr>
              <w:pStyle w:val="Code"/>
              <w:rPr>
                <w:ins w:id="1737" w:author="Dmitry Kaptsenel" w:date="2011-07-11T15:14:00Z"/>
                <w:sz w:val="18"/>
                <w:szCs w:val="18"/>
                <w:rPrChange w:id="1738" w:author="Dmitry Kaptsenel" w:date="2011-07-11T15:17:00Z">
                  <w:rPr>
                    <w:ins w:id="1739" w:author="Dmitry Kaptsenel" w:date="2011-07-11T15:14:00Z"/>
                    <w:b/>
                    <w:noProof/>
                    <w:color w:val="0000FF"/>
                    <w:sz w:val="28"/>
                    <w:lang w:bidi="ar-SA"/>
                  </w:rPr>
                </w:rPrChange>
              </w:rPr>
              <w:pPrChange w:id="1740" w:author="Dmitry Kaptsenel" w:date="2011-07-11T15:13:00Z">
                <w:pPr>
                  <w:pStyle w:val="TableNormal0"/>
                  <w:pBdr>
                    <w:bottom w:val="single" w:sz="4" w:space="1" w:color="auto"/>
                  </w:pBdr>
                  <w:ind w:left="2880" w:right="720"/>
                </w:pPr>
              </w:pPrChange>
            </w:pPr>
            <w:ins w:id="1741" w:author="Dmitry Kaptsenel" w:date="2011-07-11T15:14:00Z">
              <w:r w:rsidRPr="00721D02">
                <w:rPr>
                  <w:sz w:val="18"/>
                  <w:szCs w:val="18"/>
                  <w:rPrChange w:id="1742" w:author="Dmitry Kaptsenel" w:date="2011-07-11T15:17:00Z">
                    <w:rPr/>
                  </w:rPrChange>
                </w:rPr>
                <w:t>if new owner should READ also and does not contain up-to-date data</w:t>
              </w:r>
            </w:ins>
          </w:p>
          <w:p w:rsidR="005056EB" w:rsidRPr="00721D02" w:rsidRDefault="005056EB">
            <w:pPr>
              <w:pStyle w:val="Code"/>
              <w:rPr>
                <w:ins w:id="1743" w:author="Dmitry Kaptsenel" w:date="2011-07-11T15:13:00Z"/>
                <w:sz w:val="18"/>
                <w:szCs w:val="18"/>
                <w:rPrChange w:id="1744" w:author="Dmitry Kaptsenel" w:date="2011-07-11T15:17:00Z">
                  <w:rPr>
                    <w:ins w:id="1745" w:author="Dmitry Kaptsenel" w:date="2011-07-11T15:13:00Z"/>
                  </w:rPr>
                </w:rPrChange>
              </w:rPr>
              <w:pPrChange w:id="1746" w:author="Dmitry Kaptsenel" w:date="2011-07-11T15:13:00Z">
                <w:pPr>
                  <w:pStyle w:val="TableNormal0"/>
                </w:pPr>
              </w:pPrChange>
            </w:pPr>
            <w:ins w:id="1747" w:author="Dmitry Kaptsenel" w:date="2011-07-11T15:13:00Z">
              <w:r w:rsidRPr="00721D02">
                <w:rPr>
                  <w:sz w:val="18"/>
                  <w:szCs w:val="18"/>
                  <w:rPrChange w:id="1748" w:author="Dmitry Kaptsenel" w:date="2011-07-11T15:17:00Z">
                    <w:rPr/>
                  </w:rPrChange>
                </w:rPr>
                <w:tab/>
                <w:t xml:space="preserve">Current_Owning_IDevMemObject::UpdateBackingStore();      </w:t>
              </w:r>
            </w:ins>
          </w:p>
          <w:p w:rsidR="005056EB" w:rsidRPr="00721D02" w:rsidRDefault="005056EB">
            <w:pPr>
              <w:pStyle w:val="Code"/>
              <w:rPr>
                <w:ins w:id="1749" w:author="Dmitry Kaptsenel" w:date="2011-07-11T15:13:00Z"/>
                <w:sz w:val="18"/>
                <w:szCs w:val="18"/>
                <w:rPrChange w:id="1750" w:author="Dmitry Kaptsenel" w:date="2011-07-11T15:17:00Z">
                  <w:rPr>
                    <w:ins w:id="1751" w:author="Dmitry Kaptsenel" w:date="2011-07-11T15:13:00Z"/>
                  </w:rPr>
                </w:rPrChange>
              </w:rPr>
              <w:pPrChange w:id="1752" w:author="Dmitry Kaptsenel" w:date="2011-07-11T15:13:00Z">
                <w:pPr>
                  <w:pStyle w:val="TableNormal0"/>
                </w:pPr>
              </w:pPrChange>
            </w:pPr>
            <w:ins w:id="1753" w:author="Dmitry Kaptsenel" w:date="2011-07-11T15:13:00Z">
              <w:r w:rsidRPr="00721D02">
                <w:rPr>
                  <w:sz w:val="18"/>
                  <w:szCs w:val="18"/>
                  <w:rPrChange w:id="1754" w:author="Dmitry Kaptsenel" w:date="2011-07-11T15:17:00Z">
                    <w:rPr/>
                  </w:rPrChange>
                </w:rPr>
                <w:tab/>
                <w:t>New_Owning_IDevMemObject::UpdateFromBackingStore();</w:t>
              </w:r>
            </w:ins>
          </w:p>
          <w:p w:rsidR="005056EB" w:rsidRPr="00721D02" w:rsidRDefault="005056EB">
            <w:pPr>
              <w:pStyle w:val="Code"/>
              <w:rPr>
                <w:ins w:id="1755" w:author="Dmitry Kaptsenel" w:date="2011-07-11T15:14:00Z"/>
                <w:sz w:val="18"/>
                <w:szCs w:val="18"/>
                <w:rPrChange w:id="1756" w:author="Dmitry Kaptsenel" w:date="2011-07-11T15:17:00Z">
                  <w:rPr>
                    <w:ins w:id="1757" w:author="Dmitry Kaptsenel" w:date="2011-07-11T15:14:00Z"/>
                  </w:rPr>
                </w:rPrChange>
              </w:rPr>
              <w:pPrChange w:id="1758" w:author="Dmitry Kaptsenel" w:date="2011-07-11T15:13:00Z">
                <w:pPr>
                  <w:pStyle w:val="TableNormal0"/>
                </w:pPr>
              </w:pPrChange>
            </w:pPr>
            <w:ins w:id="1759" w:author="Dmitry Kaptsenel" w:date="2011-07-11T15:13:00Z">
              <w:r w:rsidRPr="00721D02">
                <w:rPr>
                  <w:sz w:val="18"/>
                  <w:szCs w:val="18"/>
                  <w:rPrChange w:id="1760" w:author="Dmitry Kaptsenel" w:date="2011-07-11T15:17:00Z">
                    <w:rPr/>
                  </w:rPrChange>
                </w:rPr>
                <w:tab/>
                <w:t>New_Owning_IDevMemObject_Has_Valid_Data := TRUE;</w:t>
              </w:r>
            </w:ins>
          </w:p>
          <w:p w:rsidR="005056EB" w:rsidRPr="00721D02" w:rsidRDefault="005056EB">
            <w:pPr>
              <w:pStyle w:val="Code"/>
              <w:rPr>
                <w:ins w:id="1761" w:author="Dmitry Kaptsenel" w:date="2011-07-11T15:13:00Z"/>
                <w:sz w:val="18"/>
                <w:szCs w:val="18"/>
                <w:rPrChange w:id="1762" w:author="Dmitry Kaptsenel" w:date="2011-07-11T15:17:00Z">
                  <w:rPr>
                    <w:ins w:id="1763" w:author="Dmitry Kaptsenel" w:date="2011-07-11T15:13:00Z"/>
                  </w:rPr>
                </w:rPrChange>
              </w:rPr>
              <w:pPrChange w:id="1764" w:author="Dmitry Kaptsenel" w:date="2011-07-11T15:13:00Z">
                <w:pPr>
                  <w:pStyle w:val="TableNormal0"/>
                </w:pPr>
              </w:pPrChange>
            </w:pPr>
            <w:ins w:id="1765" w:author="Dmitry Kaptsenel" w:date="2011-07-11T15:14:00Z">
              <w:r w:rsidRPr="00721D02">
                <w:rPr>
                  <w:sz w:val="18"/>
                  <w:szCs w:val="18"/>
                  <w:rPrChange w:id="1766" w:author="Dmitry Kaptsenel" w:date="2011-07-11T15:17:00Z">
                    <w:rPr/>
                  </w:rPrChange>
                </w:rPr>
                <w:t>endif</w:t>
              </w:r>
            </w:ins>
          </w:p>
          <w:p w:rsidR="005056EB" w:rsidRPr="00721D02" w:rsidRDefault="005056EB">
            <w:pPr>
              <w:pStyle w:val="Code"/>
              <w:rPr>
                <w:ins w:id="1767" w:author="Dmitry Kaptsenel" w:date="2011-07-11T15:13:00Z"/>
                <w:sz w:val="18"/>
                <w:szCs w:val="18"/>
                <w:rPrChange w:id="1768" w:author="Dmitry Kaptsenel" w:date="2011-07-11T15:17:00Z">
                  <w:rPr>
                    <w:ins w:id="1769" w:author="Dmitry Kaptsenel" w:date="2011-07-11T15:13:00Z"/>
                  </w:rPr>
                </w:rPrChange>
              </w:rPr>
              <w:pPrChange w:id="1770" w:author="Dmitry Kaptsenel" w:date="2011-07-11T15:13:00Z">
                <w:pPr>
                  <w:pStyle w:val="TableNormal0"/>
                </w:pPr>
              </w:pPrChange>
            </w:pPr>
            <w:ins w:id="1771" w:author="Dmitry Kaptsenel" w:date="2011-07-11T15:13:00Z">
              <w:r w:rsidRPr="00721D02">
                <w:rPr>
                  <w:sz w:val="18"/>
                  <w:szCs w:val="18"/>
                  <w:rPrChange w:id="1772" w:author="Dmitry Kaptsenel" w:date="2011-07-11T15:17:00Z">
                    <w:rPr/>
                  </w:rPrChange>
                </w:rPr>
                <w:t xml:space="preserve">for each other owners </w:t>
              </w:r>
            </w:ins>
          </w:p>
          <w:p w:rsidR="005056EB" w:rsidRPr="00721D02" w:rsidRDefault="005056EB">
            <w:pPr>
              <w:pStyle w:val="Code"/>
              <w:rPr>
                <w:ins w:id="1773" w:author="Dmitry Kaptsenel" w:date="2011-07-11T15:13:00Z"/>
                <w:sz w:val="18"/>
                <w:szCs w:val="18"/>
                <w:rPrChange w:id="1774" w:author="Dmitry Kaptsenel" w:date="2011-07-11T15:17:00Z">
                  <w:rPr>
                    <w:ins w:id="1775" w:author="Dmitry Kaptsenel" w:date="2011-07-11T15:13:00Z"/>
                  </w:rPr>
                </w:rPrChange>
              </w:rPr>
              <w:pPrChange w:id="1776" w:author="Dmitry Kaptsenel" w:date="2011-07-11T15:13:00Z">
                <w:pPr>
                  <w:pStyle w:val="TableNormal0"/>
                </w:pPr>
              </w:pPrChange>
            </w:pPr>
            <w:ins w:id="1777" w:author="Dmitry Kaptsenel" w:date="2011-07-11T15:13:00Z">
              <w:r w:rsidRPr="00721D02">
                <w:rPr>
                  <w:sz w:val="18"/>
                  <w:szCs w:val="18"/>
                  <w:rPrChange w:id="1778" w:author="Dmitry Kaptsenel" w:date="2011-07-11T15:17:00Z">
                    <w:rPr/>
                  </w:rPrChange>
                </w:rPr>
                <w:tab/>
                <w:t xml:space="preserve">Current_Owning_IDevMemObject_Is_Owner := FALSE; </w:t>
              </w:r>
            </w:ins>
          </w:p>
          <w:p w:rsidR="005056EB" w:rsidRPr="00721D02" w:rsidRDefault="005056EB">
            <w:pPr>
              <w:pStyle w:val="Code"/>
              <w:rPr>
                <w:ins w:id="1779" w:author="Dmitry Kaptsenel" w:date="2011-07-11T15:13:00Z"/>
                <w:sz w:val="18"/>
                <w:szCs w:val="18"/>
                <w:rPrChange w:id="1780" w:author="Dmitry Kaptsenel" w:date="2011-07-11T15:17:00Z">
                  <w:rPr>
                    <w:ins w:id="1781" w:author="Dmitry Kaptsenel" w:date="2011-07-11T15:13:00Z"/>
                  </w:rPr>
                </w:rPrChange>
              </w:rPr>
              <w:pPrChange w:id="1782" w:author="Dmitry Kaptsenel" w:date="2011-07-11T15:13:00Z">
                <w:pPr>
                  <w:pStyle w:val="TableNormal0"/>
                </w:pPr>
              </w:pPrChange>
            </w:pPr>
            <w:ins w:id="1783" w:author="Dmitry Kaptsenel" w:date="2011-07-11T15:13:00Z">
              <w:r w:rsidRPr="00721D02">
                <w:rPr>
                  <w:sz w:val="18"/>
                  <w:szCs w:val="18"/>
                  <w:rPrChange w:id="1784" w:author="Dmitry Kaptsenel" w:date="2011-07-11T15:17:00Z">
                    <w:rPr/>
                  </w:rPrChange>
                </w:rPr>
                <w:t xml:space="preserve">end </w:t>
              </w:r>
            </w:ins>
          </w:p>
          <w:p w:rsidR="005056EB" w:rsidRPr="00721D02" w:rsidRDefault="005056EB">
            <w:pPr>
              <w:pStyle w:val="Code"/>
              <w:rPr>
                <w:ins w:id="1785" w:author="Dmitry Kaptsenel" w:date="2011-07-11T15:13:00Z"/>
                <w:sz w:val="18"/>
                <w:szCs w:val="18"/>
                <w:rPrChange w:id="1786" w:author="Dmitry Kaptsenel" w:date="2011-07-11T15:17:00Z">
                  <w:rPr>
                    <w:ins w:id="1787" w:author="Dmitry Kaptsenel" w:date="2011-07-11T15:13:00Z"/>
                  </w:rPr>
                </w:rPrChange>
              </w:rPr>
              <w:pPrChange w:id="1788" w:author="Dmitry Kaptsenel" w:date="2011-07-11T15:13:00Z">
                <w:pPr>
                  <w:pStyle w:val="TableNormal0"/>
                </w:pPr>
              </w:pPrChange>
            </w:pPr>
            <w:ins w:id="1789" w:author="Dmitry Kaptsenel" w:date="2011-07-11T15:13:00Z">
              <w:r w:rsidRPr="00721D02">
                <w:rPr>
                  <w:sz w:val="18"/>
                  <w:szCs w:val="18"/>
                  <w:rPrChange w:id="1790" w:author="Dmitry Kaptsenel" w:date="2011-07-11T15:17:00Z">
                    <w:rPr/>
                  </w:rPrChange>
                </w:rPr>
                <w:t>for each other has-valid-data</w:t>
              </w:r>
            </w:ins>
          </w:p>
          <w:p w:rsidR="005056EB" w:rsidRPr="00721D02" w:rsidRDefault="005056EB">
            <w:pPr>
              <w:pStyle w:val="Code"/>
              <w:rPr>
                <w:ins w:id="1791" w:author="Dmitry Kaptsenel" w:date="2011-07-11T15:13:00Z"/>
                <w:sz w:val="18"/>
                <w:szCs w:val="18"/>
                <w:rPrChange w:id="1792" w:author="Dmitry Kaptsenel" w:date="2011-07-11T15:17:00Z">
                  <w:rPr>
                    <w:ins w:id="1793" w:author="Dmitry Kaptsenel" w:date="2011-07-11T15:13:00Z"/>
                  </w:rPr>
                </w:rPrChange>
              </w:rPr>
              <w:pPrChange w:id="1794" w:author="Dmitry Kaptsenel" w:date="2011-07-11T15:20:00Z">
                <w:pPr>
                  <w:pStyle w:val="TableNormal0"/>
                </w:pPr>
              </w:pPrChange>
            </w:pPr>
            <w:ins w:id="1795" w:author="Dmitry Kaptsenel" w:date="2011-07-11T15:13:00Z">
              <w:r w:rsidRPr="00721D02">
                <w:rPr>
                  <w:sz w:val="18"/>
                  <w:szCs w:val="18"/>
                  <w:rPrChange w:id="1796" w:author="Dmitry Kaptsenel" w:date="2011-07-11T15:17:00Z">
                    <w:rPr/>
                  </w:rPrChange>
                </w:rPr>
                <w:tab/>
              </w:r>
            </w:ins>
            <w:ins w:id="1797" w:author="Dmitry Kaptsenel" w:date="2011-07-11T15:20:00Z">
              <w:r w:rsidR="007B623A">
                <w:rPr>
                  <w:sz w:val="18"/>
                  <w:szCs w:val="18"/>
                </w:rPr>
                <w:t>other</w:t>
              </w:r>
            </w:ins>
            <w:ins w:id="1798" w:author="Dmitry Kaptsenel" w:date="2011-07-11T15:13:00Z">
              <w:r w:rsidRPr="00721D02">
                <w:rPr>
                  <w:sz w:val="18"/>
                  <w:szCs w:val="18"/>
                  <w:rPrChange w:id="1799" w:author="Dmitry Kaptsenel" w:date="2011-07-11T15:17:00Z">
                    <w:rPr/>
                  </w:rPrChange>
                </w:rPr>
                <w:t>_IDevMemObject::Invalidate();</w:t>
              </w:r>
            </w:ins>
          </w:p>
          <w:p w:rsidR="005056EB" w:rsidRPr="00721D02" w:rsidRDefault="005056EB">
            <w:pPr>
              <w:pStyle w:val="Code"/>
              <w:rPr>
                <w:ins w:id="1800" w:author="Dmitry Kaptsenel" w:date="2011-07-11T15:13:00Z"/>
                <w:sz w:val="18"/>
                <w:szCs w:val="18"/>
                <w:rPrChange w:id="1801" w:author="Dmitry Kaptsenel" w:date="2011-07-11T15:17:00Z">
                  <w:rPr>
                    <w:ins w:id="1802" w:author="Dmitry Kaptsenel" w:date="2011-07-11T15:13:00Z"/>
                  </w:rPr>
                </w:rPrChange>
              </w:rPr>
              <w:pPrChange w:id="1803" w:author="Dmitry Kaptsenel" w:date="2011-07-11T15:20:00Z">
                <w:pPr>
                  <w:pStyle w:val="TableNormal0"/>
                </w:pPr>
              </w:pPrChange>
            </w:pPr>
            <w:ins w:id="1804" w:author="Dmitry Kaptsenel" w:date="2011-07-11T15:13:00Z">
              <w:r w:rsidRPr="00721D02">
                <w:rPr>
                  <w:sz w:val="18"/>
                  <w:szCs w:val="18"/>
                  <w:rPrChange w:id="1805" w:author="Dmitry Kaptsenel" w:date="2011-07-11T15:17:00Z">
                    <w:rPr/>
                  </w:rPrChange>
                </w:rPr>
                <w:tab/>
              </w:r>
            </w:ins>
            <w:ins w:id="1806" w:author="Dmitry Kaptsenel" w:date="2011-07-11T15:20:00Z">
              <w:r w:rsidR="007B623A">
                <w:rPr>
                  <w:sz w:val="18"/>
                  <w:szCs w:val="18"/>
                </w:rPr>
                <w:t>other</w:t>
              </w:r>
            </w:ins>
            <w:ins w:id="1807" w:author="Dmitry Kaptsenel" w:date="2011-07-11T15:13:00Z">
              <w:r w:rsidRPr="00721D02">
                <w:rPr>
                  <w:sz w:val="18"/>
                  <w:szCs w:val="18"/>
                  <w:rPrChange w:id="1808" w:author="Dmitry Kaptsenel" w:date="2011-07-11T15:17:00Z">
                    <w:rPr/>
                  </w:rPrChange>
                </w:rPr>
                <w:t>_IDevMemObject_Has_Valid_Data := FALSE;</w:t>
              </w:r>
            </w:ins>
          </w:p>
          <w:p w:rsidR="005056EB" w:rsidRPr="00721D02" w:rsidRDefault="005056EB">
            <w:pPr>
              <w:pStyle w:val="Code"/>
              <w:rPr>
                <w:ins w:id="1809" w:author="Dmitry Kaptsenel" w:date="2011-07-11T15:13:00Z"/>
                <w:sz w:val="18"/>
                <w:szCs w:val="18"/>
                <w:rPrChange w:id="1810" w:author="Dmitry Kaptsenel" w:date="2011-07-11T15:17:00Z">
                  <w:rPr>
                    <w:ins w:id="1811" w:author="Dmitry Kaptsenel" w:date="2011-07-11T15:13:00Z"/>
                  </w:rPr>
                </w:rPrChange>
              </w:rPr>
              <w:pPrChange w:id="1812" w:author="Dmitry Kaptsenel" w:date="2011-07-11T15:13:00Z">
                <w:pPr>
                  <w:pStyle w:val="TableNormal0"/>
                </w:pPr>
              </w:pPrChange>
            </w:pPr>
            <w:ins w:id="1813" w:author="Dmitry Kaptsenel" w:date="2011-07-11T15:13:00Z">
              <w:r w:rsidRPr="00721D02">
                <w:rPr>
                  <w:sz w:val="18"/>
                  <w:szCs w:val="18"/>
                  <w:rPrChange w:id="1814" w:author="Dmitry Kaptsenel" w:date="2011-07-11T15:17:00Z">
                    <w:rPr/>
                  </w:rPrChange>
                </w:rPr>
                <w:t xml:space="preserve">end </w:t>
              </w:r>
            </w:ins>
          </w:p>
          <w:p w:rsidR="005056EB" w:rsidRPr="00721D02" w:rsidRDefault="005056EB">
            <w:pPr>
              <w:pStyle w:val="Code"/>
              <w:rPr>
                <w:ins w:id="1815" w:author="Dmitry Kaptsenel" w:date="2011-07-11T15:13:00Z"/>
                <w:sz w:val="18"/>
                <w:szCs w:val="18"/>
                <w:rPrChange w:id="1816" w:author="Dmitry Kaptsenel" w:date="2011-07-11T15:17:00Z">
                  <w:rPr>
                    <w:ins w:id="1817" w:author="Dmitry Kaptsenel" w:date="2011-07-11T15:13:00Z"/>
                  </w:rPr>
                </w:rPrChange>
              </w:rPr>
              <w:pPrChange w:id="1818" w:author="Dmitry Kaptsenel" w:date="2011-07-11T15:13:00Z">
                <w:pPr>
                  <w:pStyle w:val="TableNormal0"/>
                </w:pPr>
              </w:pPrChange>
            </w:pPr>
            <w:ins w:id="1819" w:author="Dmitry Kaptsenel" w:date="2011-07-11T15:13:00Z">
              <w:r w:rsidRPr="00721D02">
                <w:rPr>
                  <w:sz w:val="18"/>
                  <w:szCs w:val="18"/>
                  <w:rPrChange w:id="1820" w:author="Dmitry Kaptsenel" w:date="2011-07-11T15:17:00Z">
                    <w:rPr/>
                  </w:rPrChange>
                </w:rPr>
                <w:t>New_Owning_IDevMemObject_Is_Owner := TRUE;</w:t>
              </w:r>
            </w:ins>
          </w:p>
          <w:p w:rsidR="005056EB" w:rsidRPr="00362933" w:rsidRDefault="005056EB" w:rsidP="00FD0F94">
            <w:pPr>
              <w:pStyle w:val="TableNormal0"/>
              <w:rPr>
                <w:ins w:id="1821" w:author="Dmitry Kaptsenel" w:date="2011-07-11T15:11:00Z"/>
              </w:rPr>
            </w:pPr>
          </w:p>
        </w:tc>
      </w:tr>
    </w:tbl>
    <w:p w:rsidR="003013FB" w:rsidDel="000F474A" w:rsidRDefault="003013FB">
      <w:pPr>
        <w:rPr>
          <w:del w:id="1822" w:author="Dmitry Kaptsenel" w:date="2011-07-11T15:15:00Z"/>
        </w:rPr>
      </w:pPr>
      <w:bookmarkStart w:id="1823" w:name="_Toc298165568"/>
      <w:bookmarkStart w:id="1824" w:name="_Toc298167578"/>
      <w:bookmarkEnd w:id="1823"/>
      <w:bookmarkEnd w:id="1824"/>
    </w:p>
    <w:p w:rsidR="00A94019" w:rsidRDefault="00470ED2">
      <w:pPr>
        <w:pStyle w:val="Heading3"/>
      </w:pPr>
      <w:bookmarkStart w:id="1825" w:name="_Toc292282749"/>
      <w:bookmarkStart w:id="1826" w:name="_Toc292282839"/>
      <w:bookmarkStart w:id="1827" w:name="_Toc292287686"/>
      <w:bookmarkStart w:id="1828" w:name="_Toc292282750"/>
      <w:bookmarkStart w:id="1829" w:name="_Toc292282840"/>
      <w:bookmarkStart w:id="1830" w:name="_Toc292287687"/>
      <w:bookmarkStart w:id="1831" w:name="_Toc298167579"/>
      <w:bookmarkEnd w:id="1825"/>
      <w:bookmarkEnd w:id="1826"/>
      <w:bookmarkEnd w:id="1827"/>
      <w:bookmarkEnd w:id="1828"/>
      <w:bookmarkEnd w:id="1829"/>
      <w:bookmarkEnd w:id="1830"/>
      <w:r>
        <w:t>Sub-buffers support in Device Agent</w:t>
      </w:r>
      <w:bookmarkEnd w:id="1831"/>
    </w:p>
    <w:p w:rsidR="00A94019" w:rsidRDefault="00C76E4D">
      <w:pPr>
        <w:keepNext/>
      </w:pPr>
      <w:r>
        <w:t>MIC Device Memory Object class (IDevMemObject)</w:t>
      </w:r>
      <w:r w:rsidR="00E24643">
        <w:t xml:space="preserve"> should expose API for sub-buffers support. </w:t>
      </w:r>
    </w:p>
    <w:p w:rsidR="00A94019" w:rsidRDefault="00B137A4">
      <w:pPr>
        <w:keepNext/>
      </w:pPr>
      <w:r>
        <w:rPr>
          <w:b/>
          <w:bCs/>
          <w:highlight w:val="yellow"/>
          <w:u w:val="single"/>
        </w:rPr>
        <w:t>ASSUMPTION2</w:t>
      </w:r>
      <w:r w:rsidR="00E24643" w:rsidRPr="00FE5A01">
        <w:rPr>
          <w:b/>
          <w:bCs/>
          <w:highlight w:val="yellow"/>
          <w:u w:val="single"/>
        </w:rPr>
        <w:t>:</w:t>
      </w:r>
      <w:r w:rsidR="00E24643" w:rsidRPr="00FE5A01">
        <w:t xml:space="preserve"> </w:t>
      </w:r>
      <w:bookmarkStart w:id="1832" w:name="ASSUMPTION2"/>
      <w:r w:rsidR="00E24643" w:rsidRPr="00FE5A01">
        <w:rPr>
          <w:i/>
          <w:iCs/>
        </w:rPr>
        <w:t xml:space="preserve">Current proposal assumes that all devices can create OpenCL Buffers with </w:t>
      </w:r>
      <w:r w:rsidR="005F7988">
        <w:rPr>
          <w:i/>
          <w:iCs/>
        </w:rPr>
        <w:t>given Backing Store</w:t>
      </w:r>
      <w:r w:rsidR="00A45916">
        <w:rPr>
          <w:i/>
          <w:iCs/>
        </w:rPr>
        <w:t xml:space="preserve"> that is managed by OpenCL Runtime</w:t>
      </w:r>
      <w:r w:rsidR="00E24643" w:rsidRPr="00FE5A01">
        <w:rPr>
          <w:i/>
          <w:iCs/>
        </w:rPr>
        <w:t>.</w:t>
      </w:r>
      <w:bookmarkEnd w:id="1832"/>
    </w:p>
    <w:p w:rsidR="00E24643" w:rsidRDefault="007E26C0">
      <w:pPr>
        <w:keepNext/>
      </w:pPr>
      <w:r>
        <w:rPr>
          <w:b/>
          <w:bCs/>
          <w:highlight w:val="yellow"/>
          <w:u w:val="single"/>
        </w:rPr>
        <w:t>REQUIREMENT7</w:t>
      </w:r>
      <w:r w:rsidR="00E24643" w:rsidRPr="000F09F7">
        <w:rPr>
          <w:b/>
          <w:bCs/>
          <w:highlight w:val="yellow"/>
          <w:u w:val="single"/>
        </w:rPr>
        <w:t>:</w:t>
      </w:r>
      <w:r w:rsidR="00E24643" w:rsidRPr="000F09F7">
        <w:t xml:space="preserve"> </w:t>
      </w:r>
      <w:bookmarkStart w:id="1833" w:name="REQUIREMENT7"/>
      <w:r w:rsidR="00E24643" w:rsidRPr="000F09F7">
        <w:rPr>
          <w:i/>
          <w:iCs/>
        </w:rPr>
        <w:t>Follows is a proposal for sub-buffers support methods in Device Agent:</w:t>
      </w:r>
      <w:bookmarkEnd w:id="1833"/>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10"/>
        <w:gridCol w:w="6786"/>
      </w:tblGrid>
      <w:tr w:rsidR="00C76E4D" w:rsidTr="00C76E4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10" w:type="dxa"/>
          </w:tcPr>
          <w:p w:rsidR="00E24643" w:rsidRPr="00823671" w:rsidRDefault="00E24643" w:rsidP="00567268">
            <w:pPr>
              <w:pStyle w:val="TableNormal0"/>
              <w:keepNext/>
            </w:pPr>
            <w:r w:rsidRPr="00823671">
              <w:t>Method</w:t>
            </w:r>
          </w:p>
        </w:tc>
        <w:tc>
          <w:tcPr>
            <w:tcW w:w="6786" w:type="dxa"/>
          </w:tcPr>
          <w:p w:rsidR="00E24643" w:rsidRPr="00823671" w:rsidRDefault="00E24643" w:rsidP="00567268">
            <w:pPr>
              <w:pStyle w:val="TableNormal0"/>
              <w:keepNext/>
              <w:jc w:val="center"/>
              <w:cnfStyle w:val="100000000000" w:firstRow="1" w:lastRow="0" w:firstColumn="0" w:lastColumn="0" w:oddVBand="0" w:evenVBand="0" w:oddHBand="0" w:evenHBand="0" w:firstRowFirstColumn="0" w:firstRowLastColumn="0" w:lastRowFirstColumn="0" w:lastRowLastColumn="0"/>
            </w:pPr>
            <w:r>
              <w:t>Description</w:t>
            </w:r>
          </w:p>
        </w:tc>
      </w:tr>
      <w:tr w:rsidR="00C76E4D" w:rsidTr="003F6B5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tcPr>
          <w:p w:rsidR="00E24643" w:rsidRDefault="00C76E4D">
            <w:pPr>
              <w:pStyle w:val="TableNormal0"/>
              <w:rPr>
                <w:b w:val="0"/>
                <w:bCs w:val="0"/>
                <w:i/>
                <w:iCs/>
              </w:rPr>
            </w:pPr>
            <w:r w:rsidRPr="003F6B57">
              <w:rPr>
                <w:b w:val="0"/>
                <w:bCs w:val="0"/>
                <w:i/>
                <w:iCs/>
              </w:rPr>
              <w:t>IDevMemObject</w:t>
            </w:r>
            <w:r>
              <w:rPr>
                <w:i/>
                <w:iCs/>
              </w:rPr>
              <w:t>::</w:t>
            </w:r>
            <w:r w:rsidR="00E24643">
              <w:rPr>
                <w:i/>
                <w:iCs/>
              </w:rPr>
              <w:t>CreateSubBuffer()</w:t>
            </w:r>
          </w:p>
        </w:tc>
        <w:tc>
          <w:tcPr>
            <w:tcW w:w="6786" w:type="dxa"/>
            <w:tcBorders>
              <w:top w:val="none" w:sz="0" w:space="0" w:color="auto"/>
              <w:bottom w:val="none" w:sz="0" w:space="0" w:color="auto"/>
              <w:right w:val="none" w:sz="0" w:space="0" w:color="auto"/>
            </w:tcBorders>
          </w:tcPr>
          <w:p w:rsidR="00E24643" w:rsidRPr="002105B0" w:rsidRDefault="00C76E4D" w:rsidP="003F6B57">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Creates Sub Buffer from the current Buffer. Returns the new instance of the IDevMemObject specific for this Sub Buffer. Original Device Memory Object should increase its reference counter to ensure its existence until at least one of its sub buffers exists. The new IDevMemObject may not support creating internal sub buffers.</w:t>
            </w:r>
          </w:p>
        </w:tc>
      </w:tr>
      <w:tr w:rsidR="00C76E4D" w:rsidTr="00C76E4D">
        <w:trPr>
          <w:cantSplit/>
        </w:trPr>
        <w:tc>
          <w:tcPr>
            <w:cnfStyle w:val="001000000000" w:firstRow="0" w:lastRow="0" w:firstColumn="1" w:lastColumn="0" w:oddVBand="0" w:evenVBand="0" w:oddHBand="0" w:evenHBand="0" w:firstRowFirstColumn="0" w:firstRowLastColumn="0" w:lastRowFirstColumn="0" w:lastRowLastColumn="0"/>
            <w:tcW w:w="3510" w:type="dxa"/>
          </w:tcPr>
          <w:p w:rsidR="00E24643" w:rsidRPr="00CA5128" w:rsidRDefault="00C76E4D" w:rsidP="00655ECB">
            <w:pPr>
              <w:pStyle w:val="TableNormal0"/>
              <w:rPr>
                <w:i/>
                <w:iCs/>
              </w:rPr>
            </w:pPr>
            <w:r w:rsidRPr="003F6B57">
              <w:rPr>
                <w:i/>
                <w:iCs/>
              </w:rPr>
              <w:t>IDevMemObject</w:t>
            </w:r>
            <w:r>
              <w:rPr>
                <w:i/>
                <w:iCs/>
              </w:rPr>
              <w:t>::Release()</w:t>
            </w:r>
          </w:p>
        </w:tc>
        <w:tc>
          <w:tcPr>
            <w:tcW w:w="6786" w:type="dxa"/>
          </w:tcPr>
          <w:p w:rsidR="00E24643" w:rsidRPr="00636335" w:rsidRDefault="00C76E4D" w:rsidP="00655ECB">
            <w:pPr>
              <w:pStyle w:val="TableNormal0"/>
              <w:cnfStyle w:val="000000000000" w:firstRow="0" w:lastRow="0" w:firstColumn="0" w:lastColumn="0" w:oddVBand="0" w:evenVBand="0" w:oddHBand="0" w:evenHBand="0" w:firstRowFirstColumn="0" w:firstRowLastColumn="0" w:lastRowFirstColumn="0" w:lastRowLastColumn="0"/>
            </w:pPr>
            <w:r>
              <w:t>Remove sub buffer object and decrease owning buffers reference count.</w:t>
            </w:r>
          </w:p>
        </w:tc>
      </w:tr>
    </w:tbl>
    <w:p w:rsidR="00E24643" w:rsidRDefault="00E24643" w:rsidP="00E24643">
      <w:pPr>
        <w:keepNext/>
      </w:pPr>
    </w:p>
    <w:p w:rsidR="00ED5802" w:rsidRDefault="00EE51E7">
      <w:pPr>
        <w:keepNext/>
      </w:pPr>
      <w:r>
        <w:t xml:space="preserve">The only OpenCL implementation entity that has ownership and displacement knowledge about all buffer and sub-buffers in system is OpenCL Runtime itself. </w:t>
      </w:r>
      <w:r w:rsidR="00FA7E40">
        <w:t>Runtime should take required actions to synchronize data when user performs any action that may modify buffer or its sub-buffers.</w:t>
      </w:r>
      <w:ins w:id="1834" w:author="Dmitry Kaptsenel" w:date="2011-07-11T15:23:00Z">
        <w:r w:rsidR="00ED5802">
          <w:t xml:space="preserve"> </w:t>
        </w:r>
      </w:ins>
      <w:ins w:id="1835" w:author="Dmitry Kaptsenel" w:date="2011-07-11T15:24:00Z">
        <w:r w:rsidR="00ED5802">
          <w:t xml:space="preserve">Data validity in sub-buffers and management should follow the same principles as described in paragraph </w:t>
        </w:r>
      </w:ins>
      <w:ins w:id="1836" w:author="Dmitry Kaptsenel" w:date="2011-07-11T15:25:00Z">
        <w:r w:rsidR="00ED5802">
          <w:fldChar w:fldCharType="begin"/>
        </w:r>
        <w:r w:rsidR="00ED5802">
          <w:instrText xml:space="preserve"> REF _Ref298161238 \w \h </w:instrText>
        </w:r>
      </w:ins>
      <w:r w:rsidR="00ED5802">
        <w:fldChar w:fldCharType="separate"/>
      </w:r>
      <w:ins w:id="1837" w:author="Dmitry Kaptsenel" w:date="2011-07-11T17:10:00Z">
        <w:r w:rsidR="006F596B">
          <w:rPr>
            <w:rFonts w:hint="eastAsia"/>
            <w:cs/>
          </w:rPr>
          <w:t>‎</w:t>
        </w:r>
        <w:r w:rsidR="006F596B">
          <w:t>4.7.3</w:t>
        </w:r>
      </w:ins>
      <w:ins w:id="1838" w:author="Dmitry Kaptsenel" w:date="2011-07-11T15:25:00Z">
        <w:r w:rsidR="00ED5802">
          <w:fldChar w:fldCharType="end"/>
        </w:r>
        <w:r w:rsidR="00ED5802">
          <w:t>.</w:t>
        </w:r>
      </w:ins>
    </w:p>
    <w:p w:rsidR="00A87FC6" w:rsidRPr="00A87FC6" w:rsidRDefault="00A87FC6" w:rsidP="00A87FC6">
      <w:pPr>
        <w:pStyle w:val="Heading3"/>
      </w:pPr>
      <w:bookmarkStart w:id="1839" w:name="_Toc298167580"/>
      <w:r>
        <w:t>MIC Device Agent Buffers Implementation Considerations</w:t>
      </w:r>
      <w:bookmarkEnd w:id="1839"/>
      <w:r>
        <w:t xml:space="preserve"> </w:t>
      </w:r>
    </w:p>
    <w:p w:rsidR="00D1521D" w:rsidRDefault="001B6A2B" w:rsidP="001B6A2B">
      <w:r>
        <w:t xml:space="preserve">OpenCL Device buffers are large data sequences that are allocated on host and filled and moved between devices and host during OpenCL kernels execution. </w:t>
      </w:r>
    </w:p>
    <w:p w:rsidR="00475065" w:rsidRDefault="001B6A2B">
      <w:pPr>
        <w:pStyle w:val="ListParagraph"/>
        <w:numPr>
          <w:ilvl w:val="0"/>
          <w:numId w:val="19"/>
        </w:numPr>
        <w:spacing w:before="0" w:beforeAutospacing="0"/>
      </w:pPr>
      <w:r>
        <w:t>MIC buffers are going to be implemented solely on top of COI Buffers created “from memory”</w:t>
      </w:r>
      <w:r w:rsidR="00BB5FEC">
        <w:t xml:space="preserve"> </w:t>
      </w:r>
      <w:r w:rsidR="008D1136" w:rsidRPr="003F6B57">
        <w:rPr>
          <w:i/>
          <w:iCs/>
        </w:rPr>
        <w:t xml:space="preserve">(“from Memory” is a COI term which means that backing host memory for host mappings is allocated by OpenCL Runtime (buffer </w:t>
      </w:r>
      <w:r w:rsidR="008D1136">
        <w:rPr>
          <w:i/>
          <w:iCs/>
        </w:rPr>
        <w:t>Backing Store</w:t>
      </w:r>
      <w:r w:rsidR="008D1136" w:rsidRPr="003F6B57">
        <w:rPr>
          <w:i/>
          <w:iCs/>
        </w:rPr>
        <w:t>) and not by COI itself)</w:t>
      </w:r>
      <w:r>
        <w:t xml:space="preserve">. Reason for using “from memory” </w:t>
      </w:r>
      <w:r w:rsidR="002F258E">
        <w:t>buffers:</w:t>
      </w:r>
    </w:p>
    <w:p w:rsidR="00D1521D" w:rsidRDefault="00D1521D" w:rsidP="00253BFA">
      <w:pPr>
        <w:pStyle w:val="ListParagraph"/>
        <w:numPr>
          <w:ilvl w:val="1"/>
          <w:numId w:val="19"/>
        </w:numPr>
        <w:spacing w:before="0" w:beforeAutospacing="0"/>
      </w:pPr>
      <w:r>
        <w:t>Creating COI buffer “from memory” uses current memory filling as initial data</w:t>
      </w:r>
    </w:p>
    <w:p w:rsidR="00D1521D" w:rsidRDefault="00D1521D" w:rsidP="00253BFA">
      <w:pPr>
        <w:pStyle w:val="ListParagraph"/>
        <w:numPr>
          <w:ilvl w:val="1"/>
          <w:numId w:val="19"/>
        </w:numPr>
        <w:spacing w:before="0" w:beforeAutospacing="0"/>
      </w:pPr>
      <w:r>
        <w:t>Mapping of such buffer on host updates memory content in place and this data remain after unmap() operation and even COI Buffer removal.</w:t>
      </w:r>
    </w:p>
    <w:p w:rsidR="00D1521D" w:rsidRDefault="00D1521D" w:rsidP="00253BFA">
      <w:pPr>
        <w:pStyle w:val="ListParagraph"/>
        <w:numPr>
          <w:ilvl w:val="1"/>
          <w:numId w:val="19"/>
        </w:numPr>
        <w:spacing w:before="0" w:beforeAutospacing="0"/>
      </w:pPr>
      <w:r>
        <w:t>As any buffer op on such buffers will update known-in-advance memory region, implementation of OpenCL APIs that has to return pointer to the data yet before operation invocation (ex. clEnqueueMapBuffer) may be greatly simplified.</w:t>
      </w:r>
    </w:p>
    <w:p w:rsidR="00F50FFC" w:rsidDel="002555E9" w:rsidRDefault="00F50FFC" w:rsidP="00253BFA">
      <w:pPr>
        <w:pStyle w:val="ListParagraph"/>
        <w:numPr>
          <w:ilvl w:val="1"/>
          <w:numId w:val="19"/>
        </w:numPr>
        <w:spacing w:before="0" w:beforeAutospacing="0"/>
        <w:rPr>
          <w:del w:id="1840" w:author="Dmitry Kaptsenel" w:date="2011-07-11T15:27:00Z"/>
        </w:rPr>
      </w:pPr>
      <w:del w:id="1841" w:author="Dmitry Kaptsenel" w:date="2011-07-11T15:27:00Z">
        <w:r w:rsidDel="002555E9">
          <w:delText>COI does not guarantee that mapping of not “from memory” buffers will always be done to the same virtual memory range on the host. This means that not “from memory” buffers cannot be used for sub-buffers emulation.</w:delText>
        </w:r>
      </w:del>
    </w:p>
    <w:p w:rsidR="0001163C" w:rsidRDefault="0001163C" w:rsidP="00253BFA">
      <w:pPr>
        <w:pStyle w:val="ListParagraph"/>
        <w:numPr>
          <w:ilvl w:val="0"/>
          <w:numId w:val="19"/>
        </w:numPr>
        <w:spacing w:after="0" w:afterAutospacing="0"/>
      </w:pPr>
      <w:r>
        <w:t xml:space="preserve">COI supports buffer-related Quality-of-Service feature that allows reservation of maximum required buffer memory space on the device at application startup. This allows avoiding buffer memory shortage during application execution </w:t>
      </w:r>
      <w:r w:rsidR="00096507">
        <w:t xml:space="preserve">because of other OpenCL, Offloaded or Graphic applications sharing the same MIC device. This also allows buffer space accounting and buffers swapping support. </w:t>
      </w:r>
    </w:p>
    <w:p w:rsidR="00096507" w:rsidRDefault="00096507" w:rsidP="00EB688E">
      <w:pPr>
        <w:spacing w:after="0"/>
        <w:ind w:left="720"/>
      </w:pPr>
      <w:r>
        <w:t>MIC OpenCL Device Agent will always use this feature.</w:t>
      </w:r>
    </w:p>
    <w:p w:rsidR="00B80423" w:rsidRDefault="00E7381C">
      <w:pPr>
        <w:pStyle w:val="ListParagraph"/>
        <w:numPr>
          <w:ilvl w:val="0"/>
          <w:numId w:val="19"/>
        </w:numPr>
        <w:spacing w:before="0" w:beforeAutospacing="0" w:after="0" w:afterAutospacing="0"/>
      </w:pPr>
      <w:r w:rsidRPr="003F6B57">
        <w:rPr>
          <w:b/>
          <w:bCs/>
          <w:highlight w:val="yellow"/>
          <w:u w:val="single"/>
        </w:rPr>
        <w:t>OPEN13:</w:t>
      </w:r>
      <w:r>
        <w:t xml:space="preserve"> </w:t>
      </w:r>
      <w:bookmarkStart w:id="1842" w:name="OPEN31"/>
      <w:r w:rsidR="00B80423" w:rsidRPr="003F6B57">
        <w:rPr>
          <w:i/>
          <w:iCs/>
        </w:rPr>
        <w:t xml:space="preserve">COI supports </w:t>
      </w:r>
      <w:r w:rsidRPr="003F6B57">
        <w:rPr>
          <w:i/>
          <w:iCs/>
        </w:rPr>
        <w:t>4</w:t>
      </w:r>
      <w:r w:rsidR="00B80423" w:rsidRPr="003F6B57">
        <w:rPr>
          <w:i/>
          <w:iCs/>
        </w:rPr>
        <w:t xml:space="preserve"> variants of buffers</w:t>
      </w:r>
      <w:bookmarkEnd w:id="1842"/>
      <w:r w:rsidR="00B80423">
        <w:t>:</w:t>
      </w:r>
    </w:p>
    <w:p w:rsidR="00B80423" w:rsidRDefault="00B80423" w:rsidP="00253BFA">
      <w:pPr>
        <w:pStyle w:val="ListParagraph"/>
        <w:numPr>
          <w:ilvl w:val="1"/>
          <w:numId w:val="19"/>
        </w:numPr>
      </w:pPr>
      <w:r>
        <w:t>Normal – subject for DMA/CPU usage for copying</w:t>
      </w:r>
    </w:p>
    <w:p w:rsidR="00B80423" w:rsidRDefault="00B80423" w:rsidP="00253BFA">
      <w:pPr>
        <w:pStyle w:val="ListParagraph"/>
        <w:numPr>
          <w:ilvl w:val="1"/>
          <w:numId w:val="19"/>
        </w:numPr>
      </w:pPr>
      <w:r>
        <w:t>Pinned – based on PCI aperture approach</w:t>
      </w:r>
    </w:p>
    <w:p w:rsidR="00B80423" w:rsidRDefault="00B80423" w:rsidP="00253BFA">
      <w:pPr>
        <w:pStyle w:val="ListParagraph"/>
        <w:numPr>
          <w:ilvl w:val="1"/>
          <w:numId w:val="19"/>
        </w:numPr>
        <w:spacing w:after="0" w:afterAutospacing="0"/>
      </w:pPr>
      <w:r>
        <w:t xml:space="preserve">Streaming – versioned buffers tuned for data pipelining </w:t>
      </w:r>
    </w:p>
    <w:p w:rsidR="00E7381C" w:rsidRDefault="00E7381C" w:rsidP="00253BFA">
      <w:pPr>
        <w:pStyle w:val="ListParagraph"/>
        <w:numPr>
          <w:ilvl w:val="1"/>
          <w:numId w:val="19"/>
        </w:numPr>
        <w:spacing w:after="0" w:afterAutospacing="0"/>
      </w:pPr>
      <w:r w:rsidRPr="003F6B57">
        <w:rPr>
          <w:highlight w:val="yellow"/>
        </w:rPr>
        <w:t>Relaxed</w:t>
      </w:r>
      <w:r>
        <w:t xml:space="preserve"> – Normal buffer with relaxed ownership rules, tuned for OpenCL</w:t>
      </w:r>
      <w:ins w:id="1843" w:author="Dmitry Kaptsenel" w:date="2011-07-11T15:27:00Z">
        <w:r w:rsidR="002555E9">
          <w:t xml:space="preserve">. </w:t>
        </w:r>
      </w:ins>
    </w:p>
    <w:p w:rsidR="00B80423" w:rsidRDefault="00B80423" w:rsidP="00096507">
      <w:pPr>
        <w:spacing w:after="0"/>
        <w:ind w:left="720"/>
      </w:pPr>
      <w:r>
        <w:t xml:space="preserve">COI supports also enforcing of same virtual address </w:t>
      </w:r>
      <w:r w:rsidR="0033687C">
        <w:t xml:space="preserve">(VA) </w:t>
      </w:r>
      <w:r>
        <w:t xml:space="preserve">for the given buffer on host and all devices. </w:t>
      </w:r>
    </w:p>
    <w:p w:rsidR="00B80423" w:rsidRDefault="0033687C">
      <w:pPr>
        <w:spacing w:after="0"/>
        <w:ind w:left="720"/>
        <w:rPr>
          <w:ins w:id="1844" w:author="Dmitry Kaptsenel" w:date="2011-07-11T15:31:00Z"/>
        </w:rPr>
      </w:pPr>
      <w:r>
        <w:t xml:space="preserve">MIC OpenCL Device Agent will use only </w:t>
      </w:r>
      <w:r w:rsidR="00E7381C" w:rsidRPr="003F6B57">
        <w:rPr>
          <w:highlight w:val="yellow"/>
        </w:rPr>
        <w:t>Relaxed</w:t>
      </w:r>
      <w:r w:rsidR="00E7381C">
        <w:t xml:space="preserve"> </w:t>
      </w:r>
      <w:r>
        <w:t>buffers without enforcing of same VA as this is the bare minimum required by OpenCL spec for now.</w:t>
      </w:r>
    </w:p>
    <w:p w:rsidR="00C5748C" w:rsidRDefault="00C5748C">
      <w:pPr>
        <w:spacing w:after="0"/>
        <w:ind w:left="720"/>
        <w:rPr>
          <w:ins w:id="1845" w:author="Dmitry Kaptsenel" w:date="2011-07-11T15:31:00Z"/>
        </w:rPr>
      </w:pPr>
      <w:ins w:id="1846" w:author="Dmitry Kaptsenel" w:date="2011-07-11T15:31:00Z">
        <w:r>
          <w:t>Relaxed COI buffers properties:</w:t>
        </w:r>
      </w:ins>
    </w:p>
    <w:p w:rsidR="00C5748C" w:rsidRDefault="00C5748C">
      <w:pPr>
        <w:pStyle w:val="ListParagraph"/>
        <w:numPr>
          <w:ilvl w:val="1"/>
          <w:numId w:val="19"/>
        </w:numPr>
        <w:spacing w:before="0" w:beforeAutospacing="0"/>
        <w:ind w:left="1434" w:hanging="357"/>
        <w:rPr>
          <w:ins w:id="1847" w:author="Dmitry Kaptsenel" w:date="2011-07-11T15:32:00Z"/>
        </w:rPr>
        <w:pPrChange w:id="1848" w:author="Dmitry Kaptsenel" w:date="2011-07-11T15:35:00Z">
          <w:pPr>
            <w:spacing w:after="0"/>
            <w:ind w:left="720"/>
          </w:pPr>
        </w:pPrChange>
      </w:pPr>
      <w:ins w:id="1849" w:author="Dmitry Kaptsenel" w:date="2011-07-11T15:31:00Z">
        <w:r>
          <w:t xml:space="preserve">Support multiple ownership </w:t>
        </w:r>
      </w:ins>
      <w:ins w:id="1850" w:author="Dmitry Kaptsenel" w:date="2011-07-11T15:32:00Z">
        <w:r>
          <w:t>scenarios</w:t>
        </w:r>
      </w:ins>
      <w:ins w:id="1851" w:author="Dmitry Kaptsenel" w:date="2011-07-11T15:31:00Z">
        <w:r>
          <w:t xml:space="preserve"> when di</w:t>
        </w:r>
      </w:ins>
      <w:ins w:id="1852" w:author="Dmitry Kaptsenel" w:date="2011-07-11T15:32:00Z">
        <w:r>
          <w:t>fferent MIC devices and host has local copies with different data.</w:t>
        </w:r>
      </w:ins>
      <w:ins w:id="1853" w:author="Dmitry Kaptsenel" w:date="2011-07-11T15:33:00Z">
        <w:r>
          <w:t xml:space="preserve"> COI </w:t>
        </w:r>
      </w:ins>
      <w:ins w:id="1854" w:author="Dmitry Kaptsenel" w:date="2011-07-11T15:34:00Z">
        <w:r>
          <w:t>never</w:t>
        </w:r>
      </w:ins>
      <w:ins w:id="1855" w:author="Dmitry Kaptsenel" w:date="2011-07-11T15:33:00Z">
        <w:r>
          <w:t xml:space="preserve"> enforce</w:t>
        </w:r>
      </w:ins>
      <w:ins w:id="1856" w:author="Dmitry Kaptsenel" w:date="2011-07-11T15:34:00Z">
        <w:r>
          <w:t>s</w:t>
        </w:r>
      </w:ins>
      <w:ins w:id="1857" w:author="Dmitry Kaptsenel" w:date="2011-07-11T15:33:00Z">
        <w:r>
          <w:t xml:space="preserve"> sequential execution </w:t>
        </w:r>
      </w:ins>
      <w:ins w:id="1858" w:author="Dmitry Kaptsenel" w:date="2011-07-11T15:34:00Z">
        <w:r>
          <w:t>of run-functions because of</w:t>
        </w:r>
      </w:ins>
      <w:ins w:id="1859" w:author="Dmitry Kaptsenel" w:date="2011-07-11T15:33:00Z">
        <w:r>
          <w:t xml:space="preserve"> Relaxed buffers</w:t>
        </w:r>
      </w:ins>
      <w:ins w:id="1860" w:author="Dmitry Kaptsenel" w:date="2011-07-11T15:34:00Z">
        <w:r>
          <w:t xml:space="preserve"> dependencies.</w:t>
        </w:r>
      </w:ins>
    </w:p>
    <w:p w:rsidR="002555E9" w:rsidRDefault="00C5748C">
      <w:pPr>
        <w:pStyle w:val="ListParagraph"/>
        <w:numPr>
          <w:ilvl w:val="1"/>
          <w:numId w:val="19"/>
        </w:numPr>
        <w:spacing w:after="0"/>
        <w:pPrChange w:id="1861" w:author="Dmitry Kaptsenel" w:date="2011-07-11T15:34:00Z">
          <w:pPr>
            <w:spacing w:after="0"/>
            <w:ind w:left="720"/>
          </w:pPr>
        </w:pPrChange>
      </w:pPr>
      <w:ins w:id="1862" w:author="Dmitry Kaptsenel" w:date="2011-07-11T15:34:00Z">
        <w:r>
          <w:t xml:space="preserve">Added </w:t>
        </w:r>
      </w:ins>
      <w:ins w:id="1863" w:author="Dmitry Kaptsenel" w:date="2011-07-11T15:28:00Z">
        <w:r w:rsidR="002555E9">
          <w:t xml:space="preserve">support </w:t>
        </w:r>
      </w:ins>
      <w:ins w:id="1864" w:author="Dmitry Kaptsenel" w:date="2011-07-11T15:35:00Z">
        <w:r>
          <w:t xml:space="preserve">for </w:t>
        </w:r>
      </w:ins>
      <w:ins w:id="1865" w:author="Dmitry Kaptsenel" w:date="2011-07-11T15:28:00Z">
        <w:r w:rsidR="002555E9">
          <w:t>a special buffer state VALID_BUT_MAY_BE_DROPPED to facilitate sharing Backing Store</w:t>
        </w:r>
      </w:ins>
      <w:ins w:id="1866" w:author="Dmitry Kaptsenel" w:date="2011-07-11T15:29:00Z">
        <w:r w:rsidR="002555E9">
          <w:t xml:space="preserve"> </w:t>
        </w:r>
      </w:ins>
      <w:ins w:id="1867" w:author="Dmitry Kaptsenel" w:date="2011-07-11T15:28:00Z">
        <w:r w:rsidR="002555E9">
          <w:t>memory</w:t>
        </w:r>
      </w:ins>
      <w:ins w:id="1868" w:author="Dmitry Kaptsenel" w:date="2011-07-11T15:29:00Z">
        <w:r w:rsidR="002555E9">
          <w:t xml:space="preserve"> </w:t>
        </w:r>
      </w:ins>
      <w:ins w:id="1869" w:author="Dmitry Kaptsenel" w:date="2011-07-11T15:28:00Z">
        <w:r w:rsidR="002555E9">
          <w:t xml:space="preserve">between </w:t>
        </w:r>
      </w:ins>
      <w:ins w:id="1870" w:author="Dmitry Kaptsenel" w:date="2011-07-11T15:29:00Z">
        <w:r w:rsidR="002555E9">
          <w:t xml:space="preserve">different OpenCL devices. This state means that while data copy on MIC device may be valid, swapping out this data to the Backing Store is disabled </w:t>
        </w:r>
      </w:ins>
      <w:ins w:id="1871" w:author="Dmitry Kaptsenel" w:date="2011-07-11T15:30:00Z">
        <w:r w:rsidR="002555E9">
          <w:t>–</w:t>
        </w:r>
      </w:ins>
      <w:ins w:id="1872" w:author="Dmitry Kaptsenel" w:date="2011-07-11T15:29:00Z">
        <w:r w:rsidR="002555E9">
          <w:t xml:space="preserve"> </w:t>
        </w:r>
      </w:ins>
      <w:ins w:id="1873" w:author="Dmitry Kaptsenel" w:date="2011-07-11T15:30:00Z">
        <w:r w:rsidR="002555E9">
          <w:t xml:space="preserve">local buffer data may just be dropped if </w:t>
        </w:r>
        <w:r w:rsidR="0041032C">
          <w:t>memory pressure requires this.</w:t>
        </w:r>
        <w:r>
          <w:t xml:space="preserve"> I</w:t>
        </w:r>
      </w:ins>
      <w:ins w:id="1874" w:author="Dmitry Kaptsenel" w:date="2011-07-11T15:31:00Z">
        <w:r>
          <w:t>n regular VALID state this data is swapped out to the Backing Store.</w:t>
        </w:r>
      </w:ins>
    </w:p>
    <w:p w:rsidR="002F258E" w:rsidRDefault="002F258E">
      <w:pPr>
        <w:pStyle w:val="ListParagraph"/>
        <w:numPr>
          <w:ilvl w:val="0"/>
          <w:numId w:val="19"/>
        </w:numPr>
        <w:spacing w:before="0" w:beforeAutospacing="0" w:after="0" w:afterAutospacing="0"/>
      </w:pPr>
      <w:r>
        <w:t>COI Buffers support sub-buffers</w:t>
      </w:r>
      <w:r w:rsidR="00E72F1E">
        <w:t>. COI sub buffer handles may be used in all places where original COI Buffers can be used except of new sub buffers creation.</w:t>
      </w:r>
    </w:p>
    <w:p w:rsidR="00E72F1E" w:rsidRPr="003F6B57" w:rsidRDefault="005077E7" w:rsidP="003F6B57">
      <w:pPr>
        <w:pStyle w:val="ListParagraph"/>
        <w:keepNext/>
        <w:numPr>
          <w:ilvl w:val="1"/>
          <w:numId w:val="19"/>
        </w:numPr>
        <w:rPr>
          <w:i/>
          <w:iCs/>
        </w:rPr>
      </w:pPr>
      <w:r w:rsidRPr="00E72F1E">
        <w:rPr>
          <w:b/>
          <w:bCs/>
          <w:highlight w:val="yellow"/>
          <w:u w:val="single"/>
        </w:rPr>
        <w:t>ASSUMPTION3</w:t>
      </w:r>
      <w:r w:rsidR="000B6BF0" w:rsidRPr="00E72F1E">
        <w:rPr>
          <w:b/>
          <w:bCs/>
          <w:highlight w:val="yellow"/>
          <w:u w:val="single"/>
        </w:rPr>
        <w:t>:</w:t>
      </w:r>
      <w:bookmarkStart w:id="1875" w:name="ASSUMPTION3"/>
      <w:r w:rsidR="000E5548" w:rsidRPr="003F6B57">
        <w:rPr>
          <w:i/>
          <w:iCs/>
        </w:rPr>
        <w:t>OpenCL Runtime tracks dependencies between buffers and sub-buffers and issues appropriate synchronization commands</w:t>
      </w:r>
      <w:r w:rsidR="00F15E0E" w:rsidRPr="003F6B57">
        <w:rPr>
          <w:i/>
          <w:iCs/>
        </w:rPr>
        <w:t xml:space="preserve"> if</w:t>
      </w:r>
      <w:r w:rsidR="000E5548" w:rsidRPr="003F6B57">
        <w:rPr>
          <w:i/>
          <w:iCs/>
        </w:rPr>
        <w:t xml:space="preserve"> required</w:t>
      </w:r>
      <w:bookmarkEnd w:id="1875"/>
    </w:p>
    <w:p w:rsidR="00A94019" w:rsidRPr="003F6B57" w:rsidRDefault="00E72F1E" w:rsidP="003F6B57">
      <w:pPr>
        <w:pStyle w:val="ListParagraph"/>
        <w:keepNext/>
        <w:numPr>
          <w:ilvl w:val="1"/>
          <w:numId w:val="19"/>
        </w:numPr>
        <w:rPr>
          <w:i/>
          <w:iCs/>
        </w:rPr>
      </w:pPr>
      <w:r w:rsidRPr="00E72F1E">
        <w:rPr>
          <w:b/>
          <w:bCs/>
          <w:highlight w:val="yellow"/>
          <w:u w:val="single"/>
        </w:rPr>
        <w:t>ASSUMPTION11:</w:t>
      </w:r>
      <w:r w:rsidRPr="00E72F1E">
        <w:rPr>
          <w:highlight w:val="yellow"/>
        </w:rPr>
        <w:t xml:space="preserve"> </w:t>
      </w:r>
      <w:bookmarkStart w:id="1876" w:name="ASSUMPTION11"/>
      <w:r w:rsidRPr="003F6B57">
        <w:rPr>
          <w:i/>
          <w:iCs/>
        </w:rPr>
        <w:t>COIBuffer (created From Memory) and it’s COI Sub Buffers share the same virtual memory range both on device and host, so there is no need to explicitly update parent buffer if it’s sub buffer changes and vice versa</w:t>
      </w:r>
      <w:bookmarkEnd w:id="1876"/>
    </w:p>
    <w:p w:rsidR="00836074" w:rsidRPr="000B6BF0" w:rsidRDefault="00836074">
      <w:pPr>
        <w:pStyle w:val="ListParagraph"/>
        <w:numPr>
          <w:ilvl w:val="0"/>
          <w:numId w:val="19"/>
        </w:numPr>
      </w:pPr>
      <w:r w:rsidRPr="000B6BF0">
        <w:t xml:space="preserve">COI </w:t>
      </w:r>
      <w:r w:rsidR="000B6BF0">
        <w:t>requires</w:t>
      </w:r>
      <w:r w:rsidR="00D3320C" w:rsidRPr="000B6BF0">
        <w:t xml:space="preserve"> all buffer management ops </w:t>
      </w:r>
      <w:r w:rsidR="000B6BF0">
        <w:t xml:space="preserve">to </w:t>
      </w:r>
      <w:r w:rsidR="00D3320C" w:rsidRPr="000B6BF0">
        <w:t>be performed by host (</w:t>
      </w:r>
      <w:r w:rsidR="00E426C8">
        <w:t>“source” in the COI notation</w:t>
      </w:r>
      <w:r w:rsidR="00D3320C" w:rsidRPr="000B6BF0">
        <w:t>).</w:t>
      </w:r>
    </w:p>
    <w:p w:rsidR="00836074" w:rsidRDefault="00446DD7" w:rsidP="00253BFA">
      <w:pPr>
        <w:pStyle w:val="ListParagraph"/>
        <w:numPr>
          <w:ilvl w:val="0"/>
          <w:numId w:val="19"/>
        </w:numPr>
      </w:pPr>
      <w:r>
        <w:t xml:space="preserve">Although COI support both synchronous and asynchronous buffer operations, MIC OpenCL Device agent will use only asynchronous version paired with </w:t>
      </w:r>
      <w:r w:rsidRPr="007B5319">
        <w:rPr>
          <w:i/>
          <w:iCs/>
          <w:rPrChange w:id="1877" w:author="Dmitry Kaptsenel" w:date="2011-07-11T15:44:00Z">
            <w:rPr/>
          </w:rPrChange>
        </w:rPr>
        <w:t>Notification Port</w:t>
      </w:r>
      <w:r>
        <w:t xml:space="preserve"> </w:t>
      </w:r>
      <w:ins w:id="1878" w:author="Dmitry Kaptsenel" w:date="2011-07-11T15:44:00Z">
        <w:r w:rsidR="007B5319">
          <w:t xml:space="preserve">(described later) </w:t>
        </w:r>
      </w:ins>
      <w:r>
        <w:t xml:space="preserve">for notifying OpenCL Runtime and pushing subsequence </w:t>
      </w:r>
      <w:r w:rsidR="001A5A20">
        <w:t xml:space="preserve">in-order </w:t>
      </w:r>
      <w:r>
        <w:t xml:space="preserve">command </w:t>
      </w:r>
      <w:r w:rsidR="001A5A20">
        <w:t xml:space="preserve">queue elements. The latter one is required because COI Pipelines used for Command Queues implementation do not support buffer operations, so in-order queue elements following buffer op cannot be forwarded to the COI Pipeline until buffer op completes. Synchronous operations are avoided to allow better </w:t>
      </w:r>
      <w:r w:rsidR="00836074">
        <w:t>overlapping of CPU and DMA operations for load balancing.</w:t>
      </w:r>
    </w:p>
    <w:p w:rsidR="00836074" w:rsidRDefault="00836074" w:rsidP="00253BFA">
      <w:pPr>
        <w:pStyle w:val="ListParagraph"/>
        <w:numPr>
          <w:ilvl w:val="0"/>
          <w:numId w:val="19"/>
        </w:numPr>
      </w:pPr>
      <w:r>
        <w:lastRenderedPageBreak/>
        <w:t>For better DMA reuse all buffers</w:t>
      </w:r>
      <w:r w:rsidR="001A5A20">
        <w:t xml:space="preserve"> </w:t>
      </w:r>
      <w:r>
        <w:t>should be 4K pages aligned both in start address and in size. This cannot be supported for sub-buffers.</w:t>
      </w:r>
    </w:p>
    <w:p w:rsidR="00A94019" w:rsidRDefault="0046159A">
      <w:pPr>
        <w:pStyle w:val="ListParagraph"/>
        <w:numPr>
          <w:ilvl w:val="1"/>
          <w:numId w:val="19"/>
        </w:numPr>
      </w:pPr>
      <w:r>
        <w:rPr>
          <w:b/>
          <w:bCs/>
          <w:highlight w:val="yellow"/>
          <w:u w:val="single"/>
        </w:rPr>
        <w:t>ASSUMPTION</w:t>
      </w:r>
      <w:r w:rsidR="005825D8" w:rsidRPr="005825D8">
        <w:rPr>
          <w:b/>
          <w:bCs/>
          <w:highlight w:val="yellow"/>
          <w:u w:val="single"/>
        </w:rPr>
        <w:t>4:</w:t>
      </w:r>
      <w:bookmarkStart w:id="1879" w:name="ASSUMPTION4"/>
      <w:r w:rsidR="00836074" w:rsidRPr="005825D8">
        <w:rPr>
          <w:i/>
          <w:iCs/>
        </w:rPr>
        <w:t xml:space="preserve">COI supports non-4K aligned buffers </w:t>
      </w:r>
      <w:ins w:id="1880" w:author="Dmitry Kaptsenel" w:date="2011-06-12T10:48:00Z">
        <w:r w:rsidR="006E0808">
          <w:rPr>
            <w:i/>
            <w:iCs/>
          </w:rPr>
          <w:t>on the source</w:t>
        </w:r>
      </w:ins>
      <w:ins w:id="1881" w:author="Dmitry Kaptsenel" w:date="2011-06-12T10:49:00Z">
        <w:r w:rsidR="006E0808">
          <w:rPr>
            <w:i/>
            <w:iCs/>
          </w:rPr>
          <w:t xml:space="preserve"> </w:t>
        </w:r>
      </w:ins>
      <w:ins w:id="1882" w:author="Dmitry Kaptsenel" w:date="2011-06-12T10:48:00Z">
        <w:r w:rsidR="006E0808">
          <w:rPr>
            <w:i/>
            <w:iCs/>
          </w:rPr>
          <w:t>(host)</w:t>
        </w:r>
      </w:ins>
      <w:ins w:id="1883" w:author="Dmitry Kaptsenel" w:date="2011-06-12T10:49:00Z">
        <w:r w:rsidR="006E0808">
          <w:rPr>
            <w:i/>
            <w:iCs/>
          </w:rPr>
          <w:t xml:space="preserve"> side </w:t>
        </w:r>
      </w:ins>
      <w:r w:rsidR="00836074" w:rsidRPr="005825D8">
        <w:rPr>
          <w:i/>
          <w:iCs/>
        </w:rPr>
        <w:t>also, possibly with some performance degradation</w:t>
      </w:r>
      <w:r w:rsidR="00836074">
        <w:t>.</w:t>
      </w:r>
      <w:bookmarkEnd w:id="1879"/>
    </w:p>
    <w:p w:rsidR="005E5FA8" w:rsidRDefault="00E12EAE" w:rsidP="000A786E">
      <w:pPr>
        <w:pStyle w:val="Heading3"/>
      </w:pPr>
      <w:bookmarkStart w:id="1884" w:name="_Toc298167581"/>
      <w:r>
        <w:t xml:space="preserve">Understanding </w:t>
      </w:r>
      <w:r w:rsidR="00566407">
        <w:t xml:space="preserve">COI </w:t>
      </w:r>
      <w:r w:rsidR="005E5FA8">
        <w:t>Buffers Mapping on the Host</w:t>
      </w:r>
      <w:bookmarkEnd w:id="1884"/>
    </w:p>
    <w:p w:rsidR="005E5FA8" w:rsidRDefault="005E5FA8" w:rsidP="005E5FA8">
      <w:r>
        <w:t>COI allows multiple outstanding mappings of the same buffer. If any region of some buffer is mapped for writing, host becomes owner of that buffer and prevents running of any kernels that use that buffer. This implicit dependency is enforced by COI.</w:t>
      </w:r>
    </w:p>
    <w:p w:rsidR="005E5FA8" w:rsidRDefault="007E275B" w:rsidP="00111C33">
      <w:r>
        <w:rPr>
          <w:b/>
          <w:bCs/>
        </w:rPr>
        <w:t xml:space="preserve">COI </w:t>
      </w:r>
      <w:r w:rsidR="0063299B">
        <w:rPr>
          <w:b/>
          <w:bCs/>
        </w:rPr>
        <w:t>M</w:t>
      </w:r>
      <w:r w:rsidR="005E5FA8">
        <w:rPr>
          <w:b/>
          <w:bCs/>
        </w:rPr>
        <w:t>apping</w:t>
      </w:r>
      <w:r w:rsidR="005E5FA8">
        <w:t xml:space="preserve"> is a quaternary </w:t>
      </w:r>
      <w:r w:rsidR="005E5FA8" w:rsidRPr="00111C33">
        <w:rPr>
          <w:i/>
          <w:iCs/>
        </w:rPr>
        <w:t>(COIBuffer, map-start-offset, map-size, map-type)</w:t>
      </w:r>
      <w:r w:rsidR="005E5FA8">
        <w:t xml:space="preserve">. Each COI Buffer Map operation </w:t>
      </w:r>
      <w:r w:rsidR="005E5FA8" w:rsidRPr="0063299B">
        <w:t>always create</w:t>
      </w:r>
      <w:r w:rsidR="0063299B">
        <w:t>s new mapping object.</w:t>
      </w:r>
      <w:r w:rsidR="005E5FA8">
        <w:t xml:space="preserve"> Mapping object of the same buffer behave independently even if they overlap. COI Buffer Map returns pair</w:t>
      </w:r>
      <w:r w:rsidR="00111C33">
        <w:t xml:space="preserve"> </w:t>
      </w:r>
      <w:r w:rsidR="005E5FA8" w:rsidRPr="00111C33">
        <w:rPr>
          <w:i/>
          <w:iCs/>
        </w:rPr>
        <w:t>(mapping-handle, mapping-address)</w:t>
      </w:r>
      <w:r w:rsidR="005E5FA8">
        <w:t>, where mapping-handle represents mapping object, mapping-address is a pointer to the beginning of the data.</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5580"/>
        <w:gridCol w:w="2988"/>
      </w:tblGrid>
      <w:tr w:rsidR="005E5FA8" w:rsidTr="001B3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rPr>
                <w:rFonts w:ascii="Calibri" w:eastAsiaTheme="minorHAnsi" w:hAnsi="Calibri" w:cs="Calibri"/>
                <w:sz w:val="22"/>
                <w:szCs w:val="22"/>
              </w:rPr>
            </w:pPr>
            <w:r>
              <w:t>Noun</w:t>
            </w:r>
          </w:p>
        </w:tc>
        <w:tc>
          <w:tcPr>
            <w:tcW w:w="5580"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t>Meaning</w:t>
            </w:r>
          </w:p>
        </w:tc>
        <w:tc>
          <w:tcPr>
            <w:tcW w:w="2988"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t>Comments</w:t>
            </w:r>
          </w:p>
        </w:tc>
      </w:tr>
      <w:tr w:rsidR="005E5FA8" w:rsidTr="001B3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COIBuffer</w:t>
            </w:r>
          </w:p>
        </w:tc>
        <w:tc>
          <w:tcPr>
            <w:tcW w:w="5580" w:type="dxa"/>
            <w:tcBorders>
              <w:left w:val="none" w:sz="0" w:space="0" w:color="auto"/>
              <w:right w:val="none" w:sz="0" w:space="0" w:color="auto"/>
            </w:tcBorders>
            <w:hideMark/>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t>Handle, returned by COIBufferCreate</w:t>
            </w:r>
          </w:p>
        </w:tc>
        <w:tc>
          <w:tcPr>
            <w:tcW w:w="2988" w:type="dxa"/>
            <w:tcBorders>
              <w:left w:val="none" w:sz="0" w:space="0" w:color="auto"/>
            </w:tcBorders>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p>
        </w:tc>
      </w:tr>
      <w:tr w:rsidR="005E5FA8" w:rsidTr="001B35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Map-start-offset</w:t>
            </w:r>
          </w:p>
        </w:tc>
        <w:tc>
          <w:tcPr>
            <w:tcW w:w="5580" w:type="dxa"/>
            <w:tcBorders>
              <w:left w:val="none" w:sz="0" w:space="0" w:color="auto"/>
              <w:righ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Offset of the first byte in COIBuffer data that should be mapped</w:t>
            </w:r>
          </w:p>
        </w:tc>
        <w:tc>
          <w:tcPr>
            <w:tcW w:w="2988" w:type="dxa"/>
            <w:tcBorders>
              <w:left w:val="none" w:sz="0" w:space="0" w:color="auto"/>
            </w:tcBorders>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p>
        </w:tc>
      </w:tr>
      <w:tr w:rsidR="005E5FA8" w:rsidTr="001B3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Map-size</w:t>
            </w:r>
          </w:p>
        </w:tc>
        <w:tc>
          <w:tcPr>
            <w:tcW w:w="5580" w:type="dxa"/>
            <w:tcBorders>
              <w:left w:val="none" w:sz="0" w:space="0" w:color="auto"/>
              <w:right w:val="none" w:sz="0" w:space="0" w:color="auto"/>
            </w:tcBorders>
            <w:hideMark/>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t>Amount of bytes to be mapped</w:t>
            </w:r>
          </w:p>
        </w:tc>
        <w:tc>
          <w:tcPr>
            <w:tcW w:w="2988" w:type="dxa"/>
            <w:tcBorders>
              <w:left w:val="none" w:sz="0" w:space="0" w:color="auto"/>
            </w:tcBorders>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p>
        </w:tc>
      </w:tr>
      <w:tr w:rsidR="005E5FA8" w:rsidTr="001B35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Map-type</w:t>
            </w:r>
          </w:p>
        </w:tc>
        <w:tc>
          <w:tcPr>
            <w:tcW w:w="5580" w:type="dxa"/>
            <w:tcBorders>
              <w:left w:val="none" w:sz="0" w:space="0" w:color="auto"/>
              <w:righ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How data should be communicated between host and devices:</w:t>
            </w:r>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R/O – update data during map – no need to update data during unmap</w:t>
            </w:r>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W/O – no need to update data during map – requires update data during unmap</w:t>
            </w:r>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R/W – update data both during map and unmap</w:t>
            </w:r>
          </w:p>
        </w:tc>
        <w:tc>
          <w:tcPr>
            <w:tcW w:w="2988" w:type="dxa"/>
            <w:tcBorders>
              <w:lef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Map-type means nothing about virtual memory access rights – virtual memory region that backs map data may always be R/</w:t>
            </w:r>
            <w:r>
              <w:rPr>
                <w:spacing w:val="2187"/>
              </w:rPr>
              <w:t>W</w:t>
            </w:r>
          </w:p>
        </w:tc>
      </w:tr>
    </w:tbl>
    <w:p w:rsidR="00DB02B3" w:rsidRDefault="00DB02B3">
      <w:pPr>
        <w:pStyle w:val="Caption"/>
      </w:pPr>
      <w:r>
        <w:t xml:space="preserve">Figure </w:t>
      </w:r>
      <w:ins w:id="1885"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1886"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1887" w:author="Dmitry Kaptsenel" w:date="2011-07-11T17:10:00Z">
        <w:r w:rsidR="006F596B">
          <w:rPr>
            <w:noProof/>
          </w:rPr>
          <w:t>7</w:t>
        </w:r>
      </w:ins>
      <w:ins w:id="1888" w:author="Dmitry Kaptsenel" w:date="2011-05-31T16:40:00Z">
        <w:r w:rsidR="00E312EA">
          <w:fldChar w:fldCharType="end"/>
        </w:r>
      </w:ins>
      <w:del w:id="1889"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7</w:delText>
        </w:r>
        <w:r w:rsidR="008D1136" w:rsidDel="00E312EA">
          <w:fldChar w:fldCharType="end"/>
        </w:r>
      </w:del>
      <w:r>
        <w:t xml:space="preserve"> </w:t>
      </w:r>
      <w:r>
        <w:rPr>
          <w:noProof/>
        </w:rPr>
        <w:t xml:space="preserve"> COI MApping-related Terms</w:t>
      </w:r>
    </w:p>
    <w:p w:rsidR="006D4D4D" w:rsidRDefault="00316DC4" w:rsidP="006D4D4D">
      <w:pPr>
        <w:keepNext/>
        <w:jc w:val="center"/>
      </w:pPr>
      <w:r>
        <w:object w:dxaOrig="7167" w:dyaOrig="5382">
          <v:shape id="_x0000_i1034" type="#_x0000_t75" style="width:499pt;height:146.5pt" o:ole="">
            <v:imagedata r:id="rId30" o:title="" croptop="17370f" cropbottom="22555f"/>
          </v:shape>
          <o:OLEObject Type="Embed" ProgID="PowerPoint.Show.12" ShapeID="_x0000_i1034" DrawAspect="Content" ObjectID="_1371909474" r:id="rId31"/>
        </w:object>
      </w:r>
    </w:p>
    <w:p w:rsidR="00770EA4" w:rsidRDefault="006D4D4D" w:rsidP="006D4D4D">
      <w:pPr>
        <w:pStyle w:val="Caption"/>
      </w:pPr>
      <w:r>
        <w:t xml:space="preserve">Figure </w:t>
      </w:r>
      <w:ins w:id="1890"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1891"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1892" w:author="Dmitry Kaptsenel" w:date="2011-07-11T17:10:00Z">
        <w:r w:rsidR="006F596B">
          <w:rPr>
            <w:noProof/>
          </w:rPr>
          <w:t>8</w:t>
        </w:r>
      </w:ins>
      <w:ins w:id="1893" w:author="Dmitry Kaptsenel" w:date="2011-05-31T16:40:00Z">
        <w:r w:rsidR="00E312EA">
          <w:fldChar w:fldCharType="end"/>
        </w:r>
      </w:ins>
      <w:del w:id="1894"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8</w:delText>
        </w:r>
        <w:r w:rsidR="008D1136" w:rsidDel="00E312EA">
          <w:fldChar w:fldCharType="end"/>
        </w:r>
      </w:del>
      <w:r>
        <w:t xml:space="preserve"> </w:t>
      </w:r>
      <w:r w:rsidRPr="00921422">
        <w:t>Understanding Buffers Mapping Concept</w:t>
      </w:r>
    </w:p>
    <w:p w:rsidR="00770EA4" w:rsidRPr="00770EA4" w:rsidRDefault="00770EA4" w:rsidP="00770EA4"/>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0"/>
        <w:gridCol w:w="4334"/>
        <w:gridCol w:w="1966"/>
        <w:gridCol w:w="1956"/>
      </w:tblGrid>
      <w:tr w:rsidR="005E5FA8" w:rsidTr="00767D1E">
        <w:trPr>
          <w:cnfStyle w:val="100000000000" w:firstRow="1" w:lastRow="0" w:firstColumn="0" w:lastColumn="0" w:oddVBand="0" w:evenVBand="0" w:oddHBand="0" w:evenHBand="0" w:firstRowFirstColumn="0" w:firstRowLastColumn="0" w:lastRowFirstColumn="0" w:lastRowLastColumn="0"/>
          <w:cantSplit/>
        </w:trPr>
        <w:tc>
          <w:tcPr>
            <w:tcW w:w="2040" w:type="dxa"/>
            <w:hideMark/>
          </w:tcPr>
          <w:p w:rsidR="005E5FA8" w:rsidRPr="00EA5372" w:rsidRDefault="005E5FA8">
            <w:pPr>
              <w:keepNext/>
              <w:rPr>
                <w:rFonts w:ascii="Calibri" w:eastAsiaTheme="minorHAnsi" w:hAnsi="Calibri" w:cs="Calibri"/>
                <w:b w:val="0"/>
                <w:bCs w:val="0"/>
                <w:color w:val="1F497D"/>
                <w:sz w:val="22"/>
                <w:szCs w:val="22"/>
              </w:rPr>
              <w:pPrChange w:id="1895" w:author="Dmitry Kaptsenel" w:date="2011-07-11T15:37:00Z">
                <w:pPr/>
              </w:pPrChange>
            </w:pPr>
            <w:r w:rsidRPr="00EA5372">
              <w:rPr>
                <w:b w:val="0"/>
                <w:bCs w:val="0"/>
                <w:color w:val="1F497D"/>
              </w:rPr>
              <w:lastRenderedPageBreak/>
              <w:t>COIBufferMap()</w:t>
            </w:r>
          </w:p>
        </w:tc>
        <w:tc>
          <w:tcPr>
            <w:tcW w:w="4334" w:type="dxa"/>
            <w:hideMark/>
          </w:tcPr>
          <w:p w:rsidR="005E5FA8" w:rsidRPr="00EA5372" w:rsidRDefault="005E5FA8">
            <w:pPr>
              <w:rPr>
                <w:rFonts w:ascii="Calibri" w:eastAsiaTheme="minorHAnsi" w:hAnsi="Calibri" w:cs="Calibri"/>
                <w:b w:val="0"/>
                <w:bCs w:val="0"/>
                <w:color w:val="1F497D"/>
                <w:sz w:val="22"/>
                <w:szCs w:val="22"/>
              </w:rPr>
            </w:pPr>
            <w:r w:rsidRPr="00EA5372">
              <w:rPr>
                <w:b w:val="0"/>
                <w:bCs w:val="0"/>
                <w:color w:val="1F497D"/>
              </w:rPr>
              <w:t>Gets quaternary (COIBuffer, map-start-offset, map-size, map-type).</w:t>
            </w:r>
          </w:p>
          <w:p w:rsidR="005E5FA8" w:rsidRDefault="005E5FA8">
            <w:pPr>
              <w:rPr>
                <w:rFonts w:ascii="Calibri" w:eastAsiaTheme="minorHAnsi" w:hAnsi="Calibri" w:cs="Calibri"/>
                <w:color w:val="1F497D"/>
                <w:sz w:val="22"/>
                <w:szCs w:val="22"/>
              </w:rPr>
            </w:pPr>
            <w:r w:rsidRPr="00EA5372">
              <w:rPr>
                <w:b w:val="0"/>
                <w:bCs w:val="0"/>
                <w:color w:val="1F497D"/>
              </w:rPr>
              <w:t>Returns pair( mapping-handle, mapping-data-start-ptr)</w:t>
            </w:r>
          </w:p>
        </w:tc>
        <w:tc>
          <w:tcPr>
            <w:tcW w:w="1966" w:type="dxa"/>
            <w:hideMark/>
          </w:tcPr>
          <w:p w:rsidR="005E5FA8" w:rsidRPr="00EA5372" w:rsidRDefault="005E5FA8">
            <w:pPr>
              <w:rPr>
                <w:rFonts w:ascii="Calibri" w:eastAsiaTheme="minorHAnsi" w:hAnsi="Calibri" w:cs="Calibri"/>
                <w:b w:val="0"/>
                <w:bCs w:val="0"/>
                <w:color w:val="1F497D"/>
                <w:sz w:val="22"/>
                <w:szCs w:val="22"/>
              </w:rPr>
            </w:pPr>
            <w:r w:rsidRPr="00EA5372">
              <w:rPr>
                <w:b w:val="0"/>
                <w:bCs w:val="0"/>
                <w:color w:val="1F497D"/>
              </w:rPr>
              <w:t>Create new mapping object.</w:t>
            </w:r>
          </w:p>
        </w:tc>
        <w:tc>
          <w:tcPr>
            <w:tcW w:w="1956" w:type="dxa"/>
            <w:hideMark/>
          </w:tcPr>
          <w:p w:rsidR="005E5FA8" w:rsidRDefault="005E5FA8">
            <w:pPr>
              <w:rPr>
                <w:rFonts w:ascii="Calibri" w:eastAsiaTheme="minorHAnsi" w:hAnsi="Calibri" w:cs="Calibri"/>
                <w:color w:val="1F497D"/>
                <w:sz w:val="22"/>
                <w:szCs w:val="22"/>
              </w:rPr>
            </w:pPr>
            <w:r w:rsidRPr="00E61403">
              <w:rPr>
                <w:b w:val="0"/>
                <w:bCs w:val="0"/>
                <w:color w:val="1F497D"/>
              </w:rPr>
              <w:t>Update</w:t>
            </w:r>
            <w:r>
              <w:rPr>
                <w:color w:val="1F497D"/>
              </w:rPr>
              <w:t xml:space="preserve"> </w:t>
            </w:r>
            <w:r w:rsidRPr="00E61403">
              <w:rPr>
                <w:color w:val="1F497D"/>
              </w:rPr>
              <w:t>local</w:t>
            </w:r>
            <w:r>
              <w:rPr>
                <w:b w:val="0"/>
                <w:bCs w:val="0"/>
                <w:color w:val="1F497D"/>
              </w:rPr>
              <w:t xml:space="preserve"> data</w:t>
            </w:r>
            <w:r>
              <w:rPr>
                <w:color w:val="1F497D"/>
              </w:rPr>
              <w:t xml:space="preserve"> if map-type requires this.</w:t>
            </w:r>
          </w:p>
        </w:tc>
      </w:tr>
      <w:tr w:rsidR="005E5FA8" w:rsidTr="00767D1E">
        <w:trPr>
          <w:cnfStyle w:val="000000100000" w:firstRow="0" w:lastRow="0" w:firstColumn="0" w:lastColumn="0" w:oddVBand="0" w:evenVBand="0" w:oddHBand="1" w:evenHBand="0" w:firstRowFirstColumn="0" w:firstRowLastColumn="0" w:lastRowFirstColumn="0" w:lastRowLastColumn="0"/>
          <w:cantSplit/>
        </w:trPr>
        <w:tc>
          <w:tcPr>
            <w:tcW w:w="2040" w:type="dxa"/>
            <w:hideMark/>
          </w:tcPr>
          <w:p w:rsidR="005E5FA8" w:rsidRDefault="005E5FA8">
            <w:pPr>
              <w:rPr>
                <w:rFonts w:ascii="Calibri" w:eastAsiaTheme="minorHAnsi" w:hAnsi="Calibri" w:cs="Calibri"/>
                <w:color w:val="1F497D"/>
                <w:sz w:val="22"/>
                <w:szCs w:val="22"/>
              </w:rPr>
            </w:pPr>
            <w:r>
              <w:rPr>
                <w:color w:val="1F497D"/>
              </w:rPr>
              <w:t>COIBufferUnmap()</w:t>
            </w:r>
          </w:p>
        </w:tc>
        <w:tc>
          <w:tcPr>
            <w:tcW w:w="4334" w:type="dxa"/>
            <w:hideMark/>
          </w:tcPr>
          <w:p w:rsidR="005E5FA8" w:rsidRDefault="005E5FA8">
            <w:pPr>
              <w:rPr>
                <w:rFonts w:ascii="Calibri" w:eastAsiaTheme="minorHAnsi" w:hAnsi="Calibri" w:cs="Calibri"/>
                <w:color w:val="1F497D"/>
                <w:sz w:val="22"/>
                <w:szCs w:val="22"/>
              </w:rPr>
            </w:pPr>
            <w:r>
              <w:rPr>
                <w:color w:val="1F497D"/>
              </w:rPr>
              <w:t>Gets (mapping-handle)</w:t>
            </w:r>
          </w:p>
        </w:tc>
        <w:tc>
          <w:tcPr>
            <w:tcW w:w="1966" w:type="dxa"/>
            <w:hideMark/>
          </w:tcPr>
          <w:p w:rsidR="005E5FA8" w:rsidRDefault="005E5FA8">
            <w:pPr>
              <w:rPr>
                <w:rFonts w:ascii="Calibri" w:eastAsiaTheme="minorHAnsi" w:hAnsi="Calibri" w:cs="Calibri"/>
                <w:color w:val="1F497D"/>
                <w:sz w:val="22"/>
                <w:szCs w:val="22"/>
              </w:rPr>
            </w:pPr>
            <w:r>
              <w:rPr>
                <w:color w:val="1F497D"/>
              </w:rPr>
              <w:t>Remove mapping object.</w:t>
            </w:r>
          </w:p>
        </w:tc>
        <w:tc>
          <w:tcPr>
            <w:tcW w:w="1956" w:type="dxa"/>
            <w:hideMark/>
          </w:tcPr>
          <w:p w:rsidR="005E5FA8" w:rsidRDefault="005E5FA8" w:rsidP="000476C5">
            <w:pPr>
              <w:keepNext/>
              <w:rPr>
                <w:rFonts w:ascii="Calibri" w:eastAsiaTheme="minorHAnsi" w:hAnsi="Calibri" w:cs="Calibri"/>
                <w:color w:val="1F497D"/>
                <w:sz w:val="22"/>
                <w:szCs w:val="22"/>
              </w:rPr>
            </w:pPr>
            <w:r>
              <w:rPr>
                <w:color w:val="1F497D"/>
              </w:rPr>
              <w:t xml:space="preserve">Update </w:t>
            </w:r>
            <w:r>
              <w:rPr>
                <w:b/>
                <w:bCs/>
                <w:color w:val="1F497D"/>
              </w:rPr>
              <w:t>remote</w:t>
            </w:r>
            <w:r w:rsidR="007D36AF">
              <w:rPr>
                <w:b/>
                <w:bCs/>
                <w:color w:val="1F497D"/>
              </w:rPr>
              <w:t xml:space="preserve"> </w:t>
            </w:r>
            <w:r w:rsidR="007D36AF" w:rsidRPr="00E61403">
              <w:rPr>
                <w:color w:val="1F497D"/>
              </w:rPr>
              <w:t>data</w:t>
            </w:r>
            <w:r>
              <w:rPr>
                <w:b/>
                <w:bCs/>
                <w:color w:val="1F497D"/>
              </w:rPr>
              <w:t xml:space="preserve"> if </w:t>
            </w:r>
            <w:r w:rsidRPr="00E61403">
              <w:rPr>
                <w:b/>
                <w:bCs/>
                <w:color w:val="1F497D"/>
              </w:rPr>
              <w:t>map-type requires this</w:t>
            </w:r>
            <w:r>
              <w:rPr>
                <w:color w:val="1F497D"/>
              </w:rPr>
              <w:t xml:space="preserve">. </w:t>
            </w:r>
          </w:p>
        </w:tc>
      </w:tr>
    </w:tbl>
    <w:p w:rsidR="005E5FA8" w:rsidRDefault="000476C5" w:rsidP="000476C5">
      <w:pPr>
        <w:pStyle w:val="Caption"/>
      </w:pPr>
      <w:r>
        <w:t xml:space="preserve">Figure </w:t>
      </w:r>
      <w:ins w:id="1896"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1897"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1898" w:author="Dmitry Kaptsenel" w:date="2011-07-11T17:10:00Z">
        <w:r w:rsidR="006F596B">
          <w:rPr>
            <w:noProof/>
          </w:rPr>
          <w:t>9</w:t>
        </w:r>
      </w:ins>
      <w:ins w:id="1899" w:author="Dmitry Kaptsenel" w:date="2011-05-31T16:40:00Z">
        <w:r w:rsidR="00E312EA">
          <w:fldChar w:fldCharType="end"/>
        </w:r>
      </w:ins>
      <w:del w:id="1900"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9</w:delText>
        </w:r>
        <w:r w:rsidR="008D1136" w:rsidDel="00E312EA">
          <w:fldChar w:fldCharType="end"/>
        </w:r>
      </w:del>
      <w:r>
        <w:t xml:space="preserve"> COI Mapping APIs</w:t>
      </w:r>
    </w:p>
    <w:p w:rsidR="00587CC4" w:rsidRDefault="00587CC4" w:rsidP="00587CC4">
      <w:pPr>
        <w:pStyle w:val="Heading2"/>
        <w:pageBreakBefore/>
      </w:pPr>
      <w:bookmarkStart w:id="1901" w:name="_Toc298167582"/>
      <w:moveToRangeStart w:id="1902" w:author="Dmitry Kaptsenel" w:date="2011-07-11T15:43:00Z" w:name="move298162341"/>
      <w:moveTo w:id="1903" w:author="Dmitry Kaptsenel" w:date="2011-07-11T15:43:00Z">
        <w:r>
          <w:lastRenderedPageBreak/>
          <w:t>Notification Port and Device Callbacks</w:t>
        </w:r>
      </w:moveTo>
      <w:bookmarkEnd w:id="1901"/>
    </w:p>
    <w:p w:rsidR="00587CC4" w:rsidRDefault="00587CC4" w:rsidP="00587CC4">
      <w:moveTo w:id="1904" w:author="Dmitry Kaptsenel" w:date="2011-07-11T15:43:00Z">
        <w:r>
          <w:t xml:space="preserve">Notification Port is a metaphor that allows simple pipelining of post-operation callbacks invocation for asynchronous operations regardless of what internal mechanism was used for specific operation implementation. </w:t>
        </w:r>
      </w:moveTo>
    </w:p>
    <w:p w:rsidR="00587CC4" w:rsidRDefault="00587CC4" w:rsidP="00587CC4">
      <w:moveTo w:id="1905" w:author="Dmitry Kaptsenel" w:date="2011-07-11T15:43:00Z">
        <w:r>
          <w:t>Notification Port is a dedicated OS thread that collects callbacks to be invoked and barrier (event) objects representing specific asynchronous operations. As some barrier object is signaled Notification Port thread invokes corresponding callback.</w:t>
        </w:r>
      </w:moveTo>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8298"/>
      </w:tblGrid>
      <w:tr w:rsidR="00587CC4" w:rsidTr="00D527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587CC4" w:rsidRPr="00823671" w:rsidRDefault="00587CC4" w:rsidP="00D527D0">
            <w:pPr>
              <w:pStyle w:val="TableNormal0"/>
              <w:jc w:val="center"/>
            </w:pPr>
            <w:moveTo w:id="1906" w:author="Dmitry Kaptsenel" w:date="2011-07-11T15:43:00Z">
              <w:r w:rsidRPr="00823671">
                <w:t>Method</w:t>
              </w:r>
            </w:moveTo>
          </w:p>
        </w:tc>
        <w:tc>
          <w:tcPr>
            <w:tcW w:w="8298" w:type="dxa"/>
          </w:tcPr>
          <w:p w:rsidR="00587CC4" w:rsidRPr="00823671" w:rsidRDefault="00587CC4" w:rsidP="00D527D0">
            <w:pPr>
              <w:pStyle w:val="TableNormal0"/>
              <w:jc w:val="center"/>
              <w:cnfStyle w:val="100000000000" w:firstRow="1" w:lastRow="0" w:firstColumn="0" w:lastColumn="0" w:oddVBand="0" w:evenVBand="0" w:oddHBand="0" w:evenHBand="0" w:firstRowFirstColumn="0" w:firstRowLastColumn="0" w:lastRowFirstColumn="0" w:lastRowLastColumn="0"/>
            </w:pPr>
            <w:moveTo w:id="1907" w:author="Dmitry Kaptsenel" w:date="2011-07-11T15:43:00Z">
              <w:r>
                <w:t>Description</w:t>
              </w:r>
            </w:moveTo>
          </w:p>
        </w:tc>
      </w:tr>
      <w:tr w:rsidR="00587CC4" w:rsidTr="00D5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none" w:sz="0" w:space="0" w:color="auto"/>
              <w:left w:val="none" w:sz="0" w:space="0" w:color="auto"/>
              <w:bottom w:val="none" w:sz="0" w:space="0" w:color="auto"/>
            </w:tcBorders>
          </w:tcPr>
          <w:p w:rsidR="00587CC4" w:rsidRPr="00CA5128" w:rsidRDefault="00587CC4" w:rsidP="00D527D0">
            <w:pPr>
              <w:pStyle w:val="TableNormal0"/>
              <w:rPr>
                <w:i/>
                <w:iCs/>
              </w:rPr>
            </w:pPr>
            <w:moveTo w:id="1908" w:author="Dmitry Kaptsenel" w:date="2011-07-11T15:43:00Z">
              <w:r w:rsidRPr="00CA5128">
                <w:rPr>
                  <w:i/>
                  <w:iCs/>
                </w:rPr>
                <w:t>Initialize()</w:t>
              </w:r>
            </w:moveTo>
          </w:p>
        </w:tc>
        <w:tc>
          <w:tcPr>
            <w:tcW w:w="8298" w:type="dxa"/>
            <w:tcBorders>
              <w:top w:val="none" w:sz="0" w:space="0" w:color="auto"/>
              <w:bottom w:val="none" w:sz="0" w:space="0" w:color="auto"/>
              <w:right w:val="none" w:sz="0" w:space="0" w:color="auto"/>
            </w:tcBorders>
          </w:tcPr>
          <w:p w:rsidR="00587CC4" w:rsidRDefault="00587CC4" w:rsidP="00D527D0">
            <w:pPr>
              <w:pStyle w:val="TableNormal0"/>
              <w:cnfStyle w:val="000000100000" w:firstRow="0" w:lastRow="0" w:firstColumn="0" w:lastColumn="0" w:oddVBand="0" w:evenVBand="0" w:oddHBand="1" w:evenHBand="0" w:firstRowFirstColumn="0" w:firstRowLastColumn="0" w:lastRowFirstColumn="0" w:lastRowLastColumn="0"/>
            </w:pPr>
            <w:moveTo w:id="1909" w:author="Dmitry Kaptsenel" w:date="2011-07-11T15:43:00Z">
              <w:r>
                <w:t>Initialize internal data structure, start dedicated OS thread and enter wait state.</w:t>
              </w:r>
            </w:moveTo>
          </w:p>
        </w:tc>
      </w:tr>
      <w:tr w:rsidR="00587CC4" w:rsidTr="00D527D0">
        <w:tc>
          <w:tcPr>
            <w:cnfStyle w:val="001000000000" w:firstRow="0" w:lastRow="0" w:firstColumn="1" w:lastColumn="0" w:oddVBand="0" w:evenVBand="0" w:oddHBand="0" w:evenHBand="0" w:firstRowFirstColumn="0" w:firstRowLastColumn="0" w:lastRowFirstColumn="0" w:lastRowLastColumn="0"/>
            <w:tcW w:w="1998" w:type="dxa"/>
          </w:tcPr>
          <w:p w:rsidR="00587CC4" w:rsidRPr="00CA5128" w:rsidRDefault="00587CC4" w:rsidP="00D527D0">
            <w:pPr>
              <w:pStyle w:val="TableNormal0"/>
              <w:rPr>
                <w:i/>
                <w:iCs/>
              </w:rPr>
            </w:pPr>
            <w:moveTo w:id="1910" w:author="Dmitry Kaptsenel" w:date="2011-07-11T15:43:00Z">
              <w:r w:rsidRPr="00CA5128">
                <w:rPr>
                  <w:i/>
                  <w:iCs/>
                </w:rPr>
                <w:t>add(barrier, cb)</w:t>
              </w:r>
            </w:moveTo>
          </w:p>
        </w:tc>
        <w:tc>
          <w:tcPr>
            <w:tcW w:w="8298" w:type="dxa"/>
          </w:tcPr>
          <w:p w:rsidR="00587CC4" w:rsidRDefault="00587CC4" w:rsidP="00D527D0">
            <w:pPr>
              <w:pStyle w:val="TableNormal0"/>
              <w:cnfStyle w:val="000000000000" w:firstRow="0" w:lastRow="0" w:firstColumn="0" w:lastColumn="0" w:oddVBand="0" w:evenVBand="0" w:oddHBand="0" w:evenHBand="0" w:firstRowFirstColumn="0" w:firstRowLastColumn="0" w:lastRowFirstColumn="0" w:lastRowLastColumn="0"/>
            </w:pPr>
            <w:moveTo w:id="1911" w:author="Dmitry Kaptsenel" w:date="2011-07-11T15:43:00Z">
              <w:r>
                <w:t>Add new barrier object to wait for and associated callback object.</w:t>
              </w:r>
            </w:moveTo>
          </w:p>
        </w:tc>
      </w:tr>
      <w:tr w:rsidR="00587CC4" w:rsidTr="00D5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none" w:sz="0" w:space="0" w:color="auto"/>
              <w:left w:val="none" w:sz="0" w:space="0" w:color="auto"/>
              <w:bottom w:val="none" w:sz="0" w:space="0" w:color="auto"/>
            </w:tcBorders>
          </w:tcPr>
          <w:p w:rsidR="00587CC4" w:rsidRPr="00CA5128" w:rsidRDefault="00587CC4" w:rsidP="00D527D0">
            <w:pPr>
              <w:pStyle w:val="TableNormal0"/>
              <w:rPr>
                <w:i/>
                <w:iCs/>
              </w:rPr>
            </w:pPr>
            <w:moveTo w:id="1912" w:author="Dmitry Kaptsenel" w:date="2011-07-11T15:43:00Z">
              <w:r w:rsidRPr="00CA5128">
                <w:rPr>
                  <w:i/>
                  <w:iCs/>
                </w:rPr>
                <w:t>Finalize()</w:t>
              </w:r>
            </w:moveTo>
          </w:p>
        </w:tc>
        <w:tc>
          <w:tcPr>
            <w:tcW w:w="8298" w:type="dxa"/>
            <w:tcBorders>
              <w:top w:val="none" w:sz="0" w:space="0" w:color="auto"/>
              <w:bottom w:val="none" w:sz="0" w:space="0" w:color="auto"/>
              <w:right w:val="none" w:sz="0" w:space="0" w:color="auto"/>
            </w:tcBorders>
          </w:tcPr>
          <w:p w:rsidR="00587CC4" w:rsidRDefault="00587CC4" w:rsidP="00D527D0">
            <w:pPr>
              <w:pStyle w:val="TableNormal0"/>
              <w:cnfStyle w:val="000000100000" w:firstRow="0" w:lastRow="0" w:firstColumn="0" w:lastColumn="0" w:oddVBand="0" w:evenVBand="0" w:oddHBand="1" w:evenHBand="0" w:firstRowFirstColumn="0" w:firstRowLastColumn="0" w:lastRowFirstColumn="0" w:lastRowLastColumn="0"/>
            </w:pPr>
            <w:moveTo w:id="1913" w:author="Dmitry Kaptsenel" w:date="2011-07-11T15:43:00Z">
              <w:r>
                <w:t>Stop dedicated OS thread and reset internal data structures. Forget any previous not signaled barriers and callbacks.</w:t>
              </w:r>
            </w:moveTo>
          </w:p>
        </w:tc>
      </w:tr>
    </w:tbl>
    <w:p w:rsidR="00587CC4" w:rsidRDefault="00587CC4" w:rsidP="00587CC4"/>
    <w:p w:rsidR="00587CC4" w:rsidRPr="0037309B" w:rsidRDefault="00587CC4" w:rsidP="00587CC4">
      <w:pPr>
        <w:rPr>
          <w:b/>
          <w:bCs/>
          <w:u w:val="single"/>
        </w:rPr>
      </w:pPr>
      <w:moveTo w:id="1914" w:author="Dmitry Kaptsenel" w:date="2011-07-11T15:43:00Z">
        <w:r w:rsidRPr="0037309B">
          <w:rPr>
            <w:b/>
            <w:bCs/>
            <w:u w:val="single"/>
          </w:rPr>
          <w:t>Pros:</w:t>
        </w:r>
      </w:moveTo>
    </w:p>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9918"/>
      </w:tblGrid>
      <w:tr w:rsidR="00587CC4" w:rsidTr="00D527D0">
        <w:trPr>
          <w:cnfStyle w:val="100000000000" w:firstRow="1" w:lastRow="0" w:firstColumn="0" w:lastColumn="0" w:oddVBand="0" w:evenVBand="0" w:oddHBand="0" w:evenHBand="0" w:firstRowFirstColumn="0" w:firstRowLastColumn="0" w:lastRowFirstColumn="0" w:lastRowLastColumn="0"/>
        </w:trPr>
        <w:tc>
          <w:tcPr>
            <w:tcW w:w="378" w:type="dxa"/>
          </w:tcPr>
          <w:p w:rsidR="00587CC4" w:rsidRDefault="00587CC4" w:rsidP="00D527D0">
            <w:pPr>
              <w:pStyle w:val="TableNormal0"/>
              <w:numPr>
                <w:ilvl w:val="0"/>
                <w:numId w:val="17"/>
              </w:numPr>
            </w:pPr>
          </w:p>
        </w:tc>
        <w:tc>
          <w:tcPr>
            <w:tcW w:w="9918" w:type="dxa"/>
          </w:tcPr>
          <w:p w:rsidR="00587CC4" w:rsidRDefault="00587CC4" w:rsidP="00D527D0">
            <w:pPr>
              <w:pStyle w:val="TableNormal0"/>
            </w:pPr>
            <w:moveTo w:id="1915" w:author="Dmitry Kaptsenel" w:date="2011-07-11T15:43:00Z">
              <w:r>
                <w:t xml:space="preserve">Significantly decreases number of service threads thus removing unneeded inter-thread communications.  </w:t>
              </w:r>
            </w:moveTo>
          </w:p>
        </w:tc>
      </w:tr>
    </w:tbl>
    <w:p w:rsidR="00587CC4" w:rsidRDefault="00587CC4" w:rsidP="00587CC4"/>
    <w:p w:rsidR="00587CC4" w:rsidRPr="0037309B" w:rsidRDefault="00587CC4" w:rsidP="00587CC4">
      <w:pPr>
        <w:rPr>
          <w:b/>
          <w:bCs/>
          <w:u w:val="single"/>
        </w:rPr>
      </w:pPr>
      <w:moveTo w:id="1916" w:author="Dmitry Kaptsenel" w:date="2011-07-11T15:43:00Z">
        <w:r>
          <w:rPr>
            <w:b/>
            <w:bCs/>
            <w:u w:val="single"/>
          </w:rPr>
          <w:t>Con</w:t>
        </w:r>
        <w:r w:rsidRPr="0037309B">
          <w:rPr>
            <w:b/>
            <w:bCs/>
            <w:u w:val="single"/>
          </w:rPr>
          <w:t>s:</w:t>
        </w:r>
      </w:moveTo>
    </w:p>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4050"/>
        <w:gridCol w:w="5868"/>
      </w:tblGrid>
      <w:tr w:rsidR="00587CC4" w:rsidTr="00D527D0">
        <w:trPr>
          <w:cnfStyle w:val="100000000000" w:firstRow="1" w:lastRow="0" w:firstColumn="0" w:lastColumn="0" w:oddVBand="0" w:evenVBand="0" w:oddHBand="0" w:evenHBand="0" w:firstRowFirstColumn="0" w:firstRowLastColumn="0" w:lastRowFirstColumn="0" w:lastRowLastColumn="0"/>
        </w:trPr>
        <w:tc>
          <w:tcPr>
            <w:tcW w:w="378" w:type="dxa"/>
          </w:tcPr>
          <w:p w:rsidR="00587CC4" w:rsidRDefault="00587CC4" w:rsidP="00D527D0">
            <w:pPr>
              <w:pStyle w:val="TableNormal0"/>
              <w:numPr>
                <w:ilvl w:val="0"/>
                <w:numId w:val="18"/>
              </w:numPr>
            </w:pPr>
          </w:p>
        </w:tc>
        <w:tc>
          <w:tcPr>
            <w:tcW w:w="4050" w:type="dxa"/>
          </w:tcPr>
          <w:p w:rsidR="00587CC4" w:rsidRDefault="00587CC4" w:rsidP="00D527D0">
            <w:pPr>
              <w:pStyle w:val="TableNormal0"/>
            </w:pPr>
            <w:moveTo w:id="1917" w:author="Dmitry Kaptsenel" w:date="2011-07-11T15:43:00Z">
              <w:r>
                <w:t xml:space="preserve">Creates serialization point for unrelated activities  </w:t>
              </w:r>
            </w:moveTo>
          </w:p>
        </w:tc>
        <w:tc>
          <w:tcPr>
            <w:tcW w:w="5868" w:type="dxa"/>
          </w:tcPr>
          <w:p w:rsidR="00587CC4" w:rsidRDefault="00587CC4" w:rsidP="00D527D0">
            <w:pPr>
              <w:pStyle w:val="TableNormal0"/>
              <w:numPr>
                <w:ilvl w:val="0"/>
                <w:numId w:val="14"/>
              </w:numPr>
            </w:pPr>
            <w:moveTo w:id="1918" w:author="Dmitry Kaptsenel" w:date="2011-07-11T15:43:00Z">
              <w:r>
                <w:t>Do not use long operations in callbacks</w:t>
              </w:r>
            </w:moveTo>
          </w:p>
          <w:p w:rsidR="00587CC4" w:rsidRPr="0037309B" w:rsidRDefault="00587CC4" w:rsidP="00D527D0">
            <w:pPr>
              <w:pStyle w:val="TableNormal0"/>
              <w:numPr>
                <w:ilvl w:val="0"/>
                <w:numId w:val="14"/>
              </w:numPr>
            </w:pPr>
            <w:moveTo w:id="1919" w:author="Dmitry Kaptsenel" w:date="2011-07-11T15:43:00Z">
              <w:r>
                <w:t>Notification Port Object may be created per specific command queue or one per device – depends on design decision and expected asynchronous operations frequency.</w:t>
              </w:r>
            </w:moveTo>
          </w:p>
        </w:tc>
      </w:tr>
    </w:tbl>
    <w:p w:rsidR="00587CC4" w:rsidRPr="00983CD5" w:rsidRDefault="00587CC4" w:rsidP="00587CC4"/>
    <w:p w:rsidR="009C7A94" w:rsidRDefault="009C7A94" w:rsidP="00B26635">
      <w:pPr>
        <w:pStyle w:val="Heading2"/>
        <w:pageBreakBefore/>
      </w:pPr>
      <w:bookmarkStart w:id="1920" w:name="_Toc298167583"/>
      <w:moveToRangeEnd w:id="1902"/>
      <w:r>
        <w:lastRenderedPageBreak/>
        <w:t>Command Queues Implementation</w:t>
      </w:r>
      <w:bookmarkEnd w:id="1920"/>
    </w:p>
    <w:p w:rsidR="00A94019" w:rsidRDefault="00103254">
      <w:pPr>
        <w:rPr>
          <w:sz w:val="18"/>
          <w:szCs w:val="18"/>
        </w:rPr>
      </w:pPr>
      <w:r>
        <w:t>MIC OpenCL Device Agent Command Queues are going to be based on the COIPipelines concept.</w:t>
      </w:r>
      <w:r w:rsidR="000002BC">
        <w:t xml:space="preserve"> COIPipeline is an in-order single directed queue of COI Run Functions. Enqueue and execution is always done on the different HW devices: if pipeline is directed from host to device, enqueue must be done on host and execution will be performed on device.</w:t>
      </w:r>
      <w:r w:rsidR="007F7DCD">
        <w:t xml:space="preserve"> COI enforces the execution order. </w:t>
      </w:r>
    </w:p>
    <w:p w:rsidR="00A06124" w:rsidRDefault="00A06124" w:rsidP="00A06124">
      <w:pPr>
        <w:pStyle w:val="IndentedNote"/>
        <w:keepNext/>
        <w:jc w:val="center"/>
      </w:pPr>
      <w:r w:rsidRPr="0015354D">
        <w:rPr>
          <w:sz w:val="18"/>
          <w:szCs w:val="18"/>
        </w:rPr>
        <w:object w:dxaOrig="7137" w:dyaOrig="5359">
          <v:shape id="_x0000_i1035" type="#_x0000_t75" style="width:353.75pt;height:284.85pt" o:ole="">
            <v:imagedata r:id="rId32" o:title="" croptop="937f" cropbottom="3935f" cropleft="8273f" cropright="696f"/>
          </v:shape>
          <o:OLEObject Type="Embed" ProgID="PowerPoint.Show.12" ShapeID="_x0000_i1035" DrawAspect="Content" ObjectID="_1371909475" r:id="rId33"/>
        </w:object>
      </w:r>
    </w:p>
    <w:p w:rsidR="00470EE5" w:rsidRPr="0082772B" w:rsidRDefault="00A06124" w:rsidP="00A06124">
      <w:pPr>
        <w:pStyle w:val="Caption"/>
        <w:rPr>
          <w:sz w:val="18"/>
          <w:szCs w:val="18"/>
        </w:rPr>
      </w:pPr>
      <w:r>
        <w:t xml:space="preserve">Figure </w:t>
      </w:r>
      <w:ins w:id="1921"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1922"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1923" w:author="Dmitry Kaptsenel" w:date="2011-07-11T17:10:00Z">
        <w:r w:rsidR="006F596B">
          <w:rPr>
            <w:noProof/>
          </w:rPr>
          <w:t>10</w:t>
        </w:r>
      </w:ins>
      <w:ins w:id="1924" w:author="Dmitry Kaptsenel" w:date="2011-05-31T16:40:00Z">
        <w:r w:rsidR="00E312EA">
          <w:fldChar w:fldCharType="end"/>
        </w:r>
      </w:ins>
      <w:del w:id="1925"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10</w:delText>
        </w:r>
        <w:r w:rsidR="008D1136" w:rsidDel="00E312EA">
          <w:fldChar w:fldCharType="end"/>
        </w:r>
      </w:del>
      <w:r>
        <w:rPr>
          <w:noProof/>
        </w:rPr>
        <w:t xml:space="preserve"> Using COI Pipelines in MIC Device Agent</w:t>
      </w:r>
    </w:p>
    <w:p w:rsidR="007E7B48" w:rsidRPr="007E7B48" w:rsidRDefault="007E7B48" w:rsidP="00A74AB2">
      <w:pPr>
        <w:pStyle w:val="Heading3"/>
        <w:pageBreakBefore/>
      </w:pPr>
      <w:bookmarkStart w:id="1926" w:name="_Toc298167584"/>
      <w:r>
        <w:lastRenderedPageBreak/>
        <w:t xml:space="preserve">Command Queues Device Agent </w:t>
      </w:r>
      <w:ins w:id="1927" w:author="Dmitry Kaptsenel" w:date="2011-06-13T12:28:00Z">
        <w:r w:rsidR="00182278">
          <w:t>C</w:t>
        </w:r>
      </w:ins>
      <w:r>
        <w:t>API</w:t>
      </w:r>
      <w:bookmarkEnd w:id="1926"/>
    </w:p>
    <w:p w:rsidR="001D7FCA" w:rsidRDefault="006A37C0" w:rsidP="001D7FCA">
      <w:r>
        <w:t xml:space="preserve">OpenCL Runtime communicates commands to the Device Agent using the notion of </w:t>
      </w:r>
      <w:r w:rsidRPr="006A37C0">
        <w:rPr>
          <w:i/>
          <w:iCs/>
        </w:rPr>
        <w:t>Command List</w:t>
      </w:r>
      <w:r>
        <w:rPr>
          <w:i/>
          <w:iCs/>
        </w:rPr>
        <w:t>s</w:t>
      </w:r>
      <w:r>
        <w:t>. Command Lists may be dynamically created</w:t>
      </w:r>
      <w:r w:rsidR="00ED5A81">
        <w:t xml:space="preserve"> and deleted by Runtime request. </w:t>
      </w:r>
    </w:p>
    <w:p w:rsidR="00D553A7" w:rsidRDefault="00ED5A81" w:rsidP="00D553A7">
      <w:pPr>
        <w:keepNext/>
        <w:jc w:val="center"/>
      </w:pPr>
      <w:r>
        <w:object w:dxaOrig="7245" w:dyaOrig="4365">
          <v:shape id="_x0000_i1036" type="#_x0000_t75" style="width:148.4pt;height:96.4pt" o:ole="">
            <v:imagedata r:id="rId34" o:title="" croptop="14697f" cropbottom="21970f" cropleft="19805f" cropright="18793f"/>
          </v:shape>
          <o:OLEObject Type="Embed" ProgID="Visio.Drawing.11" ShapeID="_x0000_i1036" DrawAspect="Content" ObjectID="_1371909476" r:id="rId35"/>
        </w:object>
      </w:r>
    </w:p>
    <w:p w:rsidR="00302DB9" w:rsidRDefault="00D553A7" w:rsidP="00D553A7">
      <w:pPr>
        <w:pStyle w:val="Caption"/>
      </w:pPr>
      <w:r>
        <w:t xml:space="preserve">Figure </w:t>
      </w:r>
      <w:ins w:id="1928"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1929"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1930" w:author="Dmitry Kaptsenel" w:date="2011-07-11T17:10:00Z">
        <w:r w:rsidR="006F596B">
          <w:rPr>
            <w:noProof/>
          </w:rPr>
          <w:t>11</w:t>
        </w:r>
      </w:ins>
      <w:ins w:id="1931" w:author="Dmitry Kaptsenel" w:date="2011-05-31T16:40:00Z">
        <w:r w:rsidR="00E312EA">
          <w:fldChar w:fldCharType="end"/>
        </w:r>
      </w:ins>
      <w:del w:id="1932"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11</w:delText>
        </w:r>
        <w:r w:rsidR="008D1136" w:rsidDel="00E312EA">
          <w:fldChar w:fldCharType="end"/>
        </w:r>
      </w:del>
      <w:r>
        <w:t xml:space="preserve"> </w:t>
      </w:r>
      <w:r w:rsidRPr="00AB4B34">
        <w:t>Command List related part of the Device Agent Interface</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7333"/>
      </w:tblGrid>
      <w:tr w:rsidR="002C3F93" w:rsidTr="004570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2C3F93" w:rsidRPr="00823671" w:rsidRDefault="002C3F93" w:rsidP="00CC73A8">
            <w:pPr>
              <w:pStyle w:val="TableNormal0"/>
              <w:keepNext/>
            </w:pPr>
            <w:r w:rsidRPr="00823671">
              <w:t>Method</w:t>
            </w:r>
          </w:p>
        </w:tc>
        <w:tc>
          <w:tcPr>
            <w:tcW w:w="7466" w:type="dxa"/>
          </w:tcPr>
          <w:p w:rsidR="002C3F93" w:rsidRPr="00823671" w:rsidRDefault="002C3F93" w:rsidP="00CC73A8">
            <w:pPr>
              <w:pStyle w:val="TableNormal0"/>
              <w:keepNext/>
              <w:jc w:val="center"/>
              <w:cnfStyle w:val="100000000000" w:firstRow="1" w:lastRow="0" w:firstColumn="0" w:lastColumn="0" w:oddVBand="0" w:evenVBand="0" w:oddHBand="0" w:evenHBand="0" w:firstRowFirstColumn="0" w:firstRowLastColumn="0" w:lastRowFirstColumn="0" w:lastRowLastColumn="0"/>
            </w:pPr>
            <w:r>
              <w:t>Description</w:t>
            </w:r>
          </w:p>
        </w:tc>
      </w:tr>
      <w:tr w:rsidR="002C3F93" w:rsidTr="0045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Pr="00CA5128" w:rsidRDefault="002C3F93" w:rsidP="00CC73A8">
            <w:pPr>
              <w:pStyle w:val="TableNormal0"/>
              <w:keepNext/>
              <w:rPr>
                <w:i/>
                <w:iCs/>
              </w:rPr>
            </w:pPr>
            <w:r>
              <w:rPr>
                <w:i/>
                <w:iCs/>
              </w:rPr>
              <w:t>CreateCommandList</w:t>
            </w:r>
            <w:r w:rsidRPr="00CA5128">
              <w:rPr>
                <w:i/>
                <w:iCs/>
              </w:rPr>
              <w:t>()</w:t>
            </w:r>
          </w:p>
        </w:tc>
        <w:tc>
          <w:tcPr>
            <w:tcW w:w="7466" w:type="dxa"/>
            <w:tcBorders>
              <w:top w:val="none" w:sz="0" w:space="0" w:color="auto"/>
              <w:bottom w:val="none" w:sz="0" w:space="0" w:color="auto"/>
              <w:right w:val="none" w:sz="0" w:space="0" w:color="auto"/>
            </w:tcBorders>
          </w:tcPr>
          <w:p w:rsidR="002C3F93" w:rsidRDefault="002C3F93" w:rsidP="00CC73A8">
            <w:pPr>
              <w:pStyle w:val="TableNormal0"/>
              <w:keepNext/>
              <w:cnfStyle w:val="000000100000" w:firstRow="0" w:lastRow="0" w:firstColumn="0" w:lastColumn="0" w:oddVBand="0" w:evenVBand="0" w:oddHBand="1" w:evenHBand="0" w:firstRowFirstColumn="0" w:firstRowLastColumn="0" w:lastRowFirstColumn="0" w:lastRowLastColumn="0"/>
            </w:pPr>
            <w:r>
              <w:t>Create the Command List object (in-order or out-of-order) with reference counter equal to 1</w:t>
            </w:r>
          </w:p>
        </w:tc>
      </w:tr>
      <w:tr w:rsidR="002C3F93" w:rsidTr="00457013">
        <w:tc>
          <w:tcPr>
            <w:cnfStyle w:val="001000000000" w:firstRow="0" w:lastRow="0" w:firstColumn="1" w:lastColumn="0" w:oddVBand="0" w:evenVBand="0" w:oddHBand="0" w:evenHBand="0" w:firstRowFirstColumn="0" w:firstRowLastColumn="0" w:lastRowFirstColumn="0" w:lastRowLastColumn="0"/>
            <w:tcW w:w="2830" w:type="dxa"/>
          </w:tcPr>
          <w:p w:rsidR="002C3F93" w:rsidRPr="00CA5128" w:rsidRDefault="002C3F93" w:rsidP="00CC73A8">
            <w:pPr>
              <w:pStyle w:val="TableNormal0"/>
              <w:keepNext/>
              <w:rPr>
                <w:i/>
                <w:iCs/>
              </w:rPr>
            </w:pPr>
            <w:r>
              <w:rPr>
                <w:i/>
                <w:iCs/>
              </w:rPr>
              <w:t>RetainCommandList()</w:t>
            </w:r>
          </w:p>
        </w:tc>
        <w:tc>
          <w:tcPr>
            <w:tcW w:w="7466" w:type="dxa"/>
          </w:tcPr>
          <w:p w:rsidR="002C3F93" w:rsidRDefault="002C3F93" w:rsidP="00CC73A8">
            <w:pPr>
              <w:pStyle w:val="TableNormal0"/>
              <w:keepNext/>
              <w:cnfStyle w:val="000000000000" w:firstRow="0" w:lastRow="0" w:firstColumn="0" w:lastColumn="0" w:oddVBand="0" w:evenVBand="0" w:oddHBand="0" w:evenHBand="0" w:firstRowFirstColumn="0" w:firstRowLastColumn="0" w:lastRowFirstColumn="0" w:lastRowLastColumn="0"/>
            </w:pPr>
            <w:r>
              <w:t>Increment reference counter for specific Command List</w:t>
            </w:r>
          </w:p>
        </w:tc>
      </w:tr>
      <w:tr w:rsidR="002C3F93" w:rsidTr="0045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Pr="00CA5128" w:rsidRDefault="002C3F93" w:rsidP="00CC73A8">
            <w:pPr>
              <w:pStyle w:val="TableNormal0"/>
              <w:keepNext/>
              <w:rPr>
                <w:i/>
                <w:iCs/>
              </w:rPr>
            </w:pPr>
            <w:r>
              <w:rPr>
                <w:i/>
                <w:iCs/>
              </w:rPr>
              <w:t>ReleaseCommandList()</w:t>
            </w:r>
          </w:p>
        </w:tc>
        <w:tc>
          <w:tcPr>
            <w:tcW w:w="7466" w:type="dxa"/>
            <w:tcBorders>
              <w:top w:val="none" w:sz="0" w:space="0" w:color="auto"/>
              <w:bottom w:val="none" w:sz="0" w:space="0" w:color="auto"/>
              <w:right w:val="none" w:sz="0" w:space="0" w:color="auto"/>
            </w:tcBorders>
          </w:tcPr>
          <w:p w:rsidR="002C3F93" w:rsidRDefault="002C3F93" w:rsidP="00CC73A8">
            <w:pPr>
              <w:pStyle w:val="TableNormal0"/>
              <w:keepNext/>
              <w:cnfStyle w:val="000000100000" w:firstRow="0" w:lastRow="0" w:firstColumn="0" w:lastColumn="0" w:oddVBand="0" w:evenVBand="0" w:oddHBand="1" w:evenHBand="0" w:firstRowFirstColumn="0" w:firstRowLastColumn="0" w:lastRowFirstColumn="0" w:lastRowLastColumn="0"/>
            </w:pPr>
            <w:r>
              <w:t>Decrement reference counter. If reference counter reached 0 – delete Command List.</w:t>
            </w:r>
          </w:p>
        </w:tc>
      </w:tr>
      <w:tr w:rsidR="002C3F93" w:rsidTr="00457013">
        <w:tc>
          <w:tcPr>
            <w:cnfStyle w:val="001000000000" w:firstRow="0" w:lastRow="0" w:firstColumn="1" w:lastColumn="0" w:oddVBand="0" w:evenVBand="0" w:oddHBand="0" w:evenHBand="0" w:firstRowFirstColumn="0" w:firstRowLastColumn="0" w:lastRowFirstColumn="0" w:lastRowLastColumn="0"/>
            <w:tcW w:w="2830" w:type="dxa"/>
          </w:tcPr>
          <w:p w:rsidR="002C3F93" w:rsidRDefault="002C3F93" w:rsidP="00CC73A8">
            <w:pPr>
              <w:pStyle w:val="TableNormal0"/>
              <w:keepNext/>
              <w:rPr>
                <w:i/>
                <w:iCs/>
              </w:rPr>
            </w:pPr>
            <w:r>
              <w:rPr>
                <w:i/>
                <w:iCs/>
              </w:rPr>
              <w:t>CommandListExecute()</w:t>
            </w:r>
          </w:p>
        </w:tc>
        <w:tc>
          <w:tcPr>
            <w:tcW w:w="7466" w:type="dxa"/>
          </w:tcPr>
          <w:p w:rsidR="002C3F93" w:rsidRDefault="002C3F93" w:rsidP="00CC73A8">
            <w:pPr>
              <w:pStyle w:val="TableNormal0"/>
              <w:keepNext/>
              <w:cnfStyle w:val="000000000000" w:firstRow="0" w:lastRow="0" w:firstColumn="0" w:lastColumn="0" w:oddVBand="0" w:evenVBand="0" w:oddHBand="0" w:evenHBand="0" w:firstRowFirstColumn="0" w:firstRowLastColumn="0" w:lastRowFirstColumn="0" w:lastRowLastColumn="0"/>
            </w:pPr>
            <w:r>
              <w:t>Append given list of commands to the Command List. Execution may be started if desired</w:t>
            </w:r>
            <w:r w:rsidR="00EF59CF">
              <w:t>. All dependencies are resolved except of ordering dependency in in-order queues.</w:t>
            </w:r>
          </w:p>
        </w:tc>
      </w:tr>
      <w:tr w:rsidR="002C3F93"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Default="002C3F93" w:rsidP="00CC73A8">
            <w:pPr>
              <w:pStyle w:val="TableNormal0"/>
              <w:keepNext/>
              <w:rPr>
                <w:i/>
                <w:iCs/>
              </w:rPr>
            </w:pPr>
            <w:r>
              <w:rPr>
                <w:i/>
                <w:iCs/>
              </w:rPr>
              <w:t>FlushCommandList()</w:t>
            </w:r>
          </w:p>
        </w:tc>
        <w:tc>
          <w:tcPr>
            <w:tcW w:w="7466" w:type="dxa"/>
            <w:tcBorders>
              <w:top w:val="none" w:sz="0" w:space="0" w:color="auto"/>
              <w:bottom w:val="none" w:sz="0" w:space="0" w:color="auto"/>
              <w:right w:val="none" w:sz="0" w:space="0" w:color="auto"/>
            </w:tcBorders>
          </w:tcPr>
          <w:p w:rsidR="002C3F93" w:rsidRDefault="00EF59CF" w:rsidP="00CC73A8">
            <w:pPr>
              <w:pStyle w:val="TableNormal0"/>
              <w:keepNext/>
              <w:cnfStyle w:val="000000100000" w:firstRow="0" w:lastRow="0" w:firstColumn="0" w:lastColumn="0" w:oddVBand="0" w:evenVBand="0" w:oddHBand="1" w:evenHBand="0" w:firstRowFirstColumn="0" w:firstRowLastColumn="0" w:lastRowFirstColumn="0" w:lastRowLastColumn="0"/>
            </w:pPr>
            <w:r>
              <w:t>If enqueued commands didn’t start execution already, ensure thay are marked as ready for execution.</w:t>
            </w:r>
          </w:p>
        </w:tc>
      </w:tr>
      <w:tr w:rsidR="007C3CB2" w:rsidTr="00457013">
        <w:tc>
          <w:tcPr>
            <w:cnfStyle w:val="001000000000" w:firstRow="0" w:lastRow="0" w:firstColumn="1" w:lastColumn="0" w:oddVBand="0" w:evenVBand="0" w:oddHBand="0" w:evenHBand="0" w:firstRowFirstColumn="0" w:firstRowLastColumn="0" w:lastRowFirstColumn="0" w:lastRowLastColumn="0"/>
            <w:tcW w:w="2830" w:type="dxa"/>
          </w:tcPr>
          <w:p w:rsidR="007C3CB2" w:rsidRDefault="007C3CB2" w:rsidP="00CC73A8">
            <w:pPr>
              <w:pStyle w:val="TableNormal0"/>
              <w:keepNext/>
              <w:rPr>
                <w:i/>
                <w:iCs/>
              </w:rPr>
            </w:pPr>
            <w:r>
              <w:rPr>
                <w:i/>
                <w:iCs/>
              </w:rPr>
              <w:t>CommandListWaitCompletion()</w:t>
            </w:r>
          </w:p>
        </w:tc>
        <w:tc>
          <w:tcPr>
            <w:tcW w:w="7466" w:type="dxa"/>
          </w:tcPr>
          <w:p w:rsidR="007C3CB2" w:rsidRDefault="007C3CB2" w:rsidP="00CC73A8">
            <w:pPr>
              <w:pStyle w:val="TableNormal0"/>
              <w:keepNext/>
              <w:cnfStyle w:val="000000000000" w:firstRow="0" w:lastRow="0" w:firstColumn="0" w:lastColumn="0" w:oddVBand="0" w:evenVBand="0" w:oddHBand="0" w:evenHBand="0" w:firstRowFirstColumn="0" w:firstRowLastColumn="0" w:lastRowFirstColumn="0" w:lastRowLastColumn="0"/>
            </w:pPr>
            <w:r>
              <w:t xml:space="preserve">There is nothing to do for this OS thread – if desired this OS thread may be used for </w:t>
            </w:r>
            <w:r w:rsidR="00660BE8">
              <w:t>any tasks related to the given Command List. If nothing is required to be done for the given Command List – just return.</w:t>
            </w:r>
          </w:p>
        </w:tc>
      </w:tr>
    </w:tbl>
    <w:p w:rsidR="00A87FC6" w:rsidRDefault="00A87FC6" w:rsidP="007B253A"/>
    <w:p w:rsidR="00BD7993" w:rsidRDefault="00BD7993" w:rsidP="006325DF">
      <w:pPr>
        <w:pStyle w:val="Heading3"/>
      </w:pPr>
      <w:bookmarkStart w:id="1933" w:name="_Ref289333545"/>
      <w:bookmarkStart w:id="1934" w:name="_Ref289333557"/>
      <w:bookmarkStart w:id="1935" w:name="_Ref289333561"/>
      <w:bookmarkStart w:id="1936" w:name="_Ref289333575"/>
      <w:bookmarkStart w:id="1937" w:name="_Ref289333664"/>
      <w:bookmarkStart w:id="1938" w:name="_Ref289333687"/>
      <w:bookmarkStart w:id="1939" w:name="_Ref289333694"/>
      <w:bookmarkStart w:id="1940" w:name="_Toc298167585"/>
      <w:r>
        <w:t>Command Types</w:t>
      </w:r>
      <w:bookmarkEnd w:id="1933"/>
      <w:bookmarkEnd w:id="1934"/>
      <w:bookmarkEnd w:id="1935"/>
      <w:bookmarkEnd w:id="1936"/>
      <w:bookmarkEnd w:id="1937"/>
      <w:bookmarkEnd w:id="1938"/>
      <w:bookmarkEnd w:id="1939"/>
      <w:bookmarkEnd w:id="1940"/>
    </w:p>
    <w:p w:rsidR="00BD7993" w:rsidRDefault="00BD7993" w:rsidP="00BD7993">
      <w:r>
        <w:t xml:space="preserve">OpenCL Runtime may </w:t>
      </w:r>
      <w:r w:rsidR="00B6529D">
        <w:t>request Command Lists to execute the following command types:</w:t>
      </w:r>
    </w:p>
    <w:p w:rsidR="00B6529D" w:rsidRDefault="00B6529D" w:rsidP="009A2F45">
      <w:pPr>
        <w:pStyle w:val="ListParagraph"/>
        <w:numPr>
          <w:ilvl w:val="0"/>
          <w:numId w:val="22"/>
        </w:numPr>
      </w:pPr>
      <w:r w:rsidRPr="00FC191C">
        <w:rPr>
          <w:i/>
          <w:iCs/>
        </w:rPr>
        <w:t>Buffer-related commands</w:t>
      </w:r>
      <w:r>
        <w:t xml:space="preserve">: </w:t>
      </w:r>
    </w:p>
    <w:p w:rsidR="00B6529D" w:rsidRDefault="00B6529D" w:rsidP="009A2F45">
      <w:pPr>
        <w:pStyle w:val="ListParagraph"/>
        <w:numPr>
          <w:ilvl w:val="1"/>
          <w:numId w:val="22"/>
        </w:numPr>
      </w:pPr>
      <w:r>
        <w:t>Read</w:t>
      </w:r>
    </w:p>
    <w:p w:rsidR="00B6529D" w:rsidRDefault="00B6529D" w:rsidP="009A2F45">
      <w:pPr>
        <w:pStyle w:val="ListParagraph"/>
        <w:numPr>
          <w:ilvl w:val="1"/>
          <w:numId w:val="22"/>
        </w:numPr>
      </w:pPr>
      <w:r>
        <w:t>Write</w:t>
      </w:r>
    </w:p>
    <w:p w:rsidR="00B6529D" w:rsidRDefault="00B6529D" w:rsidP="009A2F45">
      <w:pPr>
        <w:pStyle w:val="ListParagraph"/>
        <w:numPr>
          <w:ilvl w:val="1"/>
          <w:numId w:val="22"/>
        </w:numPr>
      </w:pPr>
      <w:r>
        <w:t>Copy</w:t>
      </w:r>
    </w:p>
    <w:p w:rsidR="00B6529D" w:rsidRDefault="00B6529D" w:rsidP="009A2F45">
      <w:pPr>
        <w:pStyle w:val="ListParagraph"/>
        <w:numPr>
          <w:ilvl w:val="1"/>
          <w:numId w:val="22"/>
        </w:numPr>
      </w:pPr>
      <w:r>
        <w:t>Map</w:t>
      </w:r>
    </w:p>
    <w:p w:rsidR="00B6529D" w:rsidRDefault="00B6529D" w:rsidP="009A2F45">
      <w:pPr>
        <w:pStyle w:val="ListParagraph"/>
        <w:numPr>
          <w:ilvl w:val="1"/>
          <w:numId w:val="22"/>
        </w:numPr>
      </w:pPr>
      <w:r>
        <w:t>Unmap</w:t>
      </w:r>
    </w:p>
    <w:p w:rsidR="00244CB5" w:rsidRDefault="00244CB5" w:rsidP="009A2F45">
      <w:pPr>
        <w:pStyle w:val="ListParagraph"/>
        <w:numPr>
          <w:ilvl w:val="1"/>
          <w:numId w:val="22"/>
        </w:numPr>
      </w:pPr>
      <w:r>
        <w:t>Read Rectangle</w:t>
      </w:r>
    </w:p>
    <w:p w:rsidR="00244CB5" w:rsidRDefault="00244CB5" w:rsidP="009A2F45">
      <w:pPr>
        <w:pStyle w:val="ListParagraph"/>
        <w:numPr>
          <w:ilvl w:val="1"/>
          <w:numId w:val="22"/>
        </w:numPr>
      </w:pPr>
      <w:r>
        <w:t>Write Rectangle</w:t>
      </w:r>
    </w:p>
    <w:p w:rsidR="00244CB5" w:rsidRDefault="00244CB5" w:rsidP="009A2F45">
      <w:pPr>
        <w:pStyle w:val="ListParagraph"/>
        <w:numPr>
          <w:ilvl w:val="1"/>
          <w:numId w:val="22"/>
        </w:numPr>
        <w:rPr>
          <w:ins w:id="1941" w:author="Dmitry Kaptsenel" w:date="2011-07-11T15:46:00Z"/>
        </w:rPr>
      </w:pPr>
      <w:r>
        <w:t>Copy Rectangle</w:t>
      </w:r>
    </w:p>
    <w:p w:rsidR="009F047E" w:rsidRDefault="009F047E" w:rsidP="009A2F45">
      <w:pPr>
        <w:pStyle w:val="ListParagraph"/>
        <w:numPr>
          <w:ilvl w:val="1"/>
          <w:numId w:val="22"/>
        </w:numPr>
      </w:pPr>
      <w:ins w:id="1942" w:author="Dmitry Kaptsenel" w:date="2011-07-11T15:48:00Z">
        <w:r>
          <w:t xml:space="preserve">Migrate </w:t>
        </w:r>
      </w:ins>
    </w:p>
    <w:p w:rsidR="00B6529D" w:rsidRDefault="00B6529D" w:rsidP="009A2F45">
      <w:pPr>
        <w:pStyle w:val="ListParagraph"/>
        <w:numPr>
          <w:ilvl w:val="0"/>
          <w:numId w:val="22"/>
        </w:numPr>
      </w:pPr>
      <w:r w:rsidRPr="00FC191C">
        <w:rPr>
          <w:i/>
          <w:iCs/>
        </w:rPr>
        <w:t>Kernel execution commands</w:t>
      </w:r>
      <w:r>
        <w:t>:</w:t>
      </w:r>
    </w:p>
    <w:p w:rsidR="00B6529D" w:rsidRDefault="00B6529D" w:rsidP="009A2F45">
      <w:pPr>
        <w:pStyle w:val="ListParagraph"/>
        <w:numPr>
          <w:ilvl w:val="1"/>
          <w:numId w:val="22"/>
        </w:numPr>
      </w:pPr>
      <w:r>
        <w:t>Execute Kernel</w:t>
      </w:r>
    </w:p>
    <w:p w:rsidR="00B6529D" w:rsidRDefault="00B6529D" w:rsidP="009A2F45">
      <w:pPr>
        <w:pStyle w:val="ListParagraph"/>
        <w:numPr>
          <w:ilvl w:val="1"/>
          <w:numId w:val="22"/>
        </w:numPr>
      </w:pPr>
      <w:r>
        <w:t>Execute Task  - like execute kernel with global size 1</w:t>
      </w:r>
    </w:p>
    <w:p w:rsidR="00B6529D" w:rsidRDefault="00B6529D" w:rsidP="009A2F45">
      <w:pPr>
        <w:pStyle w:val="ListParagraph"/>
        <w:numPr>
          <w:ilvl w:val="1"/>
          <w:numId w:val="22"/>
        </w:numPr>
      </w:pPr>
      <w:r>
        <w:t>Execute Native Kernel</w:t>
      </w:r>
      <w:r w:rsidR="00252B7E">
        <w:t xml:space="preserve"> – cannot be supported in the current implementation model.</w:t>
      </w:r>
    </w:p>
    <w:p w:rsidR="00B6529D" w:rsidRDefault="00B6529D">
      <w:r>
        <w:lastRenderedPageBreak/>
        <w:t xml:space="preserve">In the current implementation of the OpenCL Runtime with MIC support, where OpenCL runtime must run on the host while dispatched kernels must run on a MIC device and host and MIC are distinct devices, Execute Native Kernel cannot be supported. </w:t>
      </w:r>
      <w:r w:rsidR="00252B7E">
        <w:t xml:space="preserve">According to the </w:t>
      </w:r>
      <w:r w:rsidR="00871EC1" w:rsidRPr="00F56326">
        <w:rPr>
          <w:u w:val="single"/>
          <w:rPrChange w:id="1943" w:author="Dmitry Kaptsenel" w:date="2011-07-11T16:29:00Z">
            <w:rPr>
              <w:rStyle w:val="Hyperlink"/>
              <w:rFonts w:asciiTheme="minorHAnsi" w:hAnsiTheme="minorHAnsi" w:cs="Arial"/>
            </w:rPr>
          </w:rPrChange>
        </w:rPr>
        <w:fldChar w:fldCharType="begin"/>
      </w:r>
      <w:r w:rsidR="00871EC1" w:rsidRPr="00F56326">
        <w:rPr>
          <w:u w:val="single"/>
          <w:rPrChange w:id="1944" w:author="Dmitry Kaptsenel" w:date="2011-07-11T16:29:00Z">
            <w:rPr/>
          </w:rPrChange>
        </w:rPr>
        <w:instrText xml:space="preserve"> HYPERLINK \l "OpenCL_spec1_1" </w:instrText>
      </w:r>
      <w:ins w:id="1945" w:author="Dmitry Kaptsenel" w:date="2011-07-11T17:10:00Z">
        <w:r w:rsidR="006F596B" w:rsidRPr="00F56326">
          <w:rPr>
            <w:u w:val="single"/>
            <w:rPrChange w:id="1946" w:author="Dmitry Kaptsenel" w:date="2011-07-11T16:29:00Z">
              <w:rPr>
                <w:u w:val="single"/>
              </w:rPr>
            </w:rPrChange>
          </w:rPr>
        </w:r>
      </w:ins>
      <w:r w:rsidR="00871EC1" w:rsidRPr="00F56326">
        <w:rPr>
          <w:u w:val="single"/>
          <w:rPrChange w:id="1947" w:author="Dmitry Kaptsenel" w:date="2011-07-11T16:29:00Z">
            <w:rPr>
              <w:rStyle w:val="Hyperlink"/>
              <w:rFonts w:asciiTheme="minorHAnsi" w:hAnsiTheme="minorHAnsi" w:cs="Arial"/>
            </w:rPr>
          </w:rPrChange>
        </w:rPr>
        <w:fldChar w:fldCharType="separate"/>
      </w:r>
      <w:r w:rsidR="007B6844" w:rsidRPr="00F56326">
        <w:rPr>
          <w:rStyle w:val="Hyperlink"/>
          <w:rFonts w:asciiTheme="minorHAnsi" w:hAnsiTheme="minorHAnsi" w:cs="Arial"/>
        </w:rPr>
        <w:t>[</w:t>
      </w:r>
      <w:ins w:id="1948" w:author="Dmitry Kaptsenel" w:date="2011-07-11T16:28:00Z">
        <w:r w:rsidR="00F56326" w:rsidRPr="00F56326">
          <w:rPr>
            <w:rStyle w:val="Hyperlink"/>
            <w:rFonts w:asciiTheme="minorHAnsi" w:hAnsiTheme="minorHAnsi" w:cs="Arial"/>
            <w:rPrChange w:id="1949" w:author="Dmitry Kaptsenel" w:date="2011-07-11T16:29:00Z">
              <w:rPr>
                <w:rStyle w:val="Hyperlink"/>
                <w:rFonts w:asciiTheme="minorHAnsi" w:hAnsiTheme="minorHAnsi" w:cs="Arial"/>
              </w:rPr>
            </w:rPrChange>
          </w:rPr>
          <w:fldChar w:fldCharType="begin"/>
        </w:r>
        <w:r w:rsidR="00F56326" w:rsidRPr="00F56326">
          <w:rPr>
            <w:rStyle w:val="Hyperlink"/>
            <w:rFonts w:asciiTheme="minorHAnsi" w:hAnsiTheme="minorHAnsi" w:cs="Arial"/>
          </w:rPr>
          <w:instrText xml:space="preserve"> REF OpenCL_spec1_1 \h </w:instrText>
        </w:r>
      </w:ins>
      <w:r w:rsidR="00F56326" w:rsidRPr="00F56326">
        <w:rPr>
          <w:rStyle w:val="Hyperlink"/>
          <w:rFonts w:asciiTheme="minorHAnsi" w:hAnsiTheme="minorHAnsi" w:cs="Arial"/>
          <w:rPrChange w:id="1950" w:author="Dmitry Kaptsenel" w:date="2011-07-11T16:29:00Z">
            <w:rPr>
              <w:rStyle w:val="Hyperlink"/>
              <w:rFonts w:asciiTheme="minorHAnsi" w:hAnsiTheme="minorHAnsi" w:cs="Arial"/>
              <w:u w:val="none"/>
            </w:rPr>
          </w:rPrChange>
        </w:rPr>
        <w:instrText xml:space="preserve"> \* MERGEFORMAT </w:instrText>
      </w:r>
      <w:r w:rsidR="00F56326" w:rsidRPr="00F56326">
        <w:rPr>
          <w:rStyle w:val="Hyperlink"/>
          <w:rFonts w:asciiTheme="minorHAnsi" w:hAnsiTheme="minorHAnsi" w:cs="Arial"/>
          <w:rPrChange w:id="1951" w:author="Dmitry Kaptsenel" w:date="2011-07-11T16:29:00Z">
            <w:rPr>
              <w:rStyle w:val="Hyperlink"/>
              <w:rFonts w:asciiTheme="minorHAnsi" w:hAnsiTheme="minorHAnsi" w:cs="Arial"/>
            </w:rPr>
          </w:rPrChange>
        </w:rPr>
      </w:r>
      <w:r w:rsidR="00F56326" w:rsidRPr="00F56326">
        <w:rPr>
          <w:rStyle w:val="Hyperlink"/>
          <w:rFonts w:asciiTheme="minorHAnsi" w:hAnsiTheme="minorHAnsi" w:cs="Arial"/>
          <w:rPrChange w:id="1952" w:author="Dmitry Kaptsenel" w:date="2011-07-11T16:29:00Z">
            <w:rPr>
              <w:rStyle w:val="Hyperlink"/>
              <w:rFonts w:asciiTheme="minorHAnsi" w:hAnsiTheme="minorHAnsi" w:cs="Arial"/>
            </w:rPr>
          </w:rPrChange>
        </w:rPr>
        <w:fldChar w:fldCharType="separate"/>
      </w:r>
      <w:ins w:id="1953" w:author="Dmitry Kaptsenel" w:date="2011-07-11T17:10:00Z">
        <w:r w:rsidR="006F596B" w:rsidRPr="006F596B">
          <w:rPr>
            <w:rFonts w:ascii="Calibri" w:hAnsi="Calibri"/>
            <w:sz w:val="18"/>
            <w:szCs w:val="18"/>
            <w:u w:val="single"/>
            <w:rPrChange w:id="1954" w:author="Dmitry Kaptsenel" w:date="2011-07-11T17:10:00Z">
              <w:rPr>
                <w:rFonts w:ascii="Calibri" w:hAnsi="Calibri"/>
                <w:sz w:val="18"/>
                <w:szCs w:val="18"/>
              </w:rPr>
            </w:rPrChange>
          </w:rPr>
          <w:t>OpenCL specification ver 1.2</w:t>
        </w:r>
      </w:ins>
      <w:ins w:id="1955" w:author="Dmitry Kaptsenel" w:date="2011-07-11T16:28:00Z">
        <w:r w:rsidR="00F56326" w:rsidRPr="00F56326">
          <w:rPr>
            <w:rStyle w:val="Hyperlink"/>
            <w:rFonts w:asciiTheme="minorHAnsi" w:hAnsiTheme="minorHAnsi" w:cs="Arial"/>
            <w:rPrChange w:id="1956" w:author="Dmitry Kaptsenel" w:date="2011-07-11T16:29:00Z">
              <w:rPr>
                <w:rStyle w:val="Hyperlink"/>
                <w:rFonts w:asciiTheme="minorHAnsi" w:hAnsiTheme="minorHAnsi" w:cs="Arial"/>
              </w:rPr>
            </w:rPrChange>
          </w:rPr>
          <w:fldChar w:fldCharType="end"/>
        </w:r>
      </w:ins>
      <w:del w:id="1957" w:author="Dmitry Kaptsenel" w:date="2011-07-11T16:28:00Z">
        <w:r w:rsidR="00252B7E" w:rsidRPr="00F56326" w:rsidDel="00F56326">
          <w:rPr>
            <w:rStyle w:val="Hyperlink"/>
            <w:rFonts w:asciiTheme="minorHAnsi" w:hAnsiTheme="minorHAnsi" w:cs="Arial"/>
          </w:rPr>
          <w:delText xml:space="preserve">OpenCL spec version </w:delText>
        </w:r>
        <w:r w:rsidR="007B6844" w:rsidRPr="00F56326" w:rsidDel="00F56326">
          <w:rPr>
            <w:rStyle w:val="Hyperlink"/>
            <w:rFonts w:asciiTheme="minorHAnsi" w:hAnsiTheme="minorHAnsi" w:cs="Arial"/>
          </w:rPr>
          <w:delText>1.1</w:delText>
        </w:r>
      </w:del>
      <w:r w:rsidR="007B6844" w:rsidRPr="00F56326">
        <w:rPr>
          <w:rStyle w:val="Hyperlink"/>
          <w:rFonts w:asciiTheme="minorHAnsi" w:hAnsiTheme="minorHAnsi" w:cs="Arial"/>
        </w:rPr>
        <w:t>]</w:t>
      </w:r>
      <w:r w:rsidR="00871EC1" w:rsidRPr="00F56326">
        <w:rPr>
          <w:rStyle w:val="Hyperlink"/>
          <w:rFonts w:asciiTheme="minorHAnsi" w:hAnsiTheme="minorHAnsi" w:cs="Arial"/>
          <w:rPrChange w:id="1958" w:author="Dmitry Kaptsenel" w:date="2011-07-11T16:29:00Z">
            <w:rPr>
              <w:rStyle w:val="Hyperlink"/>
              <w:rFonts w:asciiTheme="minorHAnsi" w:hAnsiTheme="minorHAnsi" w:cs="Arial"/>
            </w:rPr>
          </w:rPrChange>
        </w:rPr>
        <w:fldChar w:fldCharType="end"/>
      </w:r>
      <w:r w:rsidR="007B6844">
        <w:t xml:space="preserve"> </w:t>
      </w:r>
      <w:r w:rsidR="00252B7E">
        <w:t xml:space="preserve">Native Kernel must be </w:t>
      </w:r>
      <w:r w:rsidR="003975CB">
        <w:t>host-</w:t>
      </w:r>
      <w:r w:rsidR="00252B7E">
        <w:t xml:space="preserve">callable, which is not supported </w:t>
      </w:r>
      <w:r w:rsidR="003C743D">
        <w:t>in the current HW configuration</w:t>
      </w:r>
      <w:r w:rsidR="00252B7E">
        <w:t>.</w:t>
      </w:r>
    </w:p>
    <w:p w:rsidR="00186F70" w:rsidRDefault="00186F70" w:rsidP="003C743D">
      <w:r>
        <w:t xml:space="preserve">COI requires all Buffer-related commands to be executed on the side that created the buffer (host in OpenCL case) only and does not support </w:t>
      </w:r>
      <w:r w:rsidR="007C7A2F">
        <w:t>queuing</w:t>
      </w:r>
      <w:r>
        <w:t xml:space="preserve"> them to the COI Pipelines. This means that all execute-type commands should be queued to the COI Pipelines, while buffer-type commands should be launched at host side in either synchronous or asynchronous flavor.</w:t>
      </w:r>
    </w:p>
    <w:p w:rsidR="00244CB5" w:rsidRDefault="005B7878" w:rsidP="005B7878">
      <w:pPr>
        <w:pStyle w:val="Heading4"/>
      </w:pPr>
      <w:bookmarkStart w:id="1959" w:name="_Toc298167586"/>
      <w:r>
        <w:t>Mapping Kernel Execution Commands to COI</w:t>
      </w:r>
      <w:bookmarkEnd w:id="1959"/>
    </w:p>
    <w:p w:rsidR="00614675" w:rsidRDefault="00614675" w:rsidP="00614675">
      <w:r>
        <w:t>All supported Execution Type Commands can be mapped to the COI Run Functions. COI Run Functions support all features required by Execution Type Commands:</w:t>
      </w:r>
    </w:p>
    <w:p w:rsidR="00614675" w:rsidRDefault="00614675" w:rsidP="009A2F45">
      <w:pPr>
        <w:pStyle w:val="ListParagraph"/>
        <w:numPr>
          <w:ilvl w:val="0"/>
          <w:numId w:val="26"/>
        </w:numPr>
      </w:pPr>
      <w:r>
        <w:t>Allow dependency on other operations through COI Barriers</w:t>
      </w:r>
    </w:p>
    <w:p w:rsidR="00614675" w:rsidRDefault="00614675" w:rsidP="009A2F45">
      <w:pPr>
        <w:pStyle w:val="ListParagraph"/>
        <w:numPr>
          <w:ilvl w:val="0"/>
          <w:numId w:val="26"/>
        </w:numPr>
      </w:pPr>
      <w:r>
        <w:t>Allow signaling operation end through COI Barriers</w:t>
      </w:r>
    </w:p>
    <w:p w:rsidR="00614675" w:rsidRPr="00614675" w:rsidRDefault="00614675" w:rsidP="009A2F45">
      <w:pPr>
        <w:pStyle w:val="ListParagraph"/>
        <w:numPr>
          <w:ilvl w:val="0"/>
          <w:numId w:val="26"/>
        </w:numPr>
      </w:pPr>
      <w:r>
        <w:t>Allow passing Buffers as pa</w:t>
      </w:r>
      <w:r w:rsidR="000A1B3A">
        <w:t xml:space="preserve">rameters </w:t>
      </w:r>
    </w:p>
    <w:p w:rsidR="005B7878" w:rsidRDefault="005B7878" w:rsidP="005B7878">
      <w:pPr>
        <w:pStyle w:val="Heading4"/>
      </w:pPr>
      <w:bookmarkStart w:id="1960" w:name="_Toc298167587"/>
      <w:r>
        <w:t>Mapping Buffer-related Commands to COI</w:t>
      </w:r>
      <w:bookmarkEnd w:id="1960"/>
    </w:p>
    <w:p w:rsidR="003B7916" w:rsidRPr="00437585" w:rsidRDefault="00D14C62">
      <w:ins w:id="1961" w:author="Dmitry Kaptsenel" w:date="2011-07-11T15:51:00Z">
        <w:r>
          <w:t xml:space="preserve">Read/Write/Copy/Map/Unmap </w:t>
        </w:r>
      </w:ins>
      <w:del w:id="1962" w:author="Dmitry Kaptsenel" w:date="2011-07-11T15:51:00Z">
        <w:r w:rsidR="00437585" w:rsidDel="00D14C62">
          <w:delText xml:space="preserve">All supported non-rectangle </w:delText>
        </w:r>
      </w:del>
      <w:r w:rsidR="00437585">
        <w:t>Buffer-related Commands can be mapped to the COI buffer operations.  COI buffer operations support all features required by</w:t>
      </w:r>
      <w:ins w:id="1963" w:author="Dmitry Kaptsenel" w:date="2011-07-11T15:52:00Z">
        <w:r>
          <w:t xml:space="preserve"> the this</w:t>
        </w:r>
      </w:ins>
      <w:r w:rsidR="00437585">
        <w:t xml:space="preserve"> OpenCL Buffer-related Commands</w:t>
      </w:r>
      <w:del w:id="1964" w:author="Dmitry Kaptsenel" w:date="2011-07-11T15:52:00Z">
        <w:r w:rsidR="00437585" w:rsidDel="00D14C62">
          <w:delText xml:space="preserve">, except </w:delText>
        </w:r>
        <w:r w:rsidR="003B7916" w:rsidDel="00D14C62">
          <w:delText>rectangle commands</w:delText>
        </w:r>
      </w:del>
      <w:r w:rsidR="003B7916">
        <w:t>.</w:t>
      </w:r>
    </w:p>
    <w:p w:rsidR="005B7878" w:rsidDel="00D14C62" w:rsidRDefault="005B7878" w:rsidP="005B7878">
      <w:pPr>
        <w:pStyle w:val="Heading5"/>
        <w:rPr>
          <w:del w:id="1965" w:author="Dmitry Kaptsenel" w:date="2011-07-11T15:53:00Z"/>
        </w:rPr>
      </w:pPr>
      <w:del w:id="1966" w:author="Dmitry Kaptsenel" w:date="2011-07-11T15:53:00Z">
        <w:r w:rsidDel="00D14C62">
          <w:delText>Mapping Buffer-related Rectangle Commands to COI</w:delText>
        </w:r>
      </w:del>
    </w:p>
    <w:p w:rsidR="003B7916" w:rsidRDefault="00B22FF7" w:rsidP="00B22FF7">
      <w:pPr>
        <w:rPr>
          <w:ins w:id="1967" w:author="Dmitry Kaptsenel" w:date="2011-07-11T15:49:00Z"/>
          <w:i/>
          <w:iCs/>
        </w:rPr>
      </w:pPr>
      <w:r w:rsidRPr="00B22FF7">
        <w:rPr>
          <w:b/>
          <w:bCs/>
          <w:highlight w:val="yellow"/>
          <w:u w:val="single"/>
        </w:rPr>
        <w:t>OPEN15:</w:t>
      </w:r>
      <w:r>
        <w:rPr>
          <w:highlight w:val="yellow"/>
        </w:rPr>
        <w:t xml:space="preserve"> </w:t>
      </w:r>
      <w:bookmarkStart w:id="1968" w:name="OPEN15"/>
      <w:r w:rsidRPr="00B22FF7">
        <w:rPr>
          <w:i/>
          <w:iCs/>
        </w:rPr>
        <w:t xml:space="preserve">Will </w:t>
      </w:r>
      <w:r w:rsidR="003B7916" w:rsidRPr="00B22FF7">
        <w:rPr>
          <w:i/>
          <w:iCs/>
        </w:rPr>
        <w:t>COI support scatter-gather buffer op</w:t>
      </w:r>
      <w:r w:rsidRPr="00B22FF7">
        <w:rPr>
          <w:i/>
          <w:iCs/>
        </w:rPr>
        <w:t>s?</w:t>
      </w:r>
      <w:bookmarkEnd w:id="1968"/>
    </w:p>
    <w:p w:rsidR="00BF7897" w:rsidRDefault="00D14C62">
      <w:pPr>
        <w:rPr>
          <w:ins w:id="1969" w:author="Dmitry Kaptsenel" w:date="2011-07-11T15:50:00Z"/>
        </w:rPr>
      </w:pPr>
      <w:ins w:id="1970" w:author="Dmitry Kaptsenel" w:date="2011-07-11T15:52:00Z">
        <w:r>
          <w:t xml:space="preserve">Read/Write/Copy </w:t>
        </w:r>
        <w:r w:rsidRPr="00D14C62">
          <w:rPr>
            <w:i/>
            <w:iCs/>
            <w:rPrChange w:id="1971" w:author="Dmitry Kaptsenel" w:date="2011-07-11T15:54:00Z">
              <w:rPr/>
            </w:rPrChange>
          </w:rPr>
          <w:t>R</w:t>
        </w:r>
      </w:ins>
      <w:ins w:id="1972" w:author="Dmitry Kaptsenel" w:date="2011-07-11T15:49:00Z">
        <w:r w:rsidRPr="00D14C62">
          <w:rPr>
            <w:i/>
            <w:iCs/>
            <w:rPrChange w:id="1973" w:author="Dmitry Kaptsenel" w:date="2011-07-11T15:54:00Z">
              <w:rPr/>
            </w:rPrChange>
          </w:rPr>
          <w:t>ectangle</w:t>
        </w:r>
      </w:ins>
      <w:ins w:id="1974" w:author="Dmitry Kaptsenel" w:date="2011-07-11T15:52:00Z">
        <w:r>
          <w:t xml:space="preserve"> </w:t>
        </w:r>
      </w:ins>
      <w:ins w:id="1975" w:author="Dmitry Kaptsenel" w:date="2011-07-11T15:49:00Z">
        <w:r w:rsidR="00BF7897">
          <w:t>Buffer Commands will be directly mapped to the relevant COI scatter-gather buffer commands.</w:t>
        </w:r>
      </w:ins>
    </w:p>
    <w:p w:rsidR="00D14C62" w:rsidRDefault="00D14C62">
      <w:pPr>
        <w:rPr>
          <w:ins w:id="1976" w:author="Dmitry Kaptsenel" w:date="2011-07-11T15:54:00Z"/>
        </w:rPr>
      </w:pPr>
      <w:ins w:id="1977" w:author="Dmitry Kaptsenel" w:date="2011-07-11T15:54:00Z">
        <w:r>
          <w:t>Migrate Buffer/Image Command is a hint and will be mapped to the COIBufferSetState command.</w:t>
        </w:r>
      </w:ins>
    </w:p>
    <w:p w:rsidR="00D14C62" w:rsidRPr="00A57B66" w:rsidRDefault="00A57B66">
      <w:ins w:id="1978" w:author="Dmitry Kaptsenel" w:date="2011-07-11T16:29:00Z">
        <w:r w:rsidRPr="00A57B66">
          <w:rPr>
            <w:b/>
            <w:bCs/>
            <w:highlight w:val="yellow"/>
            <w:u w:val="single"/>
            <w:rPrChange w:id="1979" w:author="Dmitry Kaptsenel" w:date="2011-07-11T16:29:00Z">
              <w:rPr/>
            </w:rPrChange>
          </w:rPr>
          <w:t>OPEN46:</w:t>
        </w:r>
        <w:r>
          <w:t xml:space="preserve"> </w:t>
        </w:r>
      </w:ins>
      <w:bookmarkStart w:id="1980" w:name="OPEN46"/>
      <w:ins w:id="1981" w:author="Dmitry Kaptsenel" w:date="2011-07-11T15:55:00Z">
        <w:r w:rsidR="00D14C62" w:rsidRPr="00A57B66">
          <w:rPr>
            <w:i/>
            <w:iCs/>
            <w:rPrChange w:id="1982" w:author="Dmitry Kaptsenel" w:date="2011-07-11T16:29:00Z">
              <w:rPr/>
            </w:rPrChange>
          </w:rPr>
          <w:t>Does COIBufferSetState() support all OpenCL Migrate Buffer/Image requirements?</w:t>
        </w:r>
      </w:ins>
      <w:bookmarkEnd w:id="1980"/>
    </w:p>
    <w:p w:rsidR="003B7916" w:rsidRPr="00D14C62" w:rsidDel="00BF7897" w:rsidRDefault="00AF0F89" w:rsidP="003B7916">
      <w:pPr>
        <w:rPr>
          <w:del w:id="1983" w:author="Dmitry Kaptsenel" w:date="2011-07-11T15:50:00Z"/>
          <w:highlight w:val="yellow"/>
          <w:rPrChange w:id="1984" w:author="Dmitry Kaptsenel" w:date="2011-07-11T15:55:00Z">
            <w:rPr>
              <w:del w:id="1985" w:author="Dmitry Kaptsenel" w:date="2011-07-11T15:50:00Z"/>
            </w:rPr>
          </w:rPrChange>
        </w:rPr>
      </w:pPr>
      <w:del w:id="1986" w:author="Dmitry Kaptsenel" w:date="2011-07-11T15:50:00Z">
        <w:r w:rsidRPr="00D14C62" w:rsidDel="00BF7897">
          <w:rPr>
            <w:highlight w:val="yellow"/>
            <w:rPrChange w:id="1987" w:author="Dmitry Kaptsenel" w:date="2011-07-11T15:55:00Z">
              <w:rPr/>
            </w:rPrChange>
          </w:rPr>
          <w:delText xml:space="preserve">Rectangle-related Buffer Commands </w:delText>
        </w:r>
        <w:r w:rsidR="00931CAB" w:rsidRPr="00D14C62" w:rsidDel="00BF7897">
          <w:rPr>
            <w:highlight w:val="yellow"/>
            <w:rPrChange w:id="1988" w:author="Dmitry Kaptsenel" w:date="2011-07-11T15:55:00Z">
              <w:rPr/>
            </w:rPrChange>
          </w:rPr>
          <w:delText>are still not supported by COI directly. This requires mapping of such commands to the set of COI operations and Run Functions to emulate rectangle behavior.</w:delText>
        </w:r>
        <w:bookmarkStart w:id="1989" w:name="_Toc298165578"/>
        <w:bookmarkStart w:id="1990" w:name="_Toc298167588"/>
        <w:bookmarkEnd w:id="1989"/>
        <w:bookmarkEnd w:id="1990"/>
      </w:del>
    </w:p>
    <w:p w:rsidR="00931CAB" w:rsidRPr="00D14C62" w:rsidDel="00BF7897" w:rsidRDefault="00931CAB" w:rsidP="00AC18BF">
      <w:pPr>
        <w:keepNext/>
        <w:rPr>
          <w:del w:id="1991" w:author="Dmitry Kaptsenel" w:date="2011-07-11T15:50:00Z"/>
          <w:highlight w:val="yellow"/>
          <w:rPrChange w:id="1992" w:author="Dmitry Kaptsenel" w:date="2011-07-11T15:55:00Z">
            <w:rPr>
              <w:del w:id="1993" w:author="Dmitry Kaptsenel" w:date="2011-07-11T15:50:00Z"/>
            </w:rPr>
          </w:rPrChange>
        </w:rPr>
      </w:pPr>
      <w:del w:id="1994" w:author="Dmitry Kaptsenel" w:date="2011-07-11T15:50:00Z">
        <w:r w:rsidRPr="00D14C62" w:rsidDel="00BF7897">
          <w:rPr>
            <w:highlight w:val="yellow"/>
            <w:rPrChange w:id="1995" w:author="Dmitry Kaptsenel" w:date="2011-07-11T15:55:00Z">
              <w:rPr/>
            </w:rPrChange>
          </w:rPr>
          <w:delText>MIC Device Agent will map Rectangle Buffer Ops into sequence of 3 operations:</w:delText>
        </w:r>
        <w:bookmarkStart w:id="1996" w:name="_Toc298165579"/>
        <w:bookmarkStart w:id="1997" w:name="_Toc298167589"/>
        <w:bookmarkEnd w:id="1996"/>
        <w:bookmarkEnd w:id="1997"/>
      </w:del>
    </w:p>
    <w:tbl>
      <w:tblPr>
        <w:tblStyle w:val="MediumShading1-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3149"/>
        <w:gridCol w:w="3239"/>
        <w:gridCol w:w="2720"/>
      </w:tblGrid>
      <w:tr w:rsidR="007C15DD" w:rsidDel="00BF7897" w:rsidTr="00077156">
        <w:trPr>
          <w:cnfStyle w:val="100000000000" w:firstRow="1" w:lastRow="0" w:firstColumn="0" w:lastColumn="0" w:oddVBand="0" w:evenVBand="0" w:oddHBand="0" w:evenHBand="0" w:firstRowFirstColumn="0" w:firstRowLastColumn="0" w:lastRowFirstColumn="0" w:lastRowLastColumn="0"/>
          <w:cantSplit/>
          <w:trHeight w:val="226"/>
          <w:del w:id="1998" w:author="Dmitry Kaptsenel" w:date="2011-07-11T15:50:00Z"/>
        </w:trPr>
        <w:tc>
          <w:tcPr>
            <w:cnfStyle w:val="001000000000" w:firstRow="0" w:lastRow="0" w:firstColumn="1" w:lastColumn="0" w:oddVBand="0" w:evenVBand="0" w:oddHBand="0" w:evenHBand="0" w:firstRowFirstColumn="0" w:firstRowLastColumn="0" w:lastRowFirstColumn="0" w:lastRowLastColumn="0"/>
            <w:tcW w:w="577" w:type="pct"/>
            <w:vMerge w:val="restart"/>
            <w:tcBorders>
              <w:top w:val="none" w:sz="0" w:space="0" w:color="auto"/>
              <w:left w:val="none" w:sz="0" w:space="0" w:color="auto"/>
              <w:bottom w:val="none" w:sz="0" w:space="0" w:color="auto"/>
              <w:right w:val="none" w:sz="0" w:space="0" w:color="auto"/>
            </w:tcBorders>
            <w:vAlign w:val="center"/>
          </w:tcPr>
          <w:p w:rsidR="007C15DD" w:rsidDel="00BF7897" w:rsidRDefault="007C15DD" w:rsidP="00AC18BF">
            <w:pPr>
              <w:pStyle w:val="TableNormal0"/>
              <w:keepNext/>
              <w:jc w:val="center"/>
              <w:rPr>
                <w:del w:id="1999" w:author="Dmitry Kaptsenel" w:date="2011-07-11T15:50:00Z"/>
              </w:rPr>
            </w:pPr>
            <w:del w:id="2000" w:author="Dmitry Kaptsenel" w:date="2011-07-11T15:50:00Z">
              <w:r w:rsidDel="00BF7897">
                <w:delText>Stage</w:delText>
              </w:r>
              <w:bookmarkStart w:id="2001" w:name="_Toc298165580"/>
              <w:bookmarkStart w:id="2002" w:name="_Toc298167590"/>
              <w:bookmarkEnd w:id="2001"/>
              <w:bookmarkEnd w:id="2002"/>
            </w:del>
          </w:p>
        </w:tc>
        <w:tc>
          <w:tcPr>
            <w:tcW w:w="4423" w:type="pct"/>
            <w:gridSpan w:val="3"/>
            <w:tcBorders>
              <w:top w:val="none" w:sz="0" w:space="0" w:color="auto"/>
              <w:left w:val="none" w:sz="0" w:space="0" w:color="auto"/>
              <w:bottom w:val="none" w:sz="0" w:space="0" w:color="auto"/>
              <w:right w:val="none" w:sz="0" w:space="0" w:color="auto"/>
            </w:tcBorders>
          </w:tcPr>
          <w:p w:rsidR="007C15DD" w:rsidDel="00BF7897" w:rsidRDefault="007C15DD" w:rsidP="00AC18BF">
            <w:pPr>
              <w:pStyle w:val="TableNormal0"/>
              <w:keepNext/>
              <w:jc w:val="center"/>
              <w:cnfStyle w:val="100000000000" w:firstRow="1" w:lastRow="0" w:firstColumn="0" w:lastColumn="0" w:oddVBand="0" w:evenVBand="0" w:oddHBand="0" w:evenHBand="0" w:firstRowFirstColumn="0" w:firstRowLastColumn="0" w:lastRowFirstColumn="0" w:lastRowLastColumn="0"/>
              <w:rPr>
                <w:del w:id="2003" w:author="Dmitry Kaptsenel" w:date="2011-07-11T15:50:00Z"/>
              </w:rPr>
            </w:pPr>
            <w:del w:id="2004" w:author="Dmitry Kaptsenel" w:date="2011-07-11T15:50:00Z">
              <w:r w:rsidDel="00BF7897">
                <w:delText>Description</w:delText>
              </w:r>
              <w:bookmarkStart w:id="2005" w:name="_Toc298165581"/>
              <w:bookmarkStart w:id="2006" w:name="_Toc298167591"/>
              <w:bookmarkEnd w:id="2005"/>
              <w:bookmarkEnd w:id="2006"/>
            </w:del>
          </w:p>
        </w:tc>
        <w:bookmarkStart w:id="2007" w:name="_Toc298165582"/>
        <w:bookmarkStart w:id="2008" w:name="_Toc298167592"/>
        <w:bookmarkEnd w:id="2007"/>
        <w:bookmarkEnd w:id="2008"/>
      </w:tr>
      <w:tr w:rsidR="007C15DD" w:rsidDel="00BF7897" w:rsidTr="00077156">
        <w:trPr>
          <w:cnfStyle w:val="000000100000" w:firstRow="0" w:lastRow="0" w:firstColumn="0" w:lastColumn="0" w:oddVBand="0" w:evenVBand="0" w:oddHBand="1" w:evenHBand="0" w:firstRowFirstColumn="0" w:firstRowLastColumn="0" w:lastRowFirstColumn="0" w:lastRowLastColumn="0"/>
          <w:cantSplit/>
          <w:trHeight w:val="200"/>
          <w:del w:id="2009" w:author="Dmitry Kaptsenel" w:date="2011-07-11T15:50:00Z"/>
        </w:trPr>
        <w:tc>
          <w:tcPr>
            <w:cnfStyle w:val="001000000000" w:firstRow="0" w:lastRow="0" w:firstColumn="1" w:lastColumn="0" w:oddVBand="0" w:evenVBand="0" w:oddHBand="0" w:evenHBand="0" w:firstRowFirstColumn="0" w:firstRowLastColumn="0" w:lastRowFirstColumn="0" w:lastRowLastColumn="0"/>
            <w:tcW w:w="577" w:type="pct"/>
            <w:vMerge/>
            <w:tcBorders>
              <w:right w:val="none" w:sz="0" w:space="0" w:color="auto"/>
            </w:tcBorders>
          </w:tcPr>
          <w:p w:rsidR="007C15DD" w:rsidDel="00BF7897" w:rsidRDefault="007C15DD" w:rsidP="00AC18BF">
            <w:pPr>
              <w:pStyle w:val="TableNormal0"/>
              <w:keepNext/>
              <w:rPr>
                <w:del w:id="2010" w:author="Dmitry Kaptsenel" w:date="2011-07-11T15:50:00Z"/>
              </w:rPr>
            </w:pPr>
            <w:bookmarkStart w:id="2011" w:name="_Toc298165583"/>
            <w:bookmarkStart w:id="2012" w:name="_Toc298167593"/>
            <w:bookmarkEnd w:id="2011"/>
            <w:bookmarkEnd w:id="2012"/>
          </w:p>
        </w:tc>
        <w:tc>
          <w:tcPr>
            <w:tcW w:w="1529" w:type="pct"/>
            <w:tcBorders>
              <w:left w:val="none" w:sz="0" w:space="0" w:color="auto"/>
              <w:right w:val="none" w:sz="0" w:space="0" w:color="auto"/>
            </w:tcBorders>
            <w:shd w:val="clear" w:color="auto" w:fill="FFC000"/>
            <w:vAlign w:val="center"/>
          </w:tcPr>
          <w:p w:rsidR="007C15DD" w:rsidRPr="00F634F7" w:rsidDel="00BF7897" w:rsidRDefault="007C15DD" w:rsidP="00AC18BF">
            <w:pPr>
              <w:pStyle w:val="TableNormal0"/>
              <w:keepNext/>
              <w:jc w:val="center"/>
              <w:cnfStyle w:val="000000100000" w:firstRow="0" w:lastRow="0" w:firstColumn="0" w:lastColumn="0" w:oddVBand="0" w:evenVBand="0" w:oddHBand="1" w:evenHBand="0" w:firstRowFirstColumn="0" w:firstRowLastColumn="0" w:lastRowFirstColumn="0" w:lastRowLastColumn="0"/>
              <w:rPr>
                <w:del w:id="2013" w:author="Dmitry Kaptsenel" w:date="2011-07-11T15:50:00Z"/>
                <w:b/>
                <w:bCs/>
              </w:rPr>
            </w:pPr>
            <w:del w:id="2014" w:author="Dmitry Kaptsenel" w:date="2011-07-11T15:50:00Z">
              <w:r w:rsidDel="00BF7897">
                <w:rPr>
                  <w:b/>
                  <w:bCs/>
                </w:rPr>
                <w:delText>Write</w:delText>
              </w:r>
              <w:bookmarkStart w:id="2015" w:name="_Toc298165584"/>
              <w:bookmarkStart w:id="2016" w:name="_Toc298167594"/>
              <w:bookmarkEnd w:id="2015"/>
              <w:bookmarkEnd w:id="2016"/>
            </w:del>
          </w:p>
        </w:tc>
        <w:tc>
          <w:tcPr>
            <w:tcW w:w="1573" w:type="pct"/>
            <w:tcBorders>
              <w:left w:val="none" w:sz="0" w:space="0" w:color="auto"/>
              <w:right w:val="none" w:sz="0" w:space="0" w:color="auto"/>
            </w:tcBorders>
            <w:shd w:val="clear" w:color="auto" w:fill="FFC000"/>
            <w:vAlign w:val="center"/>
          </w:tcPr>
          <w:p w:rsidR="007C15DD" w:rsidRPr="00F634F7" w:rsidDel="00BF7897" w:rsidRDefault="007C15DD" w:rsidP="00AC18BF">
            <w:pPr>
              <w:pStyle w:val="TableNormal0"/>
              <w:keepNext/>
              <w:jc w:val="center"/>
              <w:cnfStyle w:val="000000100000" w:firstRow="0" w:lastRow="0" w:firstColumn="0" w:lastColumn="0" w:oddVBand="0" w:evenVBand="0" w:oddHBand="1" w:evenHBand="0" w:firstRowFirstColumn="0" w:firstRowLastColumn="0" w:lastRowFirstColumn="0" w:lastRowLastColumn="0"/>
              <w:rPr>
                <w:del w:id="2017" w:author="Dmitry Kaptsenel" w:date="2011-07-11T15:50:00Z"/>
                <w:b/>
                <w:bCs/>
              </w:rPr>
            </w:pPr>
            <w:del w:id="2018" w:author="Dmitry Kaptsenel" w:date="2011-07-11T15:50:00Z">
              <w:r w:rsidDel="00BF7897">
                <w:rPr>
                  <w:b/>
                  <w:bCs/>
                </w:rPr>
                <w:delText>Read</w:delText>
              </w:r>
              <w:bookmarkStart w:id="2019" w:name="_Toc298165585"/>
              <w:bookmarkStart w:id="2020" w:name="_Toc298167595"/>
              <w:bookmarkEnd w:id="2019"/>
              <w:bookmarkEnd w:id="2020"/>
            </w:del>
          </w:p>
        </w:tc>
        <w:tc>
          <w:tcPr>
            <w:tcW w:w="1321" w:type="pct"/>
            <w:tcBorders>
              <w:left w:val="none" w:sz="0" w:space="0" w:color="auto"/>
            </w:tcBorders>
            <w:shd w:val="clear" w:color="auto" w:fill="FFC000"/>
            <w:vAlign w:val="center"/>
          </w:tcPr>
          <w:p w:rsidR="007C15DD" w:rsidRPr="00F634F7" w:rsidDel="00BF7897" w:rsidRDefault="007C15DD" w:rsidP="00AC18BF">
            <w:pPr>
              <w:pStyle w:val="TableNormal0"/>
              <w:keepNext/>
              <w:jc w:val="center"/>
              <w:cnfStyle w:val="000000100000" w:firstRow="0" w:lastRow="0" w:firstColumn="0" w:lastColumn="0" w:oddVBand="0" w:evenVBand="0" w:oddHBand="1" w:evenHBand="0" w:firstRowFirstColumn="0" w:firstRowLastColumn="0" w:lastRowFirstColumn="0" w:lastRowLastColumn="0"/>
              <w:rPr>
                <w:del w:id="2021" w:author="Dmitry Kaptsenel" w:date="2011-07-11T15:50:00Z"/>
                <w:b/>
                <w:bCs/>
              </w:rPr>
            </w:pPr>
            <w:del w:id="2022" w:author="Dmitry Kaptsenel" w:date="2011-07-11T15:50:00Z">
              <w:r w:rsidDel="00BF7897">
                <w:rPr>
                  <w:b/>
                  <w:bCs/>
                </w:rPr>
                <w:delText>Copy</w:delText>
              </w:r>
              <w:bookmarkStart w:id="2023" w:name="_Toc298165586"/>
              <w:bookmarkStart w:id="2024" w:name="_Toc298167596"/>
              <w:bookmarkEnd w:id="2023"/>
              <w:bookmarkEnd w:id="2024"/>
            </w:del>
          </w:p>
        </w:tc>
        <w:bookmarkStart w:id="2025" w:name="_Toc298165587"/>
        <w:bookmarkStart w:id="2026" w:name="_Toc298167597"/>
        <w:bookmarkEnd w:id="2025"/>
        <w:bookmarkEnd w:id="2026"/>
      </w:tr>
      <w:tr w:rsidR="007C15DD" w:rsidDel="00BF7897" w:rsidTr="00077156">
        <w:trPr>
          <w:cnfStyle w:val="000000010000" w:firstRow="0" w:lastRow="0" w:firstColumn="0" w:lastColumn="0" w:oddVBand="0" w:evenVBand="0" w:oddHBand="0" w:evenHBand="1" w:firstRowFirstColumn="0" w:firstRowLastColumn="0" w:lastRowFirstColumn="0" w:lastRowLastColumn="0"/>
          <w:cantSplit/>
          <w:del w:id="2027" w:author="Dmitry Kaptsenel" w:date="2011-07-11T15:50:00Z"/>
        </w:trPr>
        <w:tc>
          <w:tcPr>
            <w:cnfStyle w:val="001000000000" w:firstRow="0" w:lastRow="0" w:firstColumn="1" w:lastColumn="0" w:oddVBand="0" w:evenVBand="0" w:oddHBand="0" w:evenHBand="0" w:firstRowFirstColumn="0" w:firstRowLastColumn="0" w:lastRowFirstColumn="0" w:lastRowLastColumn="0"/>
            <w:tcW w:w="577" w:type="pct"/>
            <w:tcBorders>
              <w:right w:val="none" w:sz="0" w:space="0" w:color="auto"/>
            </w:tcBorders>
          </w:tcPr>
          <w:p w:rsidR="007C15DD" w:rsidDel="00BF7897" w:rsidRDefault="007C15DD" w:rsidP="00AC18BF">
            <w:pPr>
              <w:pStyle w:val="TableNormal0"/>
              <w:keepNext/>
              <w:rPr>
                <w:del w:id="2028" w:author="Dmitry Kaptsenel" w:date="2011-07-11T15:50:00Z"/>
              </w:rPr>
            </w:pPr>
            <w:del w:id="2029" w:author="Dmitry Kaptsenel" w:date="2011-07-11T15:50:00Z">
              <w:r w:rsidDel="00BF7897">
                <w:delText>Prepare</w:delText>
              </w:r>
              <w:bookmarkStart w:id="2030" w:name="_Toc298165588"/>
              <w:bookmarkStart w:id="2031" w:name="_Toc298167598"/>
              <w:bookmarkEnd w:id="2030"/>
              <w:bookmarkEnd w:id="2031"/>
            </w:del>
          </w:p>
        </w:tc>
        <w:tc>
          <w:tcPr>
            <w:tcW w:w="1529" w:type="pct"/>
            <w:tcBorders>
              <w:left w:val="none" w:sz="0" w:space="0" w:color="auto"/>
              <w:right w:val="none" w:sz="0" w:space="0" w:color="auto"/>
            </w:tcBorders>
            <w:vAlign w:val="center"/>
          </w:tcPr>
          <w:p w:rsidR="007C15DD" w:rsidDel="00BF7897" w:rsidRDefault="007C15DD" w:rsidP="00AC18BF">
            <w:pPr>
              <w:pStyle w:val="TableNormal0"/>
              <w:keepNext/>
              <w:cnfStyle w:val="000000010000" w:firstRow="0" w:lastRow="0" w:firstColumn="0" w:lastColumn="0" w:oddVBand="0" w:evenVBand="0" w:oddHBand="0" w:evenHBand="1" w:firstRowFirstColumn="0" w:firstRowLastColumn="0" w:lastRowFirstColumn="0" w:lastRowLastColumn="0"/>
              <w:rPr>
                <w:del w:id="2032" w:author="Dmitry Kaptsenel" w:date="2011-07-11T15:50:00Z"/>
              </w:rPr>
            </w:pPr>
            <w:del w:id="2033" w:author="Dmitry Kaptsenel" w:date="2011-07-11T15:50:00Z">
              <w:r w:rsidDel="00BF7897">
                <w:delText>Copy data to intermediate buffer</w:delText>
              </w:r>
              <w:bookmarkStart w:id="2034" w:name="_Toc298165589"/>
              <w:bookmarkStart w:id="2035" w:name="_Toc298167599"/>
              <w:bookmarkEnd w:id="2034"/>
              <w:bookmarkEnd w:id="2035"/>
            </w:del>
          </w:p>
        </w:tc>
        <w:tc>
          <w:tcPr>
            <w:tcW w:w="1573" w:type="pct"/>
            <w:tcBorders>
              <w:left w:val="none" w:sz="0" w:space="0" w:color="auto"/>
              <w:right w:val="none" w:sz="0" w:space="0" w:color="auto"/>
            </w:tcBorders>
            <w:vAlign w:val="center"/>
          </w:tcPr>
          <w:p w:rsidR="007C15DD" w:rsidDel="00BF7897" w:rsidRDefault="007C15DD" w:rsidP="00AC18BF">
            <w:pPr>
              <w:pStyle w:val="TableNormal0"/>
              <w:keepNext/>
              <w:jc w:val="center"/>
              <w:cnfStyle w:val="000000010000" w:firstRow="0" w:lastRow="0" w:firstColumn="0" w:lastColumn="0" w:oddVBand="0" w:evenVBand="0" w:oddHBand="0" w:evenHBand="1" w:firstRowFirstColumn="0" w:firstRowLastColumn="0" w:lastRowFirstColumn="0" w:lastRowLastColumn="0"/>
              <w:rPr>
                <w:del w:id="2036" w:author="Dmitry Kaptsenel" w:date="2011-07-11T15:50:00Z"/>
              </w:rPr>
            </w:pPr>
            <w:del w:id="2037" w:author="Dmitry Kaptsenel" w:date="2011-07-11T15:50:00Z">
              <w:r w:rsidDel="00BF7897">
                <w:delText>-</w:delText>
              </w:r>
              <w:bookmarkStart w:id="2038" w:name="_Toc298165590"/>
              <w:bookmarkStart w:id="2039" w:name="_Toc298167600"/>
              <w:bookmarkEnd w:id="2038"/>
              <w:bookmarkEnd w:id="2039"/>
            </w:del>
          </w:p>
        </w:tc>
        <w:tc>
          <w:tcPr>
            <w:tcW w:w="1321" w:type="pct"/>
            <w:tcBorders>
              <w:left w:val="none" w:sz="0" w:space="0" w:color="auto"/>
            </w:tcBorders>
            <w:vAlign w:val="center"/>
          </w:tcPr>
          <w:p w:rsidR="007C15DD" w:rsidDel="00BF7897" w:rsidRDefault="007C15DD" w:rsidP="00AC18BF">
            <w:pPr>
              <w:pStyle w:val="TableNormal0"/>
              <w:keepNext/>
              <w:jc w:val="center"/>
              <w:cnfStyle w:val="000000010000" w:firstRow="0" w:lastRow="0" w:firstColumn="0" w:lastColumn="0" w:oddVBand="0" w:evenVBand="0" w:oddHBand="0" w:evenHBand="1" w:firstRowFirstColumn="0" w:firstRowLastColumn="0" w:lastRowFirstColumn="0" w:lastRowLastColumn="0"/>
              <w:rPr>
                <w:del w:id="2040" w:author="Dmitry Kaptsenel" w:date="2011-07-11T15:50:00Z"/>
              </w:rPr>
            </w:pPr>
            <w:del w:id="2041" w:author="Dmitry Kaptsenel" w:date="2011-07-11T15:50:00Z">
              <w:r w:rsidDel="00BF7897">
                <w:delText>-</w:delText>
              </w:r>
              <w:bookmarkStart w:id="2042" w:name="_Toc298165591"/>
              <w:bookmarkStart w:id="2043" w:name="_Toc298167601"/>
              <w:bookmarkEnd w:id="2042"/>
              <w:bookmarkEnd w:id="2043"/>
            </w:del>
          </w:p>
        </w:tc>
        <w:bookmarkStart w:id="2044" w:name="_Toc298165592"/>
        <w:bookmarkStart w:id="2045" w:name="_Toc298167602"/>
        <w:bookmarkEnd w:id="2044"/>
        <w:bookmarkEnd w:id="2045"/>
      </w:tr>
      <w:tr w:rsidR="007C15DD" w:rsidDel="00BF7897" w:rsidTr="00077156">
        <w:trPr>
          <w:cnfStyle w:val="000000100000" w:firstRow="0" w:lastRow="0" w:firstColumn="0" w:lastColumn="0" w:oddVBand="0" w:evenVBand="0" w:oddHBand="1" w:evenHBand="0" w:firstRowFirstColumn="0" w:firstRowLastColumn="0" w:lastRowFirstColumn="0" w:lastRowLastColumn="0"/>
          <w:cantSplit/>
          <w:del w:id="2046" w:author="Dmitry Kaptsenel" w:date="2011-07-11T15:50:00Z"/>
        </w:trPr>
        <w:tc>
          <w:tcPr>
            <w:cnfStyle w:val="001000000000" w:firstRow="0" w:lastRow="0" w:firstColumn="1" w:lastColumn="0" w:oddVBand="0" w:evenVBand="0" w:oddHBand="0" w:evenHBand="0" w:firstRowFirstColumn="0" w:firstRowLastColumn="0" w:lastRowFirstColumn="0" w:lastRowLastColumn="0"/>
            <w:tcW w:w="577" w:type="pct"/>
            <w:tcBorders>
              <w:right w:val="none" w:sz="0" w:space="0" w:color="auto"/>
            </w:tcBorders>
          </w:tcPr>
          <w:p w:rsidR="007C15DD" w:rsidDel="00BF7897" w:rsidRDefault="007C15DD" w:rsidP="00AC18BF">
            <w:pPr>
              <w:pStyle w:val="TableNormal0"/>
              <w:keepNext/>
              <w:rPr>
                <w:del w:id="2047" w:author="Dmitry Kaptsenel" w:date="2011-07-11T15:50:00Z"/>
              </w:rPr>
            </w:pPr>
            <w:del w:id="2048" w:author="Dmitry Kaptsenel" w:date="2011-07-11T15:50:00Z">
              <w:r w:rsidDel="00BF7897">
                <w:delText>Run on Device</w:delText>
              </w:r>
              <w:bookmarkStart w:id="2049" w:name="_Toc298165593"/>
              <w:bookmarkStart w:id="2050" w:name="_Toc298167603"/>
              <w:bookmarkEnd w:id="2049"/>
              <w:bookmarkEnd w:id="2050"/>
            </w:del>
          </w:p>
        </w:tc>
        <w:tc>
          <w:tcPr>
            <w:tcW w:w="1529" w:type="pct"/>
            <w:tcBorders>
              <w:left w:val="none" w:sz="0" w:space="0" w:color="auto"/>
              <w:right w:val="none" w:sz="0" w:space="0" w:color="auto"/>
            </w:tcBorders>
            <w:vAlign w:val="center"/>
          </w:tcPr>
          <w:p w:rsidR="007C15DD" w:rsidDel="00BF7897" w:rsidRDefault="007C15DD" w:rsidP="00AC18BF">
            <w:pPr>
              <w:pStyle w:val="TableNormal0"/>
              <w:keepNext/>
              <w:cnfStyle w:val="000000100000" w:firstRow="0" w:lastRow="0" w:firstColumn="0" w:lastColumn="0" w:oddVBand="0" w:evenVBand="0" w:oddHBand="1" w:evenHBand="0" w:firstRowFirstColumn="0" w:firstRowLastColumn="0" w:lastRowFirstColumn="0" w:lastRowLastColumn="0"/>
              <w:rPr>
                <w:del w:id="2051" w:author="Dmitry Kaptsenel" w:date="2011-07-11T15:50:00Z"/>
              </w:rPr>
            </w:pPr>
            <w:del w:id="2052" w:author="Dmitry Kaptsenel" w:date="2011-07-11T15:50:00Z">
              <w:r w:rsidDel="00BF7897">
                <w:delText>Copy data from the intermediate buffer to the target buffer</w:delText>
              </w:r>
              <w:bookmarkStart w:id="2053" w:name="_Toc298165594"/>
              <w:bookmarkStart w:id="2054" w:name="_Toc298167604"/>
              <w:bookmarkEnd w:id="2053"/>
              <w:bookmarkEnd w:id="2054"/>
            </w:del>
          </w:p>
        </w:tc>
        <w:tc>
          <w:tcPr>
            <w:tcW w:w="1573" w:type="pct"/>
            <w:tcBorders>
              <w:left w:val="none" w:sz="0" w:space="0" w:color="auto"/>
              <w:right w:val="none" w:sz="0" w:space="0" w:color="auto"/>
            </w:tcBorders>
          </w:tcPr>
          <w:p w:rsidR="007C15DD" w:rsidDel="00BF7897" w:rsidRDefault="007C15DD" w:rsidP="00AC18BF">
            <w:pPr>
              <w:pStyle w:val="TableNormal0"/>
              <w:keepNext/>
              <w:cnfStyle w:val="000000100000" w:firstRow="0" w:lastRow="0" w:firstColumn="0" w:lastColumn="0" w:oddVBand="0" w:evenVBand="0" w:oddHBand="1" w:evenHBand="0" w:firstRowFirstColumn="0" w:firstRowLastColumn="0" w:lastRowFirstColumn="0" w:lastRowLastColumn="0"/>
              <w:rPr>
                <w:del w:id="2055" w:author="Dmitry Kaptsenel" w:date="2011-07-11T15:50:00Z"/>
              </w:rPr>
            </w:pPr>
            <w:del w:id="2056" w:author="Dmitry Kaptsenel" w:date="2011-07-11T15:50:00Z">
              <w:r w:rsidDel="00BF7897">
                <w:delText>Copy data from the source buffer to the intermediate buffer</w:delText>
              </w:r>
              <w:bookmarkStart w:id="2057" w:name="_Toc298165595"/>
              <w:bookmarkStart w:id="2058" w:name="_Toc298167605"/>
              <w:bookmarkEnd w:id="2057"/>
              <w:bookmarkEnd w:id="2058"/>
            </w:del>
          </w:p>
        </w:tc>
        <w:tc>
          <w:tcPr>
            <w:tcW w:w="1321" w:type="pct"/>
            <w:tcBorders>
              <w:left w:val="none" w:sz="0" w:space="0" w:color="auto"/>
            </w:tcBorders>
          </w:tcPr>
          <w:p w:rsidR="007C15DD" w:rsidDel="00BF7897" w:rsidRDefault="007C15DD" w:rsidP="00AC18BF">
            <w:pPr>
              <w:pStyle w:val="TableNormal0"/>
              <w:keepNext/>
              <w:cnfStyle w:val="000000100000" w:firstRow="0" w:lastRow="0" w:firstColumn="0" w:lastColumn="0" w:oddVBand="0" w:evenVBand="0" w:oddHBand="1" w:evenHBand="0" w:firstRowFirstColumn="0" w:firstRowLastColumn="0" w:lastRowFirstColumn="0" w:lastRowLastColumn="0"/>
              <w:rPr>
                <w:del w:id="2059" w:author="Dmitry Kaptsenel" w:date="2011-07-11T15:50:00Z"/>
              </w:rPr>
            </w:pPr>
            <w:del w:id="2060" w:author="Dmitry Kaptsenel" w:date="2011-07-11T15:50:00Z">
              <w:r w:rsidDel="00BF7897">
                <w:delText>Copy data between source and target buffers</w:delText>
              </w:r>
              <w:bookmarkStart w:id="2061" w:name="_Toc298165596"/>
              <w:bookmarkStart w:id="2062" w:name="_Toc298167606"/>
              <w:bookmarkEnd w:id="2061"/>
              <w:bookmarkEnd w:id="2062"/>
            </w:del>
          </w:p>
        </w:tc>
        <w:bookmarkStart w:id="2063" w:name="_Toc298165597"/>
        <w:bookmarkStart w:id="2064" w:name="_Toc298167607"/>
        <w:bookmarkEnd w:id="2063"/>
        <w:bookmarkEnd w:id="2064"/>
      </w:tr>
      <w:tr w:rsidR="007C15DD" w:rsidDel="00BF7897" w:rsidTr="00077156">
        <w:trPr>
          <w:cnfStyle w:val="000000010000" w:firstRow="0" w:lastRow="0" w:firstColumn="0" w:lastColumn="0" w:oddVBand="0" w:evenVBand="0" w:oddHBand="0" w:evenHBand="1" w:firstRowFirstColumn="0" w:firstRowLastColumn="0" w:lastRowFirstColumn="0" w:lastRowLastColumn="0"/>
          <w:cantSplit/>
          <w:trHeight w:val="575"/>
          <w:del w:id="2065" w:author="Dmitry Kaptsenel" w:date="2011-07-11T15:50:00Z"/>
        </w:trPr>
        <w:tc>
          <w:tcPr>
            <w:cnfStyle w:val="001000000000" w:firstRow="0" w:lastRow="0" w:firstColumn="1" w:lastColumn="0" w:oddVBand="0" w:evenVBand="0" w:oddHBand="0" w:evenHBand="0" w:firstRowFirstColumn="0" w:firstRowLastColumn="0" w:lastRowFirstColumn="0" w:lastRowLastColumn="0"/>
            <w:tcW w:w="577" w:type="pct"/>
            <w:tcBorders>
              <w:right w:val="none" w:sz="0" w:space="0" w:color="auto"/>
            </w:tcBorders>
          </w:tcPr>
          <w:p w:rsidR="007C15DD" w:rsidDel="00BF7897" w:rsidRDefault="007C15DD" w:rsidP="00AC18BF">
            <w:pPr>
              <w:pStyle w:val="TableNormal0"/>
              <w:keepNext/>
              <w:rPr>
                <w:del w:id="2066" w:author="Dmitry Kaptsenel" w:date="2011-07-11T15:50:00Z"/>
              </w:rPr>
            </w:pPr>
            <w:del w:id="2067" w:author="Dmitry Kaptsenel" w:date="2011-07-11T15:50:00Z">
              <w:r w:rsidDel="00BF7897">
                <w:delText>Finalize</w:delText>
              </w:r>
              <w:bookmarkStart w:id="2068" w:name="_Toc298165598"/>
              <w:bookmarkStart w:id="2069" w:name="_Toc298167608"/>
              <w:bookmarkEnd w:id="2068"/>
              <w:bookmarkEnd w:id="2069"/>
            </w:del>
          </w:p>
        </w:tc>
        <w:tc>
          <w:tcPr>
            <w:tcW w:w="1529" w:type="pct"/>
            <w:tcBorders>
              <w:left w:val="none" w:sz="0" w:space="0" w:color="auto"/>
              <w:right w:val="none" w:sz="0" w:space="0" w:color="auto"/>
            </w:tcBorders>
            <w:vAlign w:val="center"/>
          </w:tcPr>
          <w:p w:rsidR="007C15DD" w:rsidDel="00BF7897" w:rsidRDefault="007C15DD" w:rsidP="00AC18BF">
            <w:pPr>
              <w:pStyle w:val="TableNormal0"/>
              <w:keepNext/>
              <w:jc w:val="center"/>
              <w:cnfStyle w:val="000000010000" w:firstRow="0" w:lastRow="0" w:firstColumn="0" w:lastColumn="0" w:oddVBand="0" w:evenVBand="0" w:oddHBand="0" w:evenHBand="1" w:firstRowFirstColumn="0" w:firstRowLastColumn="0" w:lastRowFirstColumn="0" w:lastRowLastColumn="0"/>
              <w:rPr>
                <w:del w:id="2070" w:author="Dmitry Kaptsenel" w:date="2011-07-11T15:50:00Z"/>
              </w:rPr>
            </w:pPr>
            <w:del w:id="2071" w:author="Dmitry Kaptsenel" w:date="2011-07-11T15:50:00Z">
              <w:r w:rsidDel="00BF7897">
                <w:delText>-</w:delText>
              </w:r>
              <w:bookmarkStart w:id="2072" w:name="_Toc298165599"/>
              <w:bookmarkStart w:id="2073" w:name="_Toc298167609"/>
              <w:bookmarkEnd w:id="2072"/>
              <w:bookmarkEnd w:id="2073"/>
            </w:del>
          </w:p>
        </w:tc>
        <w:tc>
          <w:tcPr>
            <w:tcW w:w="1573" w:type="pct"/>
            <w:tcBorders>
              <w:left w:val="none" w:sz="0" w:space="0" w:color="auto"/>
              <w:right w:val="none" w:sz="0" w:space="0" w:color="auto"/>
            </w:tcBorders>
          </w:tcPr>
          <w:p w:rsidR="007C15DD" w:rsidDel="00BF7897" w:rsidRDefault="007C15DD" w:rsidP="00AC18BF">
            <w:pPr>
              <w:pStyle w:val="TableNormal0"/>
              <w:keepNext/>
              <w:cnfStyle w:val="000000010000" w:firstRow="0" w:lastRow="0" w:firstColumn="0" w:lastColumn="0" w:oddVBand="0" w:evenVBand="0" w:oddHBand="0" w:evenHBand="1" w:firstRowFirstColumn="0" w:firstRowLastColumn="0" w:lastRowFirstColumn="0" w:lastRowLastColumn="0"/>
              <w:rPr>
                <w:del w:id="2074" w:author="Dmitry Kaptsenel" w:date="2011-07-11T15:50:00Z"/>
              </w:rPr>
            </w:pPr>
            <w:del w:id="2075" w:author="Dmitry Kaptsenel" w:date="2011-07-11T15:50:00Z">
              <w:r w:rsidDel="00BF7897">
                <w:delText>Copy data from the intermediate buffer to the target buffer</w:delText>
              </w:r>
              <w:bookmarkStart w:id="2076" w:name="_Toc298165600"/>
              <w:bookmarkStart w:id="2077" w:name="_Toc298167610"/>
              <w:bookmarkEnd w:id="2076"/>
              <w:bookmarkEnd w:id="2077"/>
            </w:del>
          </w:p>
        </w:tc>
        <w:tc>
          <w:tcPr>
            <w:tcW w:w="1321" w:type="pct"/>
            <w:tcBorders>
              <w:left w:val="none" w:sz="0" w:space="0" w:color="auto"/>
            </w:tcBorders>
            <w:vAlign w:val="center"/>
          </w:tcPr>
          <w:p w:rsidR="007C15DD" w:rsidDel="00BF7897" w:rsidRDefault="007C15DD" w:rsidP="00AC18BF">
            <w:pPr>
              <w:pStyle w:val="TableNormal0"/>
              <w:keepNext/>
              <w:jc w:val="center"/>
              <w:cnfStyle w:val="000000010000" w:firstRow="0" w:lastRow="0" w:firstColumn="0" w:lastColumn="0" w:oddVBand="0" w:evenVBand="0" w:oddHBand="0" w:evenHBand="1" w:firstRowFirstColumn="0" w:firstRowLastColumn="0" w:lastRowFirstColumn="0" w:lastRowLastColumn="0"/>
              <w:rPr>
                <w:del w:id="2078" w:author="Dmitry Kaptsenel" w:date="2011-07-11T15:50:00Z"/>
              </w:rPr>
            </w:pPr>
            <w:del w:id="2079" w:author="Dmitry Kaptsenel" w:date="2011-07-11T15:50:00Z">
              <w:r w:rsidDel="00BF7897">
                <w:delText>-</w:delText>
              </w:r>
              <w:bookmarkStart w:id="2080" w:name="_Toc298165601"/>
              <w:bookmarkStart w:id="2081" w:name="_Toc298167611"/>
              <w:bookmarkEnd w:id="2080"/>
              <w:bookmarkEnd w:id="2081"/>
            </w:del>
          </w:p>
        </w:tc>
        <w:bookmarkStart w:id="2082" w:name="_Toc298165602"/>
        <w:bookmarkStart w:id="2083" w:name="_Toc298167612"/>
        <w:bookmarkEnd w:id="2082"/>
        <w:bookmarkEnd w:id="2083"/>
      </w:tr>
    </w:tbl>
    <w:p w:rsidR="00F634F7" w:rsidDel="00BF7897" w:rsidRDefault="00F634F7" w:rsidP="003B7916">
      <w:pPr>
        <w:rPr>
          <w:del w:id="2084" w:author="Dmitry Kaptsenel" w:date="2011-07-11T15:50:00Z"/>
        </w:rPr>
      </w:pPr>
      <w:bookmarkStart w:id="2085" w:name="_Toc298165603"/>
      <w:bookmarkStart w:id="2086" w:name="_Toc298167613"/>
      <w:bookmarkEnd w:id="2085"/>
      <w:bookmarkEnd w:id="2086"/>
    </w:p>
    <w:p w:rsidR="006325DF" w:rsidRDefault="006325DF" w:rsidP="006325DF">
      <w:pPr>
        <w:pStyle w:val="Heading3"/>
      </w:pPr>
      <w:bookmarkStart w:id="2087" w:name="_Toc298167614"/>
      <w:r>
        <w:t>Command List Behavior</w:t>
      </w:r>
      <w:bookmarkEnd w:id="2087"/>
      <w:r>
        <w:t xml:space="preserve"> </w:t>
      </w:r>
    </w:p>
    <w:p w:rsidR="00BD7993" w:rsidRDefault="00BD7993" w:rsidP="00BD7993">
      <w:r>
        <w:t>Command Lists may be of 2 different types:</w:t>
      </w:r>
    </w:p>
    <w:p w:rsidR="00BD7993" w:rsidRDefault="00BD7993" w:rsidP="009A2F45">
      <w:pPr>
        <w:pStyle w:val="ListParagraph"/>
        <w:numPr>
          <w:ilvl w:val="0"/>
          <w:numId w:val="21"/>
        </w:numPr>
      </w:pPr>
      <w:r w:rsidRPr="00BD7993">
        <w:rPr>
          <w:b/>
          <w:bCs/>
          <w:i/>
          <w:iCs/>
        </w:rPr>
        <w:t>In-Order</w:t>
      </w:r>
      <w:r>
        <w:t xml:space="preserve"> – there is an implicit dependency between entries in the Command List: 2</w:t>
      </w:r>
      <w:r w:rsidRPr="00BD7993">
        <w:rPr>
          <w:vertAlign w:val="superscript"/>
        </w:rPr>
        <w:t>nd</w:t>
      </w:r>
      <w:r>
        <w:t xml:space="preserve"> depends on 1</w:t>
      </w:r>
      <w:r w:rsidRPr="00BD7993">
        <w:rPr>
          <w:vertAlign w:val="superscript"/>
        </w:rPr>
        <w:t>st</w:t>
      </w:r>
      <w:r>
        <w:t>, 3</w:t>
      </w:r>
      <w:r w:rsidRPr="00BD7993">
        <w:rPr>
          <w:vertAlign w:val="superscript"/>
        </w:rPr>
        <w:t>rd</w:t>
      </w:r>
      <w:r>
        <w:t xml:space="preserve"> depends on 2</w:t>
      </w:r>
      <w:r w:rsidRPr="00BD7993">
        <w:rPr>
          <w:vertAlign w:val="superscript"/>
        </w:rPr>
        <w:t>nd</w:t>
      </w:r>
      <w:r>
        <w:t xml:space="preserve"> and so on – each next should be started only after the previous one finished the execution.</w:t>
      </w:r>
    </w:p>
    <w:p w:rsidR="00BD7993" w:rsidRPr="00BD7993" w:rsidRDefault="00BD7993" w:rsidP="009A2F45">
      <w:pPr>
        <w:pStyle w:val="ListParagraph"/>
        <w:numPr>
          <w:ilvl w:val="0"/>
          <w:numId w:val="21"/>
        </w:numPr>
      </w:pPr>
      <w:r w:rsidRPr="00BD7993">
        <w:rPr>
          <w:b/>
          <w:bCs/>
          <w:i/>
          <w:iCs/>
        </w:rPr>
        <w:t>Out-Of-Order</w:t>
      </w:r>
      <w:r>
        <w:t xml:space="preserve"> – there are no implicit dependencies between Command List entries – everything may be started immediately.</w:t>
      </w:r>
    </w:p>
    <w:p w:rsidR="006325DF" w:rsidRDefault="00D54F6E" w:rsidP="00BB713F">
      <w:pPr>
        <w:pStyle w:val="Heading4"/>
      </w:pPr>
      <w:bookmarkStart w:id="2088" w:name="_Toc298167615"/>
      <w:r>
        <w:lastRenderedPageBreak/>
        <w:t>In-Order Command Lists</w:t>
      </w:r>
      <w:bookmarkEnd w:id="2088"/>
    </w:p>
    <w:p w:rsidR="003D59D5" w:rsidRPr="003D59D5" w:rsidRDefault="003D59D5" w:rsidP="003D59D5">
      <w:pPr>
        <w:pStyle w:val="Heading5"/>
      </w:pPr>
      <w:r>
        <w:t>Execution Type Commands with In-Order Command Lists</w:t>
      </w:r>
    </w:p>
    <w:p w:rsidR="00327975" w:rsidRDefault="00327975" w:rsidP="004F4E07">
      <w:pPr>
        <w:keepNext/>
      </w:pPr>
      <w:r>
        <w:t xml:space="preserve">Execute-type commands are mapped directly to the COI Run Functions. Each COI Pipeline will call one of dedicated in-order launchers from the device side passing all required parameters. All OpenCL buffers will be mapped to COI buffers, compiled </w:t>
      </w:r>
      <w:ins w:id="2089" w:author="Dmitry Kaptsenel" w:date="2011-07-10T17:28:00Z">
        <w:r w:rsidR="00921F34">
          <w:t>program/</w:t>
        </w:r>
      </w:ins>
      <w:r>
        <w:t xml:space="preserve">kernel binaries will be </w:t>
      </w:r>
      <w:ins w:id="2090" w:author="Dmitry Kaptsenel" w:date="2011-07-10T17:28:00Z">
        <w:r w:rsidR="00921F34">
          <w:t>serialized/</w:t>
        </w:r>
      </w:ins>
      <w:r>
        <w:t>marshaled to binary blobs and passed also as COI Buffer to the other side</w:t>
      </w:r>
      <w:r w:rsidRPr="00E433E7">
        <w:t xml:space="preserve">. In case kernel uses printf() OpenCL function </w:t>
      </w:r>
      <w:ins w:id="2091" w:author="Dmitry Kaptsenel" w:date="2011-07-10T17:28:00Z">
        <w:r w:rsidR="00921F34">
          <w:t xml:space="preserve">or OpenCL profiling is requested </w:t>
        </w:r>
      </w:ins>
      <w:r w:rsidRPr="00E433E7">
        <w:t>additional COI Buffer</w:t>
      </w:r>
      <w:ins w:id="2092" w:author="Dmitry Kaptsenel" w:date="2011-07-10T17:29:00Z">
        <w:r w:rsidR="00921F34">
          <w:t>s</w:t>
        </w:r>
      </w:ins>
      <w:r w:rsidRPr="00E433E7">
        <w:t xml:space="preserve"> for printf() </w:t>
      </w:r>
      <w:ins w:id="2093" w:author="Dmitry Kaptsenel" w:date="2011-07-10T17:29:00Z">
        <w:r w:rsidR="00921F34">
          <w:t xml:space="preserve">and profiling </w:t>
        </w:r>
      </w:ins>
      <w:r w:rsidRPr="00E433E7">
        <w:t>output</w:t>
      </w:r>
      <w:ins w:id="2094" w:author="Dmitry Kaptsenel" w:date="2011-07-10T17:29:00Z">
        <w:r w:rsidR="00921F34">
          <w:t>s</w:t>
        </w:r>
      </w:ins>
      <w:r w:rsidRPr="00E433E7">
        <w:t xml:space="preserve"> should be passed.</w:t>
      </w:r>
      <w:r>
        <w:t xml:space="preserve"> </w:t>
      </w:r>
      <w:r w:rsidR="005D3F9D">
        <w:t xml:space="preserve">If execution completion status should be </w:t>
      </w:r>
      <w:r w:rsidR="00953F03">
        <w:t xml:space="preserve">immediately </w:t>
      </w:r>
      <w:r w:rsidR="005D3F9D">
        <w:t xml:space="preserve">reported to the OpenCL Runtime, output COI barrier from the </w:t>
      </w:r>
      <w:r w:rsidR="005D3F9D" w:rsidRPr="005D3F9D">
        <w:t>COIPipelineRunFunction</w:t>
      </w:r>
      <w:r w:rsidR="005D3F9D">
        <w:t>() COI API should be re</w:t>
      </w:r>
      <w:r w:rsidR="00953F03">
        <w:t xml:space="preserve">corded in the Notification Port, otherwise it may be reported during the next immediately-reporting command. </w:t>
      </w:r>
    </w:p>
    <w:p w:rsidR="0003041F" w:rsidRDefault="008D1136" w:rsidP="004F4E07">
      <w:pPr>
        <w:keepNext/>
      </w:pPr>
      <w:r>
        <w:fldChar w:fldCharType="begin"/>
      </w:r>
      <w:r w:rsidR="0003041F">
        <w:instrText xml:space="preserve"> REF _Ref288129259 \h </w:instrText>
      </w:r>
      <w:r>
        <w:fldChar w:fldCharType="separate"/>
      </w:r>
      <w:ins w:id="2095" w:author="Dmitry Kaptsenel" w:date="2011-07-11T17:10:00Z">
        <w:r w:rsidR="006F596B">
          <w:t xml:space="preserve">Figure </w:t>
        </w:r>
        <w:r w:rsidR="006F596B">
          <w:rPr>
            <w:rFonts w:hint="eastAsia"/>
            <w:noProof/>
            <w:cs/>
          </w:rPr>
          <w:t>‎</w:t>
        </w:r>
        <w:r w:rsidR="006F596B">
          <w:rPr>
            <w:noProof/>
          </w:rPr>
          <w:t>4</w:t>
        </w:r>
        <w:r w:rsidR="006F596B">
          <w:t>.</w:t>
        </w:r>
        <w:r w:rsidR="006F596B">
          <w:rPr>
            <w:noProof/>
          </w:rPr>
          <w:t>5</w:t>
        </w:r>
      </w:ins>
      <w:del w:id="2096" w:author="Dmitry Kaptsenel" w:date="2011-06-01T09:04:00Z">
        <w:r w:rsidR="009C05BC" w:rsidDel="00B86E38">
          <w:delText xml:space="preserve">Figure </w:delText>
        </w:r>
        <w:r w:rsidR="009C05BC" w:rsidDel="00B86E38">
          <w:rPr>
            <w:rFonts w:hint="eastAsia"/>
            <w:noProof/>
            <w:cs/>
          </w:rPr>
          <w:delText>‎</w:delText>
        </w:r>
        <w:r w:rsidR="009C05BC" w:rsidDel="00B86E38">
          <w:rPr>
            <w:noProof/>
          </w:rPr>
          <w:delText>4</w:delText>
        </w:r>
        <w:r w:rsidR="009C05BC" w:rsidDel="00B86E38">
          <w:delText>.</w:delText>
        </w:r>
        <w:r w:rsidR="009C05BC" w:rsidDel="00B86E38">
          <w:rPr>
            <w:noProof/>
          </w:rPr>
          <w:delText>4</w:delText>
        </w:r>
      </w:del>
      <w:r>
        <w:fldChar w:fldCharType="end"/>
      </w:r>
      <w:r w:rsidR="0003041F">
        <w:t xml:space="preserve"> </w:t>
      </w:r>
      <w:r>
        <w:fldChar w:fldCharType="begin"/>
      </w:r>
      <w:r w:rsidR="0003041F">
        <w:instrText xml:space="preserve"> REF _Ref288129271 \p \h </w:instrText>
      </w:r>
      <w:r>
        <w:fldChar w:fldCharType="separate"/>
      </w:r>
      <w:r w:rsidR="006F596B">
        <w:t>below</w:t>
      </w:r>
      <w:r>
        <w:fldChar w:fldCharType="end"/>
      </w:r>
      <w:r w:rsidR="0003041F">
        <w:t xml:space="preserve"> shows the host side flow </w:t>
      </w:r>
      <w:bookmarkStart w:id="2097" w:name="OLE_LINK1"/>
      <w:bookmarkStart w:id="2098" w:name="OLE_LINK2"/>
      <w:r w:rsidR="0003041F">
        <w:t>of the Execution type Command in the in-order queue:</w:t>
      </w:r>
      <w:bookmarkEnd w:id="2097"/>
      <w:bookmarkEnd w:id="2098"/>
    </w:p>
    <w:bookmarkStart w:id="2099" w:name="OLE_LINK3"/>
    <w:bookmarkStart w:id="2100" w:name="OLE_LINK4"/>
    <w:p w:rsidR="002C0A55" w:rsidRDefault="00327D33" w:rsidP="002C0A55">
      <w:pPr>
        <w:keepNext/>
        <w:jc w:val="center"/>
      </w:pPr>
      <w:r>
        <w:object w:dxaOrig="5403" w:dyaOrig="7868">
          <v:shape id="_x0000_i1037" type="#_x0000_t75" style="width:283.6pt;height:380.05pt" o:ole="">
            <v:imagedata r:id="rId36" o:title="" croptop="-724f" cropbottom="247f" cropright="-6350f"/>
          </v:shape>
          <o:OLEObject Type="Embed" ProgID="Visio.Drawing.11" ShapeID="_x0000_i1037" DrawAspect="Content" ObjectID="_1371909477" r:id="rId37"/>
        </w:object>
      </w:r>
      <w:bookmarkEnd w:id="2099"/>
      <w:bookmarkEnd w:id="2100"/>
    </w:p>
    <w:p w:rsidR="005A6A85" w:rsidRDefault="0003041F" w:rsidP="002C0A55">
      <w:pPr>
        <w:pStyle w:val="Caption"/>
      </w:pPr>
      <w:bookmarkStart w:id="2101" w:name="_Ref288129259"/>
      <w:bookmarkStart w:id="2102" w:name="_Ref288129271"/>
      <w:r>
        <w:t>Figure</w:t>
      </w:r>
      <w:r w:rsidR="002C0A55">
        <w:t xml:space="preserve"> </w:t>
      </w:r>
      <w:ins w:id="2103" w:author="Dmitry Kaptsenel" w:date="2011-06-13T12:57:00Z">
        <w:r w:rsidR="00B9771C">
          <w:fldChar w:fldCharType="begin"/>
        </w:r>
        <w:r w:rsidR="00B9771C">
          <w:instrText xml:space="preserve"> STYLEREF 1 \s </w:instrText>
        </w:r>
      </w:ins>
      <w:r w:rsidR="00B9771C">
        <w:fldChar w:fldCharType="separate"/>
      </w:r>
      <w:r w:rsidR="006F596B">
        <w:rPr>
          <w:rFonts w:hint="eastAsia"/>
          <w:noProof/>
          <w:cs/>
        </w:rPr>
        <w:t>‎</w:t>
      </w:r>
      <w:r w:rsidR="006F596B">
        <w:rPr>
          <w:noProof/>
        </w:rPr>
        <w:t>4</w:t>
      </w:r>
      <w:ins w:id="2104" w:author="Dmitry Kaptsenel" w:date="2011-06-13T12:57:00Z">
        <w:r w:rsidR="00B9771C">
          <w:fldChar w:fldCharType="end"/>
        </w:r>
        <w:r w:rsidR="00B9771C">
          <w:t>.</w:t>
        </w:r>
        <w:r w:rsidR="00B9771C">
          <w:fldChar w:fldCharType="begin"/>
        </w:r>
        <w:r w:rsidR="00B9771C">
          <w:instrText xml:space="preserve"> SEQ Table \* ARABIC \s 1 </w:instrText>
        </w:r>
      </w:ins>
      <w:r w:rsidR="00B9771C">
        <w:fldChar w:fldCharType="separate"/>
      </w:r>
      <w:ins w:id="2105" w:author="Dmitry Kaptsenel" w:date="2011-07-11T17:10:00Z">
        <w:r w:rsidR="006F596B">
          <w:rPr>
            <w:noProof/>
          </w:rPr>
          <w:t>5</w:t>
        </w:r>
      </w:ins>
      <w:ins w:id="2106" w:author="Dmitry Kaptsenel" w:date="2011-06-13T12:57:00Z">
        <w:r w:rsidR="00B9771C">
          <w:fldChar w:fldCharType="end"/>
        </w:r>
      </w:ins>
      <w:del w:id="2107" w:author="Dmitry Kaptsenel" w:date="2011-06-01T09:28:00Z">
        <w:r w:rsidR="008D1136" w:rsidDel="00353C8A">
          <w:fldChar w:fldCharType="begin"/>
        </w:r>
        <w:r w:rsidR="00B3629F" w:rsidDel="00353C8A">
          <w:delInstrText xml:space="preserve"> STYLEREF 1 \s </w:delInstrText>
        </w:r>
        <w:r w:rsidR="008D1136" w:rsidDel="00353C8A">
          <w:fldChar w:fldCharType="separate"/>
        </w:r>
        <w:r w:rsidR="00B86E38" w:rsidDel="00353C8A">
          <w:rPr>
            <w:rFonts w:hint="eastAsia"/>
            <w:noProof/>
            <w:cs/>
          </w:rPr>
          <w:delText>‎</w:delText>
        </w:r>
        <w:r w:rsidR="00B86E38" w:rsidDel="00353C8A">
          <w:rPr>
            <w:noProof/>
          </w:rPr>
          <w:delText>4</w:delText>
        </w:r>
        <w:r w:rsidR="008D1136" w:rsidDel="00353C8A">
          <w:fldChar w:fldCharType="end"/>
        </w:r>
        <w:r w:rsidR="003B47BF" w:rsidDel="00353C8A">
          <w:delText>.</w:delText>
        </w:r>
        <w:r w:rsidR="008D1136" w:rsidDel="00353C8A">
          <w:fldChar w:fldCharType="begin"/>
        </w:r>
        <w:r w:rsidR="00B3629F" w:rsidDel="00353C8A">
          <w:delInstrText xml:space="preserve"> SEQ Table \* ARABIC \s 1 </w:delInstrText>
        </w:r>
        <w:r w:rsidR="008D1136" w:rsidDel="00353C8A">
          <w:fldChar w:fldCharType="separate"/>
        </w:r>
        <w:r w:rsidR="00B86E38" w:rsidDel="00353C8A">
          <w:rPr>
            <w:noProof/>
          </w:rPr>
          <w:delText>4</w:delText>
        </w:r>
        <w:r w:rsidR="008D1136" w:rsidDel="00353C8A">
          <w:fldChar w:fldCharType="end"/>
        </w:r>
      </w:del>
      <w:bookmarkEnd w:id="2101"/>
      <w:r w:rsidR="002C0A55">
        <w:t xml:space="preserve"> Execution Type Command Insertion Flow</w:t>
      </w:r>
      <w:bookmarkEnd w:id="2102"/>
      <w:r w:rsidR="00971331">
        <w:t xml:space="preserve"> into In-Order Command List</w:t>
      </w:r>
    </w:p>
    <w:p w:rsidR="0003041F" w:rsidRDefault="008D1136" w:rsidP="00971331">
      <w:pPr>
        <w:keepNext/>
      </w:pPr>
      <w:r>
        <w:lastRenderedPageBreak/>
        <w:fldChar w:fldCharType="begin"/>
      </w:r>
      <w:r w:rsidR="00971331">
        <w:instrText xml:space="preserve"> REF _Ref288129921 \h </w:instrText>
      </w:r>
      <w:r>
        <w:fldChar w:fldCharType="separate"/>
      </w:r>
      <w:ins w:id="2108" w:author="Dmitry Kaptsenel" w:date="2011-07-11T17:10:00Z">
        <w:r w:rsidR="006F596B">
          <w:t xml:space="preserve">Figure </w:t>
        </w:r>
        <w:r w:rsidR="006F596B">
          <w:rPr>
            <w:rFonts w:hint="eastAsia"/>
            <w:noProof/>
            <w:cs/>
          </w:rPr>
          <w:t>‎</w:t>
        </w:r>
        <w:r w:rsidR="006F596B">
          <w:rPr>
            <w:noProof/>
          </w:rPr>
          <w:t>4</w:t>
        </w:r>
        <w:r w:rsidR="006F596B">
          <w:noBreakHyphen/>
        </w:r>
        <w:r w:rsidR="006F596B">
          <w:rPr>
            <w:noProof/>
          </w:rPr>
          <w:t>12</w:t>
        </w:r>
      </w:ins>
      <w:del w:id="2109" w:author="Dmitry Kaptsenel" w:date="2011-06-01T09:04:00Z">
        <w:r w:rsidR="009C05BC" w:rsidDel="00B86E38">
          <w:delText xml:space="preserve">Figure </w:delText>
        </w:r>
        <w:r w:rsidR="009C05BC" w:rsidDel="00B86E38">
          <w:rPr>
            <w:rFonts w:hint="eastAsia"/>
            <w:noProof/>
            <w:cs/>
          </w:rPr>
          <w:delText>‎</w:delText>
        </w:r>
        <w:r w:rsidR="009C05BC" w:rsidDel="00B86E38">
          <w:rPr>
            <w:noProof/>
          </w:rPr>
          <w:delText>4</w:delText>
        </w:r>
        <w:r w:rsidR="009C05BC" w:rsidDel="00B86E38">
          <w:delText>.</w:delText>
        </w:r>
        <w:r w:rsidR="009C05BC" w:rsidDel="00B86E38">
          <w:rPr>
            <w:noProof/>
          </w:rPr>
          <w:delText>12</w:delText>
        </w:r>
      </w:del>
      <w:r>
        <w:fldChar w:fldCharType="end"/>
      </w:r>
      <w:r w:rsidR="00971331">
        <w:t xml:space="preserve"> </w:t>
      </w:r>
      <w:r>
        <w:fldChar w:fldCharType="begin"/>
      </w:r>
      <w:r w:rsidR="00971331">
        <w:instrText xml:space="preserve"> REF _Ref288129926 \p \h </w:instrText>
      </w:r>
      <w:r>
        <w:fldChar w:fldCharType="separate"/>
      </w:r>
      <w:r w:rsidR="006F596B">
        <w:t>below</w:t>
      </w:r>
      <w:r>
        <w:fldChar w:fldCharType="end"/>
      </w:r>
      <w:r w:rsidR="00971331">
        <w:t xml:space="preserve"> </w:t>
      </w:r>
      <w:bookmarkStart w:id="2110" w:name="OLE_LINK5"/>
      <w:r w:rsidR="0003041F">
        <w:t>shows the device side flow of the Execution type Command in the in-order queue:</w:t>
      </w:r>
      <w:bookmarkEnd w:id="2110"/>
    </w:p>
    <w:bookmarkStart w:id="2111" w:name="OLE_LINK6"/>
    <w:bookmarkStart w:id="2112" w:name="OLE_LINK7"/>
    <w:p w:rsidR="00971331" w:rsidRDefault="006416F9" w:rsidP="00971331">
      <w:pPr>
        <w:keepNext/>
        <w:jc w:val="center"/>
      </w:pPr>
      <w:r>
        <w:object w:dxaOrig="4365" w:dyaOrig="7245">
          <v:shape id="_x0000_i1038" type="#_x0000_t75" style="width:141.5pt;height:324.3pt" o:ole="">
            <v:imagedata r:id="rId38" o:title="" croptop="1021f" cropbottom="5884f" cropright="23095f"/>
          </v:shape>
          <o:OLEObject Type="Embed" ProgID="Visio.Drawing.11" ShapeID="_x0000_i1038" DrawAspect="Content" ObjectID="_1371909478" r:id="rId39"/>
        </w:object>
      </w:r>
      <w:bookmarkEnd w:id="2111"/>
      <w:bookmarkEnd w:id="2112"/>
    </w:p>
    <w:p w:rsidR="0003041F" w:rsidRPr="0003041F" w:rsidRDefault="00971331" w:rsidP="00971331">
      <w:pPr>
        <w:pStyle w:val="Caption"/>
      </w:pPr>
      <w:bookmarkStart w:id="2113" w:name="_Ref288129921"/>
      <w:bookmarkStart w:id="2114" w:name="_Ref288129926"/>
      <w:r>
        <w:t xml:space="preserve">Figure </w:t>
      </w:r>
      <w:ins w:id="2115"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2116"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2117" w:author="Dmitry Kaptsenel" w:date="2011-07-11T17:10:00Z">
        <w:r w:rsidR="006F596B">
          <w:rPr>
            <w:noProof/>
          </w:rPr>
          <w:t>12</w:t>
        </w:r>
      </w:ins>
      <w:ins w:id="2118" w:author="Dmitry Kaptsenel" w:date="2011-05-31T16:40:00Z">
        <w:r w:rsidR="00E312EA">
          <w:fldChar w:fldCharType="end"/>
        </w:r>
      </w:ins>
      <w:del w:id="2119"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12</w:delText>
        </w:r>
        <w:r w:rsidR="008D1136" w:rsidDel="00E312EA">
          <w:fldChar w:fldCharType="end"/>
        </w:r>
      </w:del>
      <w:bookmarkEnd w:id="2113"/>
      <w:r>
        <w:t xml:space="preserve"> </w:t>
      </w:r>
      <w:r>
        <w:rPr>
          <w:noProof/>
        </w:rPr>
        <w:t xml:space="preserve"> </w:t>
      </w:r>
      <w:bookmarkStart w:id="2120" w:name="OLE_LINK8"/>
      <w:bookmarkStart w:id="2121" w:name="OLE_LINK9"/>
      <w:r>
        <w:rPr>
          <w:noProof/>
        </w:rPr>
        <w:t>Execution Type Command Flow on the Device Side for In-Order Command List</w:t>
      </w:r>
      <w:bookmarkEnd w:id="2114"/>
      <w:bookmarkEnd w:id="2120"/>
      <w:bookmarkEnd w:id="2121"/>
    </w:p>
    <w:p w:rsidR="00D217DF" w:rsidRDefault="00D217DF" w:rsidP="00D217DF">
      <w:pPr>
        <w:pStyle w:val="Heading5"/>
      </w:pPr>
      <w:r>
        <w:lastRenderedPageBreak/>
        <w:t>Buffer-related Commands with In-Order Command Lists</w:t>
      </w:r>
    </w:p>
    <w:p w:rsidR="00186F70" w:rsidRDefault="00186F70" w:rsidP="00650F28">
      <w:pPr>
        <w:keepNext/>
      </w:pPr>
      <w:r>
        <w:t xml:space="preserve">COI requires all Buffer-related commands to be executed on the side that created the buffer (host in OpenCL case) only and does not support </w:t>
      </w:r>
      <w:r w:rsidR="003D6789">
        <w:t>queuing</w:t>
      </w:r>
      <w:r>
        <w:t xml:space="preserve"> them to the COI Pipelines. This forces MIC Device Agent to use the following command queuing algorithm:</w:t>
      </w:r>
    </w:p>
    <w:p w:rsidR="00CA0B42" w:rsidRDefault="009F7602" w:rsidP="00CA0B42">
      <w:pPr>
        <w:pStyle w:val="IndentedNote"/>
        <w:keepNext/>
        <w:ind w:left="1080" w:firstLine="0"/>
        <w:jc w:val="center"/>
      </w:pPr>
      <w:r>
        <w:object w:dxaOrig="5828" w:dyaOrig="5780">
          <v:shape id="_x0000_i1039" type="#_x0000_t75" style="width:281.1pt;height:277.35pt" o:ole="">
            <v:imagedata r:id="rId40" o:title="" croptop="753f" cropbottom="-651f" cropright="-468f"/>
          </v:shape>
          <o:OLEObject Type="Embed" ProgID="Visio.Drawing.11" ShapeID="_x0000_i1039" DrawAspect="Content" ObjectID="_1371909479" r:id="rId41"/>
        </w:object>
      </w:r>
    </w:p>
    <w:p w:rsidR="008D053E" w:rsidRDefault="00CA0B42" w:rsidP="00CA0B42">
      <w:pPr>
        <w:pStyle w:val="Caption"/>
        <w:rPr>
          <w:noProof/>
        </w:rPr>
      </w:pPr>
      <w:r>
        <w:t xml:space="preserve">Figure </w:t>
      </w:r>
      <w:ins w:id="2122"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2123"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2124" w:author="Dmitry Kaptsenel" w:date="2011-07-11T17:10:00Z">
        <w:r w:rsidR="006F596B">
          <w:rPr>
            <w:noProof/>
          </w:rPr>
          <w:t>13</w:t>
        </w:r>
      </w:ins>
      <w:ins w:id="2125" w:author="Dmitry Kaptsenel" w:date="2011-05-31T16:40:00Z">
        <w:r w:rsidR="00E312EA">
          <w:fldChar w:fldCharType="end"/>
        </w:r>
      </w:ins>
      <w:del w:id="2126"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13</w:delText>
        </w:r>
        <w:r w:rsidR="008D1136" w:rsidDel="00E312EA">
          <w:fldChar w:fldCharType="end"/>
        </w:r>
      </w:del>
      <w:r>
        <w:rPr>
          <w:noProof/>
        </w:rPr>
        <w:t xml:space="preserve"> </w:t>
      </w:r>
      <w:r w:rsidRPr="00F434C2">
        <w:rPr>
          <w:noProof/>
        </w:rPr>
        <w:t>Buffer operation Type Comma</w:t>
      </w:r>
      <w:r>
        <w:rPr>
          <w:noProof/>
        </w:rPr>
        <w:t>nd Flow on the Host Side for In</w:t>
      </w:r>
      <w:r w:rsidRPr="00F434C2">
        <w:rPr>
          <w:noProof/>
        </w:rPr>
        <w:t>-Of-Order Command List</w:t>
      </w:r>
    </w:p>
    <w:p w:rsidR="00277BB7" w:rsidRDefault="003D6789" w:rsidP="00277BB7">
      <w:r>
        <w:t xml:space="preserve">As COI Pipelines are inherently in-order, there are cases when creating explicit dependency between commands in COI Pipeline is not required.  </w:t>
      </w:r>
      <w:r w:rsidR="00B31888">
        <w:t xml:space="preserve">As shows analysis in </w:t>
      </w:r>
      <w:r w:rsidR="008D1136">
        <w:fldChar w:fldCharType="begin"/>
      </w:r>
      <w:r w:rsidR="00B31888">
        <w:instrText xml:space="preserve"> REF _Ref289341073 \h </w:instrText>
      </w:r>
      <w:r w:rsidR="008D1136">
        <w:fldChar w:fldCharType="separate"/>
      </w:r>
      <w:ins w:id="2127" w:author="Dmitry Kaptsenel" w:date="2011-07-11T17:10:00Z">
        <w:r w:rsidR="006F596B">
          <w:t xml:space="preserve">Table </w:t>
        </w:r>
        <w:r w:rsidR="006F596B">
          <w:rPr>
            <w:rFonts w:hint="eastAsia"/>
            <w:noProof/>
            <w:cs/>
          </w:rPr>
          <w:t>‎</w:t>
        </w:r>
        <w:r w:rsidR="006F596B">
          <w:rPr>
            <w:noProof/>
          </w:rPr>
          <w:t>4</w:t>
        </w:r>
        <w:r w:rsidR="006F596B">
          <w:t>.</w:t>
        </w:r>
        <w:r w:rsidR="006F596B">
          <w:rPr>
            <w:noProof/>
          </w:rPr>
          <w:t>6</w:t>
        </w:r>
      </w:ins>
      <w:del w:id="2128" w:author="Dmitry Kaptsenel" w:date="2011-06-01T09:04:00Z">
        <w:r w:rsidR="009C05BC" w:rsidDel="00B86E38">
          <w:delText xml:space="preserve">Table </w:delText>
        </w:r>
        <w:r w:rsidR="009C05BC" w:rsidDel="00B86E38">
          <w:rPr>
            <w:rFonts w:hint="eastAsia"/>
            <w:noProof/>
            <w:cs/>
          </w:rPr>
          <w:delText>‎</w:delText>
        </w:r>
        <w:r w:rsidR="009C05BC" w:rsidDel="00B86E38">
          <w:rPr>
            <w:noProof/>
          </w:rPr>
          <w:delText>4</w:delText>
        </w:r>
        <w:r w:rsidR="009C05BC" w:rsidDel="00B86E38">
          <w:delText>.</w:delText>
        </w:r>
        <w:r w:rsidR="009C05BC" w:rsidDel="00B86E38">
          <w:rPr>
            <w:noProof/>
          </w:rPr>
          <w:delText>5</w:delText>
        </w:r>
      </w:del>
      <w:r w:rsidR="008D1136">
        <w:fldChar w:fldCharType="end"/>
      </w:r>
      <w:r w:rsidR="00B31888">
        <w:t xml:space="preserve"> and </w:t>
      </w:r>
      <w:r w:rsidR="008D1136">
        <w:fldChar w:fldCharType="begin"/>
      </w:r>
      <w:r w:rsidR="00B31888">
        <w:instrText xml:space="preserve"> REF _Ref289341096 \h </w:instrText>
      </w:r>
      <w:r w:rsidR="008D1136">
        <w:fldChar w:fldCharType="separate"/>
      </w:r>
      <w:ins w:id="2129" w:author="Dmitry Kaptsenel" w:date="2011-07-11T17:10:00Z">
        <w:r w:rsidR="006F596B">
          <w:t xml:space="preserve">Table </w:t>
        </w:r>
        <w:r w:rsidR="006F596B">
          <w:rPr>
            <w:rFonts w:hint="eastAsia"/>
            <w:noProof/>
            <w:cs/>
          </w:rPr>
          <w:t>‎</w:t>
        </w:r>
        <w:r w:rsidR="006F596B">
          <w:rPr>
            <w:noProof/>
          </w:rPr>
          <w:t>4</w:t>
        </w:r>
        <w:r w:rsidR="006F596B">
          <w:t>.</w:t>
        </w:r>
        <w:r w:rsidR="006F596B">
          <w:rPr>
            <w:noProof/>
          </w:rPr>
          <w:t>7</w:t>
        </w:r>
      </w:ins>
      <w:del w:id="2130" w:author="Dmitry Kaptsenel" w:date="2011-06-01T09:04:00Z">
        <w:r w:rsidR="009C05BC" w:rsidDel="00B86E38">
          <w:delText xml:space="preserve">Table </w:delText>
        </w:r>
        <w:r w:rsidR="009C05BC" w:rsidDel="00B86E38">
          <w:rPr>
            <w:rFonts w:hint="eastAsia"/>
            <w:noProof/>
            <w:cs/>
          </w:rPr>
          <w:delText>‎</w:delText>
        </w:r>
        <w:r w:rsidR="009C05BC" w:rsidDel="00B86E38">
          <w:rPr>
            <w:noProof/>
          </w:rPr>
          <w:delText>4</w:delText>
        </w:r>
        <w:r w:rsidR="009C05BC" w:rsidDel="00B86E38">
          <w:delText>.</w:delText>
        </w:r>
        <w:r w:rsidR="009C05BC" w:rsidDel="00B86E38">
          <w:rPr>
            <w:noProof/>
          </w:rPr>
          <w:delText>6</w:delText>
        </w:r>
      </w:del>
      <w:r w:rsidR="008D1136">
        <w:fldChar w:fldCharType="end"/>
      </w:r>
      <w:r w:rsidR="00B31888">
        <w:t xml:space="preserve"> </w:t>
      </w:r>
      <w:r w:rsidR="008D1136">
        <w:fldChar w:fldCharType="begin"/>
      </w:r>
      <w:r w:rsidR="00B31888">
        <w:instrText xml:space="preserve"> REF _Ref289341104 \p \h </w:instrText>
      </w:r>
      <w:r w:rsidR="008D1136">
        <w:fldChar w:fldCharType="separate"/>
      </w:r>
      <w:r w:rsidR="006F596B">
        <w:t>below</w:t>
      </w:r>
      <w:r w:rsidR="008D1136">
        <w:fldChar w:fldCharType="end"/>
      </w:r>
      <w:r w:rsidR="00B31888">
        <w:t xml:space="preserve"> this optimization is limited to the cases when previous and next commands in the pipeline are known to be of Execution Type. Adding such optimization also require more complex </w:t>
      </w:r>
      <w:r w:rsidR="00277BB7">
        <w:t>N</w:t>
      </w:r>
      <w:r w:rsidR="00B31888">
        <w:t xml:space="preserve">otification </w:t>
      </w:r>
      <w:r w:rsidR="00277BB7">
        <w:t xml:space="preserve">Port </w:t>
      </w:r>
      <w:r w:rsidR="00B31888">
        <w:t>algorithm as OpenCL Runtime requires correct completion call-basks execution order</w:t>
      </w:r>
      <w:r w:rsidR="00277BB7">
        <w:t xml:space="preserve"> and does not allow call-backs skipping. As Notification Port is based on barriers, skipping such barriers will require special support during notifications. </w:t>
      </w:r>
    </w:p>
    <w:p w:rsidR="003D6789" w:rsidRPr="003D6789" w:rsidRDefault="00277BB7" w:rsidP="00FF6B6C">
      <w:pPr>
        <w:pStyle w:val="IndentedNote"/>
      </w:pPr>
      <w:r w:rsidRPr="00277BB7">
        <w:rPr>
          <w:b/>
          <w:bCs/>
          <w:i/>
          <w:iCs/>
        </w:rPr>
        <w:t>Note:</w:t>
      </w:r>
      <w:r w:rsidRPr="00277BB7">
        <w:rPr>
          <w:b/>
          <w:bCs/>
          <w:i/>
          <w:iCs/>
        </w:rPr>
        <w:tab/>
      </w:r>
      <w:r w:rsidR="00FF6B6C">
        <w:t>Barrier-skipping</w:t>
      </w:r>
      <w:r>
        <w:t xml:space="preserve"> optimization may be considered in future as performance measurements will be known.</w:t>
      </w:r>
    </w:p>
    <w:tbl>
      <w:tblPr>
        <w:tblStyle w:val="MediumGrid3-Accent3"/>
        <w:tblW w:w="0" w:type="auto"/>
        <w:jc w:val="center"/>
        <w:tblLook w:val="04A0" w:firstRow="1" w:lastRow="0" w:firstColumn="1" w:lastColumn="0" w:noHBand="0" w:noVBand="1"/>
      </w:tblPr>
      <w:tblGrid>
        <w:gridCol w:w="1832"/>
        <w:gridCol w:w="2350"/>
        <w:gridCol w:w="2561"/>
      </w:tblGrid>
      <w:tr w:rsidR="00186F70" w:rsidTr="00B11D4C">
        <w:trPr>
          <w:cnfStyle w:val="100000000000" w:firstRow="1" w:lastRow="0" w:firstColumn="0" w:lastColumn="0" w:oddVBand="0" w:evenVBand="0" w:oddHBand="0" w:evenHBand="0" w:firstRowFirstColumn="0" w:firstRowLastColumn="0" w:lastRowFirstColumn="0" w:lastRowLastColumn="0"/>
          <w:cantSplit/>
          <w:trHeight w:val="369"/>
          <w:tblHeader/>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p>
        </w:tc>
        <w:tc>
          <w:tcPr>
            <w:tcW w:w="2350" w:type="dxa"/>
          </w:tcPr>
          <w:p w:rsidR="00186F70" w:rsidRDefault="00186F70" w:rsidP="00AD6A92">
            <w:pPr>
              <w:pStyle w:val="IndentedNote"/>
              <w:keepNext/>
              <w:ind w:left="0" w:firstLine="0"/>
              <w:jc w:val="center"/>
              <w:cnfStyle w:val="100000000000" w:firstRow="1" w:lastRow="0" w:firstColumn="0" w:lastColumn="0" w:oddVBand="0" w:evenVBand="0" w:oddHBand="0" w:evenHBand="0" w:firstRowFirstColumn="0" w:firstRowLastColumn="0" w:lastRowFirstColumn="0" w:lastRowLastColumn="0"/>
            </w:pPr>
            <w:r>
              <w:t>Previous Command</w:t>
            </w:r>
            <w:r>
              <w:br/>
              <w:t>is exec operation</w:t>
            </w:r>
          </w:p>
        </w:tc>
        <w:tc>
          <w:tcPr>
            <w:tcW w:w="2561" w:type="dxa"/>
          </w:tcPr>
          <w:p w:rsidR="00186F70" w:rsidRDefault="00186F70" w:rsidP="00AD6A92">
            <w:pPr>
              <w:pStyle w:val="IndentedNote"/>
              <w:keepNext/>
              <w:ind w:left="0" w:firstLine="0"/>
              <w:jc w:val="center"/>
              <w:cnfStyle w:val="100000000000" w:firstRow="1" w:lastRow="0" w:firstColumn="0" w:lastColumn="0" w:oddVBand="0" w:evenVBand="0" w:oddHBand="0" w:evenHBand="0" w:firstRowFirstColumn="0" w:firstRowLastColumn="0" w:lastRowFirstColumn="0" w:lastRowLastColumn="0"/>
            </w:pPr>
            <w:r>
              <w:t xml:space="preserve">Previous Command </w:t>
            </w:r>
            <w:r>
              <w:br/>
              <w:t>is buffer operation</w:t>
            </w:r>
          </w:p>
        </w:tc>
      </w:tr>
      <w:tr w:rsidR="00186F70" w:rsidTr="00B11D4C">
        <w:trPr>
          <w:cnfStyle w:val="000000100000" w:firstRow="0" w:lastRow="0" w:firstColumn="0" w:lastColumn="0" w:oddVBand="0" w:evenVBand="0" w:oddHBand="1" w:evenHBand="0" w:firstRowFirstColumn="0" w:firstRowLastColumn="0" w:lastRowFirstColumn="0" w:lastRowLastColumn="0"/>
          <w:cantSplit/>
          <w:trHeight w:val="282"/>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r>
              <w:t xml:space="preserve">Next is exec </w:t>
            </w:r>
          </w:p>
        </w:tc>
        <w:tc>
          <w:tcPr>
            <w:tcW w:w="2350" w:type="dxa"/>
            <w:vAlign w:val="center"/>
          </w:tcPr>
          <w:p w:rsidR="00186F70" w:rsidRDefault="00186F70" w:rsidP="00AD6A92">
            <w:pPr>
              <w:pStyle w:val="IndentedNote"/>
              <w:keepNext/>
              <w:ind w:left="0" w:firstLine="0"/>
              <w:jc w:val="center"/>
              <w:cnfStyle w:val="000000100000" w:firstRow="0" w:lastRow="0" w:firstColumn="0" w:lastColumn="0" w:oddVBand="0" w:evenVBand="0" w:oddHBand="1" w:evenHBand="0" w:firstRowFirstColumn="0" w:firstRowLastColumn="0" w:lastRowFirstColumn="0" w:lastRowLastColumn="0"/>
            </w:pPr>
            <w:r>
              <w:t>NO</w:t>
            </w:r>
          </w:p>
        </w:tc>
        <w:tc>
          <w:tcPr>
            <w:tcW w:w="2561" w:type="dxa"/>
            <w:vAlign w:val="center"/>
          </w:tcPr>
          <w:p w:rsidR="00186F70" w:rsidRDefault="00186F70" w:rsidP="00AD6A92">
            <w:pPr>
              <w:pStyle w:val="IndentedNote"/>
              <w:keepNext/>
              <w:ind w:left="0" w:firstLine="0"/>
              <w:jc w:val="center"/>
              <w:cnfStyle w:val="000000100000" w:firstRow="0" w:lastRow="0" w:firstColumn="0" w:lastColumn="0" w:oddVBand="0" w:evenVBand="0" w:oddHBand="1" w:evenHBand="0" w:firstRowFirstColumn="0" w:firstRowLastColumn="0" w:lastRowFirstColumn="0" w:lastRowLastColumn="0"/>
            </w:pPr>
            <w:r>
              <w:t>YES</w:t>
            </w:r>
          </w:p>
        </w:tc>
      </w:tr>
      <w:tr w:rsidR="00186F70" w:rsidTr="00B11D4C">
        <w:trPr>
          <w:cantSplit/>
          <w:trHeight w:val="377"/>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r>
              <w:t xml:space="preserve">Next is buffer </w:t>
            </w:r>
          </w:p>
        </w:tc>
        <w:tc>
          <w:tcPr>
            <w:tcW w:w="2350" w:type="dxa"/>
            <w:vAlign w:val="center"/>
          </w:tcPr>
          <w:p w:rsidR="00186F70" w:rsidRDefault="00186F70" w:rsidP="00AD6A92">
            <w:pPr>
              <w:pStyle w:val="IndentedNote"/>
              <w:keepNext/>
              <w:ind w:left="0" w:firstLine="0"/>
              <w:jc w:val="center"/>
              <w:cnfStyle w:val="000000000000" w:firstRow="0" w:lastRow="0" w:firstColumn="0" w:lastColumn="0" w:oddVBand="0" w:evenVBand="0" w:oddHBand="0" w:evenHBand="0" w:firstRowFirstColumn="0" w:firstRowLastColumn="0" w:lastRowFirstColumn="0" w:lastRowLastColumn="0"/>
            </w:pPr>
            <w:r>
              <w:t>YES</w:t>
            </w:r>
          </w:p>
        </w:tc>
        <w:tc>
          <w:tcPr>
            <w:tcW w:w="2561" w:type="dxa"/>
            <w:vAlign w:val="center"/>
          </w:tcPr>
          <w:p w:rsidR="00186F70" w:rsidRDefault="00186F70" w:rsidP="00AD6A92">
            <w:pPr>
              <w:pStyle w:val="IndentedNote"/>
              <w:keepNext/>
              <w:ind w:left="0" w:firstLine="0"/>
              <w:jc w:val="center"/>
              <w:cnfStyle w:val="000000000000" w:firstRow="0" w:lastRow="0" w:firstColumn="0" w:lastColumn="0" w:oddVBand="0" w:evenVBand="0" w:oddHBand="0" w:evenHBand="0" w:firstRowFirstColumn="0" w:firstRowLastColumn="0" w:lastRowFirstColumn="0" w:lastRowLastColumn="0"/>
            </w:pPr>
            <w:r>
              <w:t>YES</w:t>
            </w:r>
          </w:p>
        </w:tc>
      </w:tr>
    </w:tbl>
    <w:p w:rsidR="00186F70" w:rsidRDefault="00186F70" w:rsidP="00AD6A92">
      <w:pPr>
        <w:pStyle w:val="Caption"/>
      </w:pPr>
      <w:bookmarkStart w:id="2131" w:name="_Ref289341073"/>
      <w:r>
        <w:t xml:space="preserve">Table </w:t>
      </w:r>
      <w:ins w:id="2132" w:author="Dmitry Kaptsenel" w:date="2011-06-13T12:57:00Z">
        <w:r w:rsidR="00B9771C">
          <w:fldChar w:fldCharType="begin"/>
        </w:r>
        <w:r w:rsidR="00B9771C">
          <w:instrText xml:space="preserve"> STYLEREF 1 \s </w:instrText>
        </w:r>
      </w:ins>
      <w:r w:rsidR="00B9771C">
        <w:fldChar w:fldCharType="separate"/>
      </w:r>
      <w:r w:rsidR="006F596B">
        <w:rPr>
          <w:rFonts w:hint="eastAsia"/>
          <w:noProof/>
          <w:cs/>
        </w:rPr>
        <w:t>‎</w:t>
      </w:r>
      <w:r w:rsidR="006F596B">
        <w:rPr>
          <w:noProof/>
        </w:rPr>
        <w:t>4</w:t>
      </w:r>
      <w:ins w:id="2133" w:author="Dmitry Kaptsenel" w:date="2011-06-13T12:57:00Z">
        <w:r w:rsidR="00B9771C">
          <w:fldChar w:fldCharType="end"/>
        </w:r>
        <w:r w:rsidR="00B9771C">
          <w:t>.</w:t>
        </w:r>
        <w:r w:rsidR="00B9771C">
          <w:fldChar w:fldCharType="begin"/>
        </w:r>
        <w:r w:rsidR="00B9771C">
          <w:instrText xml:space="preserve"> SEQ Table \* ARABIC \s 1 </w:instrText>
        </w:r>
      </w:ins>
      <w:r w:rsidR="00B9771C">
        <w:fldChar w:fldCharType="separate"/>
      </w:r>
      <w:ins w:id="2134" w:author="Dmitry Kaptsenel" w:date="2011-07-11T17:10:00Z">
        <w:r w:rsidR="006F596B">
          <w:rPr>
            <w:noProof/>
          </w:rPr>
          <w:t>6</w:t>
        </w:r>
      </w:ins>
      <w:ins w:id="2135" w:author="Dmitry Kaptsenel" w:date="2011-06-13T12:57:00Z">
        <w:r w:rsidR="00B9771C">
          <w:fldChar w:fldCharType="end"/>
        </w:r>
      </w:ins>
      <w:del w:id="2136" w:author="Dmitry Kaptsenel" w:date="2011-06-01T09:28:00Z">
        <w:r w:rsidR="008D1136" w:rsidDel="00353C8A">
          <w:fldChar w:fldCharType="begin"/>
        </w:r>
        <w:r w:rsidR="00B3629F" w:rsidDel="00353C8A">
          <w:delInstrText xml:space="preserve"> STYLEREF 1 \s </w:delInstrText>
        </w:r>
        <w:r w:rsidR="008D1136" w:rsidDel="00353C8A">
          <w:fldChar w:fldCharType="separate"/>
        </w:r>
        <w:r w:rsidR="00B86E38" w:rsidDel="00353C8A">
          <w:rPr>
            <w:rFonts w:hint="eastAsia"/>
            <w:noProof/>
            <w:cs/>
          </w:rPr>
          <w:delText>‎</w:delText>
        </w:r>
        <w:r w:rsidR="00B86E38" w:rsidDel="00353C8A">
          <w:rPr>
            <w:noProof/>
          </w:rPr>
          <w:delText>4</w:delText>
        </w:r>
        <w:r w:rsidR="008D1136" w:rsidDel="00353C8A">
          <w:fldChar w:fldCharType="end"/>
        </w:r>
        <w:r w:rsidR="003B47BF" w:rsidDel="00353C8A">
          <w:delText>.</w:delText>
        </w:r>
        <w:r w:rsidR="008D1136" w:rsidDel="00353C8A">
          <w:fldChar w:fldCharType="begin"/>
        </w:r>
        <w:r w:rsidR="003B47BF" w:rsidDel="00353C8A">
          <w:delInstrText xml:space="preserve"> SEQ Table \* ARABIC \s 1 </w:delInstrText>
        </w:r>
        <w:r w:rsidR="008D1136" w:rsidDel="00353C8A">
          <w:fldChar w:fldCharType="separate"/>
        </w:r>
        <w:r w:rsidR="00B86E38" w:rsidDel="00353C8A">
          <w:rPr>
            <w:noProof/>
          </w:rPr>
          <w:delText>5</w:delText>
        </w:r>
        <w:r w:rsidR="008D1136" w:rsidDel="00353C8A">
          <w:fldChar w:fldCharType="end"/>
        </w:r>
      </w:del>
      <w:bookmarkEnd w:id="2131"/>
      <w:r>
        <w:t xml:space="preserve"> </w:t>
      </w:r>
      <w:r w:rsidRPr="00394792">
        <w:t>. Required explicit COI dependency on previous command for In-Order Command List</w:t>
      </w:r>
    </w:p>
    <w:tbl>
      <w:tblPr>
        <w:tblStyle w:val="MediumGrid3-Accent3"/>
        <w:tblW w:w="0" w:type="auto"/>
        <w:jc w:val="center"/>
        <w:tblInd w:w="-654" w:type="dxa"/>
        <w:tblLook w:val="04A0" w:firstRow="1" w:lastRow="0" w:firstColumn="1" w:lastColumn="0" w:noHBand="0" w:noVBand="1"/>
      </w:tblPr>
      <w:tblGrid>
        <w:gridCol w:w="2031"/>
        <w:gridCol w:w="1500"/>
        <w:gridCol w:w="1610"/>
        <w:gridCol w:w="2080"/>
      </w:tblGrid>
      <w:tr w:rsidR="00186F70" w:rsidTr="005B7101">
        <w:trPr>
          <w:cnfStyle w:val="100000000000" w:firstRow="1" w:lastRow="0" w:firstColumn="0" w:lastColumn="0" w:oddVBand="0" w:evenVBand="0" w:oddHBand="0" w:evenHBand="0"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p>
        </w:tc>
        <w:tc>
          <w:tcPr>
            <w:tcW w:w="150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exec</w:t>
            </w:r>
          </w:p>
        </w:tc>
        <w:tc>
          <w:tcPr>
            <w:tcW w:w="161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buffer</w:t>
            </w:r>
          </w:p>
        </w:tc>
        <w:tc>
          <w:tcPr>
            <w:tcW w:w="208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unknown</w:t>
            </w:r>
          </w:p>
        </w:tc>
      </w:tr>
      <w:tr w:rsidR="00186F70" w:rsidTr="005B7101">
        <w:trPr>
          <w:cnfStyle w:val="000000100000" w:firstRow="0" w:lastRow="0" w:firstColumn="0" w:lastColumn="0" w:oddVBand="0" w:evenVBand="0" w:oddHBand="1"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r>
              <w:t>Current op is exec</w:t>
            </w:r>
          </w:p>
        </w:tc>
        <w:tc>
          <w:tcPr>
            <w:tcW w:w="150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NO</w:t>
            </w:r>
          </w:p>
        </w:tc>
        <w:tc>
          <w:tcPr>
            <w:tcW w:w="161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YES</w:t>
            </w:r>
          </w:p>
        </w:tc>
        <w:tc>
          <w:tcPr>
            <w:tcW w:w="208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YES</w:t>
            </w:r>
          </w:p>
        </w:tc>
      </w:tr>
      <w:tr w:rsidR="00186F70" w:rsidTr="005B7101">
        <w:trPr>
          <w:trHeight w:val="340"/>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r>
              <w:t>Current op is buffer</w:t>
            </w:r>
          </w:p>
        </w:tc>
        <w:tc>
          <w:tcPr>
            <w:tcW w:w="1500" w:type="dxa"/>
            <w:vAlign w:val="center"/>
          </w:tcPr>
          <w:p w:rsidR="00186F70" w:rsidRDefault="00186F70" w:rsidP="005B7101">
            <w:pPr>
              <w:jc w:val="center"/>
              <w:cnfStyle w:val="000000000000" w:firstRow="0" w:lastRow="0" w:firstColumn="0" w:lastColumn="0" w:oddVBand="0" w:evenVBand="0" w:oddHBand="0" w:evenHBand="0" w:firstRowFirstColumn="0" w:firstRowLastColumn="0" w:lastRowFirstColumn="0" w:lastRowLastColumn="0"/>
            </w:pPr>
            <w:r>
              <w:t>YES</w:t>
            </w:r>
          </w:p>
        </w:tc>
        <w:tc>
          <w:tcPr>
            <w:tcW w:w="1610" w:type="dxa"/>
            <w:vAlign w:val="center"/>
          </w:tcPr>
          <w:p w:rsidR="00186F70" w:rsidRDefault="00186F70" w:rsidP="005B7101">
            <w:pPr>
              <w:jc w:val="center"/>
              <w:cnfStyle w:val="000000000000" w:firstRow="0" w:lastRow="0" w:firstColumn="0" w:lastColumn="0" w:oddVBand="0" w:evenVBand="0" w:oddHBand="0" w:evenHBand="0" w:firstRowFirstColumn="0" w:firstRowLastColumn="0" w:lastRowFirstColumn="0" w:lastRowLastColumn="0"/>
            </w:pPr>
            <w:r>
              <w:t>YES</w:t>
            </w:r>
          </w:p>
        </w:tc>
        <w:tc>
          <w:tcPr>
            <w:tcW w:w="2080" w:type="dxa"/>
            <w:vAlign w:val="center"/>
          </w:tcPr>
          <w:p w:rsidR="00186F70" w:rsidRDefault="00186F70" w:rsidP="005B7101">
            <w:pPr>
              <w:keepNext/>
              <w:jc w:val="center"/>
              <w:cnfStyle w:val="000000000000" w:firstRow="0" w:lastRow="0" w:firstColumn="0" w:lastColumn="0" w:oddVBand="0" w:evenVBand="0" w:oddHBand="0" w:evenHBand="0" w:firstRowFirstColumn="0" w:firstRowLastColumn="0" w:lastRowFirstColumn="0" w:lastRowLastColumn="0"/>
            </w:pPr>
            <w:r>
              <w:t>YES</w:t>
            </w:r>
          </w:p>
        </w:tc>
      </w:tr>
    </w:tbl>
    <w:p w:rsidR="00186F70" w:rsidRPr="000D5DCB" w:rsidRDefault="00186F70" w:rsidP="00186F70">
      <w:pPr>
        <w:pStyle w:val="Caption"/>
      </w:pPr>
      <w:bookmarkStart w:id="2137" w:name="_Ref289341096"/>
      <w:bookmarkStart w:id="2138" w:name="_Ref289341104"/>
      <w:r>
        <w:t xml:space="preserve">Table </w:t>
      </w:r>
      <w:ins w:id="2139" w:author="Dmitry Kaptsenel" w:date="2011-06-13T12:57:00Z">
        <w:r w:rsidR="00B9771C">
          <w:fldChar w:fldCharType="begin"/>
        </w:r>
        <w:r w:rsidR="00B9771C">
          <w:instrText xml:space="preserve"> STYLEREF 1 \s </w:instrText>
        </w:r>
      </w:ins>
      <w:r w:rsidR="00B9771C">
        <w:fldChar w:fldCharType="separate"/>
      </w:r>
      <w:r w:rsidR="006F596B">
        <w:rPr>
          <w:rFonts w:hint="eastAsia"/>
          <w:noProof/>
          <w:cs/>
        </w:rPr>
        <w:t>‎</w:t>
      </w:r>
      <w:r w:rsidR="006F596B">
        <w:rPr>
          <w:noProof/>
        </w:rPr>
        <w:t>4</w:t>
      </w:r>
      <w:ins w:id="2140" w:author="Dmitry Kaptsenel" w:date="2011-06-13T12:57:00Z">
        <w:r w:rsidR="00B9771C">
          <w:fldChar w:fldCharType="end"/>
        </w:r>
        <w:r w:rsidR="00B9771C">
          <w:t>.</w:t>
        </w:r>
        <w:r w:rsidR="00B9771C">
          <w:fldChar w:fldCharType="begin"/>
        </w:r>
        <w:r w:rsidR="00B9771C">
          <w:instrText xml:space="preserve"> SEQ Table \* ARABIC \s 1 </w:instrText>
        </w:r>
      </w:ins>
      <w:r w:rsidR="00B9771C">
        <w:fldChar w:fldCharType="separate"/>
      </w:r>
      <w:ins w:id="2141" w:author="Dmitry Kaptsenel" w:date="2011-07-11T17:10:00Z">
        <w:r w:rsidR="006F596B">
          <w:rPr>
            <w:noProof/>
          </w:rPr>
          <w:t>7</w:t>
        </w:r>
      </w:ins>
      <w:ins w:id="2142" w:author="Dmitry Kaptsenel" w:date="2011-06-13T12:57:00Z">
        <w:r w:rsidR="00B9771C">
          <w:fldChar w:fldCharType="end"/>
        </w:r>
      </w:ins>
      <w:del w:id="2143" w:author="Dmitry Kaptsenel" w:date="2011-06-01T09:28:00Z">
        <w:r w:rsidR="008D1136" w:rsidDel="00353C8A">
          <w:fldChar w:fldCharType="begin"/>
        </w:r>
        <w:r w:rsidR="00B3629F" w:rsidDel="00353C8A">
          <w:delInstrText xml:space="preserve"> STYLEREF 1 \s </w:delInstrText>
        </w:r>
        <w:r w:rsidR="008D1136" w:rsidDel="00353C8A">
          <w:fldChar w:fldCharType="separate"/>
        </w:r>
        <w:r w:rsidR="00B86E38" w:rsidDel="00353C8A">
          <w:rPr>
            <w:rFonts w:hint="eastAsia"/>
            <w:noProof/>
            <w:cs/>
          </w:rPr>
          <w:delText>‎</w:delText>
        </w:r>
        <w:r w:rsidR="00B86E38" w:rsidDel="00353C8A">
          <w:rPr>
            <w:noProof/>
          </w:rPr>
          <w:delText>4</w:delText>
        </w:r>
        <w:r w:rsidR="008D1136" w:rsidDel="00353C8A">
          <w:fldChar w:fldCharType="end"/>
        </w:r>
        <w:r w:rsidR="003B47BF" w:rsidDel="00353C8A">
          <w:delText>.</w:delText>
        </w:r>
        <w:r w:rsidR="008D1136" w:rsidDel="00353C8A">
          <w:fldChar w:fldCharType="begin"/>
        </w:r>
        <w:r w:rsidR="003B47BF" w:rsidDel="00353C8A">
          <w:delInstrText xml:space="preserve"> SEQ Table \* ARABIC \s 1 </w:delInstrText>
        </w:r>
        <w:r w:rsidR="008D1136" w:rsidDel="00353C8A">
          <w:fldChar w:fldCharType="separate"/>
        </w:r>
        <w:r w:rsidR="00B86E38" w:rsidDel="00353C8A">
          <w:rPr>
            <w:noProof/>
          </w:rPr>
          <w:delText>6</w:delText>
        </w:r>
        <w:r w:rsidR="008D1136" w:rsidDel="00353C8A">
          <w:fldChar w:fldCharType="end"/>
        </w:r>
      </w:del>
      <w:bookmarkEnd w:id="2137"/>
      <w:r>
        <w:t xml:space="preserve"> Save output COI barrier for the Current Command for In-Order Command List</w:t>
      </w:r>
      <w:bookmarkEnd w:id="2138"/>
    </w:p>
    <w:p w:rsidR="00186F70" w:rsidDel="00341FE9" w:rsidRDefault="00F83FFE" w:rsidP="00997974">
      <w:pPr>
        <w:pStyle w:val="Heading5"/>
        <w:pageBreakBefore/>
        <w:rPr>
          <w:del w:id="2144" w:author="Dmitry Kaptsenel" w:date="2011-07-11T15:56:00Z"/>
        </w:rPr>
      </w:pPr>
      <w:del w:id="2145" w:author="Dmitry Kaptsenel" w:date="2011-07-11T15:56:00Z">
        <w:r w:rsidDel="00341FE9">
          <w:delText>Rectangle Commands with In-Order Command Lists</w:delText>
        </w:r>
      </w:del>
    </w:p>
    <w:p w:rsidR="00997974" w:rsidRPr="00997974" w:rsidDel="00341FE9" w:rsidRDefault="008D1136" w:rsidP="00997974">
      <w:pPr>
        <w:rPr>
          <w:del w:id="2146" w:author="Dmitry Kaptsenel" w:date="2011-07-11T15:56:00Z"/>
        </w:rPr>
      </w:pPr>
      <w:del w:id="2147" w:author="Dmitry Kaptsenel" w:date="2011-07-11T15:56:00Z">
        <w:r w:rsidDel="00341FE9">
          <w:fldChar w:fldCharType="begin"/>
        </w:r>
        <w:r w:rsidR="00997974" w:rsidDel="00341FE9">
          <w:delInstrText xml:space="preserve"> REF _Ref288661880 \h </w:delInstrText>
        </w:r>
        <w:r w:rsidDel="00341FE9">
          <w:fldChar w:fldCharType="separate"/>
        </w:r>
      </w:del>
      <w:del w:id="2148" w:author="Dmitry Kaptsenel" w:date="2011-06-01T09:04:00Z">
        <w:r w:rsidR="009C05BC" w:rsidDel="00B86E38">
          <w:delText xml:space="preserve">Figure </w:delText>
        </w:r>
        <w:r w:rsidR="009C05BC" w:rsidDel="00B86E38">
          <w:rPr>
            <w:rFonts w:hint="eastAsia"/>
            <w:noProof/>
            <w:cs/>
          </w:rPr>
          <w:delText>‎</w:delText>
        </w:r>
        <w:r w:rsidR="009C05BC" w:rsidDel="00B86E38">
          <w:rPr>
            <w:noProof/>
          </w:rPr>
          <w:delText>4</w:delText>
        </w:r>
        <w:r w:rsidR="009C05BC" w:rsidDel="00B86E38">
          <w:delText>.</w:delText>
        </w:r>
        <w:r w:rsidR="009C05BC" w:rsidDel="00B86E38">
          <w:rPr>
            <w:noProof/>
          </w:rPr>
          <w:delText>14</w:delText>
        </w:r>
      </w:del>
      <w:del w:id="2149" w:author="Dmitry Kaptsenel" w:date="2011-07-11T15:56:00Z">
        <w:r w:rsidDel="00341FE9">
          <w:fldChar w:fldCharType="end"/>
        </w:r>
        <w:r w:rsidR="00997974" w:rsidDel="00341FE9">
          <w:delText xml:space="preserve">, </w:delText>
        </w:r>
        <w:r w:rsidDel="00341FE9">
          <w:fldChar w:fldCharType="begin"/>
        </w:r>
        <w:r w:rsidR="00997974" w:rsidDel="00341FE9">
          <w:delInstrText xml:space="preserve"> REF _Ref288661884 \h </w:delInstrText>
        </w:r>
        <w:r w:rsidDel="00341FE9">
          <w:fldChar w:fldCharType="separate"/>
        </w:r>
      </w:del>
      <w:del w:id="2150" w:author="Dmitry Kaptsenel" w:date="2011-06-01T09:04:00Z">
        <w:r w:rsidR="009C05BC" w:rsidDel="00B86E38">
          <w:delText xml:space="preserve">Figure </w:delText>
        </w:r>
        <w:r w:rsidR="009C05BC" w:rsidDel="00B86E38">
          <w:rPr>
            <w:rFonts w:hint="eastAsia"/>
            <w:noProof/>
            <w:cs/>
          </w:rPr>
          <w:delText>‎</w:delText>
        </w:r>
        <w:r w:rsidR="009C05BC" w:rsidDel="00B86E38">
          <w:rPr>
            <w:noProof/>
          </w:rPr>
          <w:delText>4</w:delText>
        </w:r>
        <w:r w:rsidR="009C05BC" w:rsidDel="00B86E38">
          <w:delText>.</w:delText>
        </w:r>
        <w:r w:rsidR="009C05BC" w:rsidDel="00B86E38">
          <w:rPr>
            <w:noProof/>
          </w:rPr>
          <w:delText>15</w:delText>
        </w:r>
      </w:del>
      <w:del w:id="2151" w:author="Dmitry Kaptsenel" w:date="2011-07-11T15:56:00Z">
        <w:r w:rsidDel="00341FE9">
          <w:fldChar w:fldCharType="end"/>
        </w:r>
        <w:r w:rsidR="00997974" w:rsidDel="00341FE9">
          <w:delText xml:space="preserve"> and </w:delText>
        </w:r>
        <w:r w:rsidDel="00341FE9">
          <w:fldChar w:fldCharType="begin"/>
        </w:r>
        <w:r w:rsidR="00997974" w:rsidDel="00341FE9">
          <w:delInstrText xml:space="preserve"> REF _Ref288661886 \h </w:delInstrText>
        </w:r>
        <w:r w:rsidDel="00341FE9">
          <w:fldChar w:fldCharType="separate"/>
        </w:r>
      </w:del>
      <w:del w:id="2152" w:author="Dmitry Kaptsenel" w:date="2011-06-01T09:04:00Z">
        <w:r w:rsidR="009C05BC" w:rsidDel="00B86E38">
          <w:delText xml:space="preserve">Figure </w:delText>
        </w:r>
        <w:r w:rsidR="009C05BC" w:rsidDel="00B86E38">
          <w:rPr>
            <w:rFonts w:hint="eastAsia"/>
            <w:noProof/>
            <w:cs/>
          </w:rPr>
          <w:delText>‎</w:delText>
        </w:r>
        <w:r w:rsidR="009C05BC" w:rsidDel="00B86E38">
          <w:rPr>
            <w:noProof/>
          </w:rPr>
          <w:delText>4</w:delText>
        </w:r>
        <w:r w:rsidR="009C05BC" w:rsidDel="00B86E38">
          <w:delText>.</w:delText>
        </w:r>
        <w:r w:rsidR="009C05BC" w:rsidDel="00B86E38">
          <w:rPr>
            <w:noProof/>
          </w:rPr>
          <w:delText>16</w:delText>
        </w:r>
      </w:del>
      <w:del w:id="2153" w:author="Dmitry Kaptsenel" w:date="2011-07-11T15:56:00Z">
        <w:r w:rsidDel="00341FE9">
          <w:fldChar w:fldCharType="end"/>
        </w:r>
        <w:r w:rsidR="00997974" w:rsidDel="00341FE9">
          <w:delText xml:space="preserve"> depict algorithm of Write/Read/Copy Rectangle Commands for in-order Command Lists.</w:delText>
        </w:r>
        <w:r w:rsidR="007060C5" w:rsidDel="00341FE9">
          <w:delText xml:space="preserve"> </w:delText>
        </w:r>
        <w:r w:rsidR="00F22729" w:rsidRPr="007060C5" w:rsidDel="00341FE9">
          <w:rPr>
            <w:highlight w:val="yellow"/>
          </w:rPr>
          <w:delText>These diagrams</w:delText>
        </w:r>
        <w:r w:rsidR="007060C5" w:rsidRPr="007060C5" w:rsidDel="00341FE9">
          <w:rPr>
            <w:highlight w:val="yellow"/>
          </w:rPr>
          <w:delText xml:space="preserve"> do not take into account performance counters and should be updated.</w:delText>
        </w:r>
      </w:del>
    </w:p>
    <w:bookmarkStart w:id="2154" w:name="OLE_LINK12"/>
    <w:bookmarkStart w:id="2155" w:name="OLE_LINK13"/>
    <w:p w:rsidR="00F83FFE" w:rsidDel="00341FE9" w:rsidRDefault="00480672" w:rsidP="00F83FFE">
      <w:pPr>
        <w:keepNext/>
        <w:jc w:val="center"/>
        <w:rPr>
          <w:del w:id="2156" w:author="Dmitry Kaptsenel" w:date="2011-07-11T15:56:00Z"/>
        </w:rPr>
      </w:pPr>
      <w:del w:id="2157" w:author="Dmitry Kaptsenel" w:date="2011-07-11T15:56:00Z">
        <w:r w:rsidDel="00341FE9">
          <w:object w:dxaOrig="8384" w:dyaOrig="5665">
            <v:shape id="_x0000_i1040" type="#_x0000_t75" style="width:423.25pt;height:283pt" o:ole="">
              <v:imagedata r:id="rId42" o:title="" cropright="-666f"/>
            </v:shape>
            <o:OLEObject Type="Embed" ProgID="Visio.Drawing.11" ShapeID="_x0000_i1040" DrawAspect="Content" ObjectID="_1371909480" r:id="rId43"/>
          </w:object>
        </w:r>
        <w:bookmarkEnd w:id="2154"/>
        <w:bookmarkEnd w:id="2155"/>
      </w:del>
    </w:p>
    <w:p w:rsidR="00F83FFE" w:rsidDel="00341FE9" w:rsidRDefault="00F83FFE" w:rsidP="00F83FFE">
      <w:pPr>
        <w:pStyle w:val="Caption"/>
        <w:rPr>
          <w:del w:id="2158" w:author="Dmitry Kaptsenel" w:date="2011-07-11T15:56:00Z"/>
        </w:rPr>
      </w:pPr>
      <w:bookmarkStart w:id="2159" w:name="_Ref288661880"/>
      <w:del w:id="2160" w:author="Dmitry Kaptsenel" w:date="2011-07-11T15:56:00Z">
        <w:r w:rsidDel="00341FE9">
          <w:delText xml:space="preserve">Figure </w:delText>
        </w:r>
      </w:del>
      <w:del w:id="2161" w:author="Dmitry Kaptsenel" w:date="2011-05-31T16:40:00Z">
        <w:r w:rsidR="008D1136" w:rsidDel="00E312EA">
          <w:rPr>
            <w:b w:val="0"/>
            <w:bCs w:val="0"/>
          </w:rPr>
          <w:fldChar w:fldCharType="begin"/>
        </w:r>
        <w:r w:rsidR="00894E94" w:rsidDel="00E312EA">
          <w:delInstrText xml:space="preserve"> STYLEREF 1 \s </w:delInstrText>
        </w:r>
        <w:r w:rsidR="008D1136" w:rsidDel="00E312EA">
          <w:rPr>
            <w:b w:val="0"/>
            <w:bCs w:val="0"/>
          </w:rPr>
          <w:fldChar w:fldCharType="separate"/>
        </w:r>
        <w:r w:rsidR="009C05BC" w:rsidDel="00E312EA">
          <w:rPr>
            <w:rFonts w:hint="eastAsia"/>
            <w:noProof/>
            <w:cs/>
          </w:rPr>
          <w:delText>‎</w:delText>
        </w:r>
        <w:r w:rsidR="009C05BC" w:rsidDel="00E312EA">
          <w:rPr>
            <w:noProof/>
          </w:rPr>
          <w:delText>4</w:delText>
        </w:r>
        <w:r w:rsidR="008D1136" w:rsidDel="00E312EA">
          <w:rPr>
            <w:b w:val="0"/>
            <w:bCs w:val="0"/>
          </w:rPr>
          <w:fldChar w:fldCharType="end"/>
        </w:r>
        <w:r w:rsidR="00894E94" w:rsidDel="00E312EA">
          <w:delText>.</w:delText>
        </w:r>
        <w:r w:rsidR="008D1136" w:rsidDel="00E312EA">
          <w:rPr>
            <w:b w:val="0"/>
            <w:bCs w:val="0"/>
          </w:rPr>
          <w:fldChar w:fldCharType="begin"/>
        </w:r>
        <w:r w:rsidR="00894E94" w:rsidDel="00E312EA">
          <w:delInstrText xml:space="preserve"> SEQ Figure \* ARABIC \s 1 </w:delInstrText>
        </w:r>
        <w:r w:rsidR="008D1136" w:rsidDel="00E312EA">
          <w:rPr>
            <w:b w:val="0"/>
            <w:bCs w:val="0"/>
          </w:rPr>
          <w:fldChar w:fldCharType="separate"/>
        </w:r>
        <w:r w:rsidR="009C05BC" w:rsidDel="00E312EA">
          <w:rPr>
            <w:noProof/>
          </w:rPr>
          <w:delText>14</w:delText>
        </w:r>
        <w:r w:rsidR="008D1136" w:rsidDel="00E312EA">
          <w:rPr>
            <w:b w:val="0"/>
            <w:bCs w:val="0"/>
          </w:rPr>
          <w:fldChar w:fldCharType="end"/>
        </w:r>
      </w:del>
      <w:bookmarkEnd w:id="2159"/>
      <w:del w:id="2162" w:author="Dmitry Kaptsenel" w:date="2011-07-11T15:56:00Z">
        <w:r w:rsidDel="00341FE9">
          <w:delText xml:space="preserve"> </w:delText>
        </w:r>
        <w:r w:rsidRPr="003F241B" w:rsidDel="00341FE9">
          <w:delText>Execute Write Rectangle Command in In-Order Command List</w:delText>
        </w:r>
      </w:del>
    </w:p>
    <w:p w:rsidR="00547042" w:rsidDel="00341FE9" w:rsidRDefault="00480672" w:rsidP="00547042">
      <w:pPr>
        <w:keepNext/>
        <w:jc w:val="center"/>
        <w:rPr>
          <w:del w:id="2163" w:author="Dmitry Kaptsenel" w:date="2011-07-11T15:56:00Z"/>
        </w:rPr>
      </w:pPr>
      <w:del w:id="2164" w:author="Dmitry Kaptsenel" w:date="2011-07-11T15:56:00Z">
        <w:r w:rsidDel="00341FE9">
          <w:object w:dxaOrig="7791" w:dyaOrig="5989">
            <v:shape id="_x0000_i1041" type="#_x0000_t75" style="width:395.05pt;height:298.65pt" o:ole="">
              <v:imagedata r:id="rId44" o:title="" cropright="-990f"/>
            </v:shape>
            <o:OLEObject Type="Embed" ProgID="Visio.Drawing.11" ShapeID="_x0000_i1041" DrawAspect="Content" ObjectID="_1371909481" r:id="rId45"/>
          </w:object>
        </w:r>
      </w:del>
    </w:p>
    <w:p w:rsidR="00816C3B" w:rsidDel="00341FE9" w:rsidRDefault="00547042" w:rsidP="00547042">
      <w:pPr>
        <w:pStyle w:val="Caption"/>
        <w:rPr>
          <w:del w:id="2165" w:author="Dmitry Kaptsenel" w:date="2011-07-11T15:56:00Z"/>
        </w:rPr>
      </w:pPr>
      <w:bookmarkStart w:id="2166" w:name="_Ref288661884"/>
      <w:del w:id="2167" w:author="Dmitry Kaptsenel" w:date="2011-07-11T15:56:00Z">
        <w:r w:rsidDel="00341FE9">
          <w:delText xml:space="preserve">Figure </w:delText>
        </w:r>
      </w:del>
      <w:del w:id="2168" w:author="Dmitry Kaptsenel" w:date="2011-05-31T16:40:00Z">
        <w:r w:rsidR="008D1136" w:rsidDel="00E312EA">
          <w:rPr>
            <w:b w:val="0"/>
            <w:bCs w:val="0"/>
          </w:rPr>
          <w:fldChar w:fldCharType="begin"/>
        </w:r>
        <w:r w:rsidR="00894E94" w:rsidDel="00E312EA">
          <w:delInstrText xml:space="preserve"> STYLEREF 1 \s </w:delInstrText>
        </w:r>
        <w:r w:rsidR="008D1136" w:rsidDel="00E312EA">
          <w:rPr>
            <w:b w:val="0"/>
            <w:bCs w:val="0"/>
          </w:rPr>
          <w:fldChar w:fldCharType="separate"/>
        </w:r>
        <w:r w:rsidR="009C05BC" w:rsidDel="00E312EA">
          <w:rPr>
            <w:rFonts w:hint="eastAsia"/>
            <w:noProof/>
            <w:cs/>
          </w:rPr>
          <w:delText>‎</w:delText>
        </w:r>
        <w:r w:rsidR="009C05BC" w:rsidDel="00E312EA">
          <w:rPr>
            <w:noProof/>
          </w:rPr>
          <w:delText>4</w:delText>
        </w:r>
        <w:r w:rsidR="008D1136" w:rsidDel="00E312EA">
          <w:rPr>
            <w:b w:val="0"/>
            <w:bCs w:val="0"/>
          </w:rPr>
          <w:fldChar w:fldCharType="end"/>
        </w:r>
        <w:r w:rsidR="00894E94" w:rsidDel="00E312EA">
          <w:delText>.</w:delText>
        </w:r>
        <w:r w:rsidR="008D1136" w:rsidDel="00E312EA">
          <w:rPr>
            <w:b w:val="0"/>
            <w:bCs w:val="0"/>
          </w:rPr>
          <w:fldChar w:fldCharType="begin"/>
        </w:r>
        <w:r w:rsidR="00894E94" w:rsidDel="00E312EA">
          <w:delInstrText xml:space="preserve"> SEQ Figure \* ARABIC \s 1 </w:delInstrText>
        </w:r>
        <w:r w:rsidR="008D1136" w:rsidDel="00E312EA">
          <w:rPr>
            <w:b w:val="0"/>
            <w:bCs w:val="0"/>
          </w:rPr>
          <w:fldChar w:fldCharType="separate"/>
        </w:r>
        <w:r w:rsidR="009C05BC" w:rsidDel="00E312EA">
          <w:rPr>
            <w:noProof/>
          </w:rPr>
          <w:delText>15</w:delText>
        </w:r>
        <w:r w:rsidR="008D1136" w:rsidDel="00E312EA">
          <w:rPr>
            <w:b w:val="0"/>
            <w:bCs w:val="0"/>
          </w:rPr>
          <w:fldChar w:fldCharType="end"/>
        </w:r>
      </w:del>
      <w:bookmarkEnd w:id="2166"/>
      <w:del w:id="2169" w:author="Dmitry Kaptsenel" w:date="2011-07-11T15:56:00Z">
        <w:r w:rsidDel="00341FE9">
          <w:delText xml:space="preserve"> Execute Read</w:delText>
        </w:r>
        <w:r w:rsidRPr="007E1381" w:rsidDel="00341FE9">
          <w:delText xml:space="preserve"> Rectangle Command in In-Order Command List</w:delText>
        </w:r>
      </w:del>
    </w:p>
    <w:p w:rsidR="00480672" w:rsidDel="00341FE9" w:rsidRDefault="00480672" w:rsidP="00480672">
      <w:pPr>
        <w:keepNext/>
        <w:jc w:val="center"/>
        <w:rPr>
          <w:del w:id="2170" w:author="Dmitry Kaptsenel" w:date="2011-07-11T15:56:00Z"/>
        </w:rPr>
      </w:pPr>
      <w:del w:id="2171" w:author="Dmitry Kaptsenel" w:date="2011-07-11T15:56:00Z">
        <w:r w:rsidDel="00341FE9">
          <w:object w:dxaOrig="5124" w:dyaOrig="2536">
            <v:shape id="_x0000_i1042" type="#_x0000_t75" style="width:255.45pt;height:126.45pt" o:ole="">
              <v:imagedata r:id="rId46" o:title="" cropright="-17f"/>
            </v:shape>
            <o:OLEObject Type="Embed" ProgID="Visio.Drawing.11" ShapeID="_x0000_i1042" DrawAspect="Content" ObjectID="_1371909482" r:id="rId47"/>
          </w:object>
        </w:r>
      </w:del>
    </w:p>
    <w:p w:rsidR="00971644" w:rsidRPr="00971644" w:rsidRDefault="00480672" w:rsidP="00480672">
      <w:pPr>
        <w:pStyle w:val="Caption"/>
      </w:pPr>
      <w:bookmarkStart w:id="2172" w:name="_Ref288661886"/>
      <w:del w:id="2173" w:author="Dmitry Kaptsenel" w:date="2011-07-11T15:56:00Z">
        <w:r w:rsidDel="00341FE9">
          <w:delText xml:space="preserve">Figure </w:delText>
        </w:r>
      </w:del>
      <w:del w:id="2174"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16</w:delText>
        </w:r>
        <w:r w:rsidR="008D1136" w:rsidDel="00E312EA">
          <w:fldChar w:fldCharType="end"/>
        </w:r>
      </w:del>
      <w:bookmarkEnd w:id="2172"/>
      <w:del w:id="2175" w:author="Dmitry Kaptsenel" w:date="2011-07-11T15:56:00Z">
        <w:r w:rsidDel="00341FE9">
          <w:delText xml:space="preserve"> </w:delText>
        </w:r>
        <w:r w:rsidRPr="001F59B9" w:rsidDel="00341FE9">
          <w:delText xml:space="preserve">Execute </w:delText>
        </w:r>
        <w:r w:rsidDel="00341FE9">
          <w:delText>Copy</w:delText>
        </w:r>
        <w:r w:rsidRPr="001F59B9" w:rsidDel="00341FE9">
          <w:delText xml:space="preserve"> Rectangle Command in In-Order Command List</w:delText>
        </w:r>
      </w:del>
    </w:p>
    <w:p w:rsidR="00D54F6E" w:rsidRDefault="00D54F6E" w:rsidP="00BB713F">
      <w:pPr>
        <w:pStyle w:val="Heading4"/>
      </w:pPr>
      <w:bookmarkStart w:id="2176" w:name="_Toc298167616"/>
      <w:r>
        <w:lastRenderedPageBreak/>
        <w:t>Out-Of-Order Command Lists</w:t>
      </w:r>
      <w:bookmarkEnd w:id="2176"/>
    </w:p>
    <w:p w:rsidR="00B5163B" w:rsidRDefault="00B5163B" w:rsidP="00B5163B">
      <w:pPr>
        <w:pStyle w:val="Heading5"/>
      </w:pPr>
      <w:r>
        <w:t>Execution Type Commands with Out-Of-Order Command Lists</w:t>
      </w:r>
    </w:p>
    <w:p w:rsidR="00F844B9" w:rsidRDefault="009C5FA7" w:rsidP="009C5FA7">
      <w:r>
        <w:t xml:space="preserve">COI Pipelines do not support asynchronous execution. The way to support it on top of COI Pipelines is to launch the asynchronous operation from inside the Run Function in the MIC device side and immediately return. As standard COI run function barriers are signaled when run-function returns such barriers cannot be used as execution-completed markers in out-of-order queues. COI provides another type of barriers to support this – user barriers. User barriers are created on the host side and passed to run function as parameter. Device-side code may signal this barrier at any time it thinks appropriate – in out-of-order queues </w:t>
      </w:r>
      <w:r w:rsidR="002D62B9">
        <w:t>device side code will signal user barriers as run is accomplished.</w:t>
      </w:r>
      <w:r>
        <w:t xml:space="preserve">  </w:t>
      </w:r>
    </w:p>
    <w:p w:rsidR="00945ED6" w:rsidRDefault="00945ED6" w:rsidP="00C628B8">
      <w:r>
        <w:t>One more difference from the In-Order Command List – as all command</w:t>
      </w:r>
      <w:r w:rsidR="00FB3E23">
        <w:t>s</w:t>
      </w:r>
      <w:r>
        <w:t xml:space="preserve"> in the Out-Of-Order lists are independent we may assume that OpenCL Runtime will require immediate callback from any command. This means that there is no benefit in completion notifications batching.</w:t>
      </w:r>
    </w:p>
    <w:p w:rsidR="00E559E5" w:rsidRDefault="008D1136" w:rsidP="00E559E5">
      <w:pPr>
        <w:keepNext/>
      </w:pPr>
      <w:r>
        <w:fldChar w:fldCharType="begin"/>
      </w:r>
      <w:r w:rsidR="00E559E5">
        <w:instrText xml:space="preserve"> REF _Ref288383694 \h </w:instrText>
      </w:r>
      <w:r>
        <w:fldChar w:fldCharType="separate"/>
      </w:r>
      <w:ins w:id="2177" w:author="Dmitry Kaptsenel" w:date="2011-07-11T17:10:00Z">
        <w:r w:rsidR="006F596B">
          <w:t xml:space="preserve">Figure </w:t>
        </w:r>
        <w:r w:rsidR="006F596B">
          <w:rPr>
            <w:rFonts w:hint="eastAsia"/>
            <w:noProof/>
            <w:cs/>
          </w:rPr>
          <w:t>‎</w:t>
        </w:r>
        <w:r w:rsidR="006F596B">
          <w:rPr>
            <w:noProof/>
          </w:rPr>
          <w:t>4</w:t>
        </w:r>
        <w:r w:rsidR="006F596B">
          <w:noBreakHyphen/>
        </w:r>
        <w:r w:rsidR="006F596B">
          <w:rPr>
            <w:noProof/>
          </w:rPr>
          <w:t>14</w:t>
        </w:r>
      </w:ins>
      <w:del w:id="2178" w:author="Dmitry Kaptsenel" w:date="2011-06-01T09:04:00Z">
        <w:r w:rsidR="009C05BC" w:rsidDel="00B86E38">
          <w:delText xml:space="preserve">Figure </w:delText>
        </w:r>
        <w:r w:rsidR="009C05BC" w:rsidDel="00B86E38">
          <w:rPr>
            <w:rFonts w:hint="eastAsia"/>
            <w:noProof/>
            <w:cs/>
          </w:rPr>
          <w:delText>‎</w:delText>
        </w:r>
        <w:r w:rsidR="009C05BC" w:rsidDel="00B86E38">
          <w:rPr>
            <w:noProof/>
          </w:rPr>
          <w:delText>4</w:delText>
        </w:r>
        <w:r w:rsidR="009C05BC" w:rsidDel="00B86E38">
          <w:delText>.</w:delText>
        </w:r>
        <w:r w:rsidR="009C05BC" w:rsidDel="00B86E38">
          <w:rPr>
            <w:noProof/>
          </w:rPr>
          <w:delText>17</w:delText>
        </w:r>
      </w:del>
      <w:r>
        <w:fldChar w:fldCharType="end"/>
      </w:r>
      <w:r w:rsidR="00FC0784">
        <w:t xml:space="preserve"> and </w:t>
      </w:r>
      <w:r>
        <w:fldChar w:fldCharType="begin"/>
      </w:r>
      <w:r w:rsidR="00FC0784">
        <w:instrText xml:space="preserve"> REF _Ref288384581 \h </w:instrText>
      </w:r>
      <w:r>
        <w:fldChar w:fldCharType="separate"/>
      </w:r>
      <w:ins w:id="2179" w:author="Dmitry Kaptsenel" w:date="2011-07-11T17:10:00Z">
        <w:r w:rsidR="006F596B">
          <w:t xml:space="preserve">Figure </w:t>
        </w:r>
        <w:r w:rsidR="006F596B">
          <w:rPr>
            <w:rFonts w:hint="eastAsia"/>
            <w:noProof/>
            <w:cs/>
          </w:rPr>
          <w:t>‎</w:t>
        </w:r>
        <w:r w:rsidR="006F596B">
          <w:rPr>
            <w:noProof/>
          </w:rPr>
          <w:t>4</w:t>
        </w:r>
        <w:r w:rsidR="006F596B">
          <w:noBreakHyphen/>
        </w:r>
        <w:r w:rsidR="006F596B">
          <w:rPr>
            <w:noProof/>
          </w:rPr>
          <w:t>15</w:t>
        </w:r>
      </w:ins>
      <w:del w:id="2180" w:author="Dmitry Kaptsenel" w:date="2011-06-01T09:04:00Z">
        <w:r w:rsidR="009C05BC" w:rsidDel="00B86E38">
          <w:delText xml:space="preserve">Figure </w:delText>
        </w:r>
        <w:r w:rsidR="009C05BC" w:rsidDel="00B86E38">
          <w:rPr>
            <w:rFonts w:hint="eastAsia"/>
            <w:noProof/>
            <w:cs/>
          </w:rPr>
          <w:delText>‎</w:delText>
        </w:r>
        <w:r w:rsidR="009C05BC" w:rsidDel="00B86E38">
          <w:rPr>
            <w:noProof/>
          </w:rPr>
          <w:delText>4</w:delText>
        </w:r>
        <w:r w:rsidR="009C05BC" w:rsidDel="00B86E38">
          <w:delText>.</w:delText>
        </w:r>
        <w:r w:rsidR="009C05BC" w:rsidDel="00B86E38">
          <w:rPr>
            <w:noProof/>
          </w:rPr>
          <w:delText>18</w:delText>
        </w:r>
      </w:del>
      <w:r>
        <w:fldChar w:fldCharType="end"/>
      </w:r>
      <w:r w:rsidR="00E559E5">
        <w:t xml:space="preserve"> </w:t>
      </w:r>
      <w:r>
        <w:fldChar w:fldCharType="begin"/>
      </w:r>
      <w:r w:rsidR="00E559E5">
        <w:instrText xml:space="preserve"> REF _Ref288383698 \p \h </w:instrText>
      </w:r>
      <w:r>
        <w:fldChar w:fldCharType="separate"/>
      </w:r>
      <w:r w:rsidR="006F596B">
        <w:t>below</w:t>
      </w:r>
      <w:r>
        <w:fldChar w:fldCharType="end"/>
      </w:r>
      <w:r w:rsidR="00E559E5">
        <w:t xml:space="preserve"> </w:t>
      </w:r>
      <w:r w:rsidR="00FC0784">
        <w:t>show</w:t>
      </w:r>
      <w:r w:rsidR="00E559E5">
        <w:t xml:space="preserve"> the host</w:t>
      </w:r>
      <w:r w:rsidR="00FC0784">
        <w:t>/device</w:t>
      </w:r>
      <w:r w:rsidR="00E559E5">
        <w:t xml:space="preserve"> side flow of the Execution type Command in the out-of-order queue:</w:t>
      </w:r>
    </w:p>
    <w:bookmarkStart w:id="2181" w:name="OLE_LINK10"/>
    <w:bookmarkStart w:id="2182" w:name="OLE_LINK11"/>
    <w:p w:rsidR="00945ED6" w:rsidRDefault="00AA5C46" w:rsidP="00945ED6">
      <w:pPr>
        <w:keepNext/>
        <w:jc w:val="center"/>
      </w:pPr>
      <w:r>
        <w:object w:dxaOrig="5351" w:dyaOrig="8049">
          <v:shape id="_x0000_i1043" type="#_x0000_t75" style="width:256.05pt;height:385.65pt" o:ole="">
            <v:imagedata r:id="rId48" o:title="" croptop="-162f" cropbottom="387f" cropright="-380f"/>
          </v:shape>
          <o:OLEObject Type="Embed" ProgID="Visio.Drawing.11" ShapeID="_x0000_i1043" DrawAspect="Content" ObjectID="_1371909483" r:id="rId49"/>
        </w:object>
      </w:r>
      <w:bookmarkEnd w:id="2181"/>
      <w:bookmarkEnd w:id="2182"/>
    </w:p>
    <w:p w:rsidR="002D62B9" w:rsidRDefault="00945ED6" w:rsidP="00945ED6">
      <w:pPr>
        <w:pStyle w:val="Caption"/>
        <w:rPr>
          <w:noProof/>
        </w:rPr>
      </w:pPr>
      <w:bookmarkStart w:id="2183" w:name="_Ref288383694"/>
      <w:bookmarkStart w:id="2184" w:name="_Ref288383698"/>
      <w:r>
        <w:t xml:space="preserve">Figure </w:t>
      </w:r>
      <w:ins w:id="2185"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2186"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2187" w:author="Dmitry Kaptsenel" w:date="2011-07-11T17:10:00Z">
        <w:r w:rsidR="006F596B">
          <w:rPr>
            <w:noProof/>
          </w:rPr>
          <w:t>14</w:t>
        </w:r>
      </w:ins>
      <w:ins w:id="2188" w:author="Dmitry Kaptsenel" w:date="2011-05-31T16:40:00Z">
        <w:r w:rsidR="00E312EA">
          <w:fldChar w:fldCharType="end"/>
        </w:r>
      </w:ins>
      <w:del w:id="2189"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17</w:delText>
        </w:r>
        <w:r w:rsidR="008D1136" w:rsidDel="00E312EA">
          <w:fldChar w:fldCharType="end"/>
        </w:r>
      </w:del>
      <w:bookmarkEnd w:id="2183"/>
      <w:r>
        <w:rPr>
          <w:noProof/>
        </w:rPr>
        <w:t xml:space="preserve"> </w:t>
      </w:r>
      <w:r w:rsidRPr="004F7F20">
        <w:rPr>
          <w:noProof/>
        </w:rPr>
        <w:t>Execution Typ</w:t>
      </w:r>
      <w:r>
        <w:rPr>
          <w:noProof/>
        </w:rPr>
        <w:t>e Command Insertion Flow into Out-Of</w:t>
      </w:r>
      <w:r w:rsidRPr="004F7F20">
        <w:rPr>
          <w:noProof/>
        </w:rPr>
        <w:t>-Order Command List</w:t>
      </w:r>
      <w:bookmarkEnd w:id="2184"/>
    </w:p>
    <w:p w:rsidR="00AA28D7" w:rsidRDefault="00AA5C46" w:rsidP="00FC7A2D">
      <w:pPr>
        <w:keepNext/>
        <w:jc w:val="center"/>
      </w:pPr>
      <w:r>
        <w:object w:dxaOrig="4846" w:dyaOrig="6674">
          <v:shape id="_x0000_i1044" type="#_x0000_t75" style="width:291.75pt;height:338.7pt" o:ole="">
            <v:imagedata r:id="rId50" o:title="" croptop="-449f" cropbottom="-460f" cropleft="-175f" cropright="-957f"/>
          </v:shape>
          <o:OLEObject Type="Embed" ProgID="Visio.Drawing.11" ShapeID="_x0000_i1044" DrawAspect="Content" ObjectID="_1371909484" r:id="rId51"/>
        </w:object>
      </w:r>
    </w:p>
    <w:p w:rsidR="00E53FF5" w:rsidRPr="00E53FF5" w:rsidRDefault="00AA28D7" w:rsidP="00AA28D7">
      <w:pPr>
        <w:pStyle w:val="Caption"/>
      </w:pPr>
      <w:bookmarkStart w:id="2190" w:name="_Ref288384581"/>
      <w:r>
        <w:t xml:space="preserve">Figure </w:t>
      </w:r>
      <w:ins w:id="2191"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2192"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2193" w:author="Dmitry Kaptsenel" w:date="2011-07-11T17:10:00Z">
        <w:r w:rsidR="006F596B">
          <w:rPr>
            <w:noProof/>
          </w:rPr>
          <w:t>15</w:t>
        </w:r>
      </w:ins>
      <w:ins w:id="2194" w:author="Dmitry Kaptsenel" w:date="2011-05-31T16:40:00Z">
        <w:r w:rsidR="00E312EA">
          <w:fldChar w:fldCharType="end"/>
        </w:r>
      </w:ins>
      <w:del w:id="2195"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18</w:delText>
        </w:r>
        <w:r w:rsidR="008D1136" w:rsidDel="00E312EA">
          <w:fldChar w:fldCharType="end"/>
        </w:r>
      </w:del>
      <w:bookmarkEnd w:id="2190"/>
      <w:r>
        <w:t xml:space="preserve"> </w:t>
      </w:r>
      <w:r w:rsidRPr="00BA3CD2">
        <w:t>Execution Type Comman</w:t>
      </w:r>
      <w:r>
        <w:t>d Flow on the Device Side for Out-Of</w:t>
      </w:r>
      <w:r w:rsidRPr="00BA3CD2">
        <w:t>-Order Command List</w:t>
      </w:r>
    </w:p>
    <w:p w:rsidR="003C70C3" w:rsidRDefault="00B5163B" w:rsidP="00B5163B">
      <w:pPr>
        <w:pStyle w:val="Heading5"/>
      </w:pPr>
      <w:r>
        <w:t>Buffer-related Commands with Out-Of-Order Command Lists</w:t>
      </w:r>
    </w:p>
    <w:p w:rsidR="00630515" w:rsidRDefault="00630515" w:rsidP="0049099E">
      <w:r>
        <w:t xml:space="preserve">OpenCL </w:t>
      </w:r>
      <w:r w:rsidR="0049099E">
        <w:t>Runtime pushes commands to the Device Agent Command Lists only after all external dependencies are resolved. Only possible unresolved dependencies are the sequence dependency in the in-order command lists. As out-of-order means no sequential dependencies each and any out-of-order command may be started immediately at enqueue time.</w:t>
      </w:r>
    </w:p>
    <w:p w:rsidR="001D3587" w:rsidRDefault="00BE3A8C" w:rsidP="001D3587">
      <w:pPr>
        <w:keepNext/>
        <w:jc w:val="center"/>
      </w:pPr>
      <w:r>
        <w:object w:dxaOrig="5566" w:dyaOrig="3885">
          <v:shape id="_x0000_i1045" type="#_x0000_t75" style="width:308.05pt;height:209.75pt" o:ole="">
            <v:imagedata r:id="rId52" o:title="" croptop="796f" cropbottom="-818f" cropleft="-890f" cropright="-683f"/>
          </v:shape>
          <o:OLEObject Type="Embed" ProgID="Visio.Drawing.11" ShapeID="_x0000_i1045" DrawAspect="Content" ObjectID="_1371909485" r:id="rId53"/>
        </w:object>
      </w:r>
    </w:p>
    <w:p w:rsidR="00F83FFE" w:rsidRDefault="001D3587" w:rsidP="00F83FFE">
      <w:pPr>
        <w:pStyle w:val="Caption"/>
      </w:pPr>
      <w:r>
        <w:t xml:space="preserve">Figure </w:t>
      </w:r>
      <w:ins w:id="2196"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2197"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2198" w:author="Dmitry Kaptsenel" w:date="2011-07-11T17:10:00Z">
        <w:r w:rsidR="006F596B">
          <w:rPr>
            <w:noProof/>
          </w:rPr>
          <w:t>16</w:t>
        </w:r>
      </w:ins>
      <w:ins w:id="2199" w:author="Dmitry Kaptsenel" w:date="2011-05-31T16:40:00Z">
        <w:r w:rsidR="00E312EA">
          <w:fldChar w:fldCharType="end"/>
        </w:r>
      </w:ins>
      <w:del w:id="2200"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19</w:delText>
        </w:r>
        <w:r w:rsidR="008D1136" w:rsidDel="00E312EA">
          <w:fldChar w:fldCharType="end"/>
        </w:r>
      </w:del>
      <w:r>
        <w:t xml:space="preserve"> Buffer operation Type Command Flow on the Host Side for Out-Of-Order Command List</w:t>
      </w:r>
    </w:p>
    <w:p w:rsidR="00F83FFE" w:rsidDel="00341FE9" w:rsidRDefault="00F83FFE" w:rsidP="00F83FFE">
      <w:pPr>
        <w:pStyle w:val="Heading5"/>
        <w:rPr>
          <w:del w:id="2201" w:author="Dmitry Kaptsenel" w:date="2011-07-11T15:56:00Z"/>
        </w:rPr>
      </w:pPr>
      <w:del w:id="2202" w:author="Dmitry Kaptsenel" w:date="2011-07-11T15:56:00Z">
        <w:r w:rsidDel="00341FE9">
          <w:lastRenderedPageBreak/>
          <w:delText>Rectangle Commands with Ou</w:delText>
        </w:r>
        <w:r w:rsidR="00827EC7" w:rsidDel="00341FE9">
          <w:delText>t</w:delText>
        </w:r>
        <w:r w:rsidDel="00341FE9">
          <w:delText>-Of-Order Command Lists</w:delText>
        </w:r>
        <w:bookmarkStart w:id="2203" w:name="_Toc298165607"/>
        <w:bookmarkStart w:id="2204" w:name="_Toc298167617"/>
        <w:bookmarkEnd w:id="2203"/>
        <w:bookmarkEnd w:id="2204"/>
      </w:del>
    </w:p>
    <w:p w:rsidR="00C03067" w:rsidRPr="00C03067" w:rsidDel="00341FE9" w:rsidRDefault="008D1136" w:rsidP="00705478">
      <w:pPr>
        <w:rPr>
          <w:del w:id="2205" w:author="Dmitry Kaptsenel" w:date="2011-07-11T15:56:00Z"/>
        </w:rPr>
      </w:pPr>
      <w:del w:id="2206" w:author="Dmitry Kaptsenel" w:date="2011-07-11T15:56:00Z">
        <w:r w:rsidDel="00341FE9">
          <w:fldChar w:fldCharType="begin"/>
        </w:r>
        <w:r w:rsidR="00705478" w:rsidDel="00341FE9">
          <w:delInstrText xml:space="preserve"> REF _Ref288663202 \h </w:delInstrText>
        </w:r>
        <w:r w:rsidDel="00341FE9">
          <w:fldChar w:fldCharType="separate"/>
        </w:r>
      </w:del>
      <w:del w:id="2207" w:author="Dmitry Kaptsenel" w:date="2011-06-01T09:04:00Z">
        <w:r w:rsidR="009C05BC" w:rsidDel="00B86E38">
          <w:delText xml:space="preserve">Figure </w:delText>
        </w:r>
        <w:r w:rsidR="009C05BC" w:rsidDel="00B86E38">
          <w:rPr>
            <w:rFonts w:hint="eastAsia"/>
            <w:noProof/>
            <w:cs/>
          </w:rPr>
          <w:delText>‎</w:delText>
        </w:r>
        <w:r w:rsidR="009C05BC" w:rsidDel="00B86E38">
          <w:rPr>
            <w:noProof/>
          </w:rPr>
          <w:delText>4</w:delText>
        </w:r>
        <w:r w:rsidR="009C05BC" w:rsidDel="00B86E38">
          <w:delText>.</w:delText>
        </w:r>
        <w:r w:rsidR="009C05BC" w:rsidDel="00B86E38">
          <w:rPr>
            <w:noProof/>
          </w:rPr>
          <w:delText>20</w:delText>
        </w:r>
      </w:del>
      <w:del w:id="2208" w:author="Dmitry Kaptsenel" w:date="2011-07-11T15:56:00Z">
        <w:r w:rsidDel="00341FE9">
          <w:fldChar w:fldCharType="end"/>
        </w:r>
        <w:r w:rsidR="00705478" w:rsidDel="00341FE9">
          <w:delText xml:space="preserve">, </w:delText>
        </w:r>
        <w:r w:rsidDel="00341FE9">
          <w:fldChar w:fldCharType="begin"/>
        </w:r>
        <w:r w:rsidR="00705478" w:rsidDel="00341FE9">
          <w:delInstrText xml:space="preserve"> REF _Ref288663204 \h </w:delInstrText>
        </w:r>
        <w:r w:rsidDel="00341FE9">
          <w:fldChar w:fldCharType="separate"/>
        </w:r>
      </w:del>
      <w:del w:id="2209" w:author="Dmitry Kaptsenel" w:date="2011-06-01T09:04:00Z">
        <w:r w:rsidR="009C05BC" w:rsidDel="00B86E38">
          <w:delText xml:space="preserve">Figure </w:delText>
        </w:r>
        <w:r w:rsidR="009C05BC" w:rsidDel="00B86E38">
          <w:rPr>
            <w:rFonts w:hint="eastAsia"/>
            <w:noProof/>
            <w:cs/>
          </w:rPr>
          <w:delText>‎</w:delText>
        </w:r>
        <w:r w:rsidR="009C05BC" w:rsidDel="00B86E38">
          <w:rPr>
            <w:noProof/>
          </w:rPr>
          <w:delText>4</w:delText>
        </w:r>
        <w:r w:rsidR="009C05BC" w:rsidDel="00B86E38">
          <w:delText>.</w:delText>
        </w:r>
        <w:r w:rsidR="009C05BC" w:rsidDel="00B86E38">
          <w:rPr>
            <w:noProof/>
          </w:rPr>
          <w:delText>21</w:delText>
        </w:r>
      </w:del>
      <w:del w:id="2210" w:author="Dmitry Kaptsenel" w:date="2011-07-11T15:56:00Z">
        <w:r w:rsidDel="00341FE9">
          <w:fldChar w:fldCharType="end"/>
        </w:r>
        <w:r w:rsidR="00705478" w:rsidDel="00341FE9">
          <w:delText xml:space="preserve"> and </w:delText>
        </w:r>
        <w:r w:rsidDel="00341FE9">
          <w:fldChar w:fldCharType="begin"/>
        </w:r>
        <w:r w:rsidR="00705478" w:rsidDel="00341FE9">
          <w:delInstrText xml:space="preserve"> REF _Ref288663205 \h </w:delInstrText>
        </w:r>
        <w:r w:rsidDel="00341FE9">
          <w:fldChar w:fldCharType="separate"/>
        </w:r>
      </w:del>
      <w:del w:id="2211" w:author="Dmitry Kaptsenel" w:date="2011-06-01T09:04:00Z">
        <w:r w:rsidR="009C05BC" w:rsidDel="00B86E38">
          <w:delText xml:space="preserve">Figure </w:delText>
        </w:r>
        <w:r w:rsidR="009C05BC" w:rsidDel="00B86E38">
          <w:rPr>
            <w:rFonts w:hint="eastAsia"/>
            <w:noProof/>
            <w:cs/>
          </w:rPr>
          <w:delText>‎</w:delText>
        </w:r>
        <w:r w:rsidR="009C05BC" w:rsidDel="00B86E38">
          <w:rPr>
            <w:noProof/>
          </w:rPr>
          <w:delText>4</w:delText>
        </w:r>
        <w:r w:rsidR="009C05BC" w:rsidDel="00B86E38">
          <w:delText>.</w:delText>
        </w:r>
        <w:r w:rsidR="009C05BC" w:rsidDel="00B86E38">
          <w:rPr>
            <w:noProof/>
          </w:rPr>
          <w:delText>22</w:delText>
        </w:r>
      </w:del>
      <w:del w:id="2212" w:author="Dmitry Kaptsenel" w:date="2011-07-11T15:56:00Z">
        <w:r w:rsidDel="00341FE9">
          <w:fldChar w:fldCharType="end"/>
        </w:r>
        <w:r w:rsidR="00705478" w:rsidDel="00341FE9">
          <w:delText xml:space="preserve"> depict algorithm of Write/Read/Copy Rectangle Commands for out-of-order Command Lists.</w:delText>
        </w:r>
        <w:r w:rsidR="00F22729" w:rsidDel="00341FE9">
          <w:delText xml:space="preserve"> </w:delText>
        </w:r>
        <w:r w:rsidR="00F22729" w:rsidRPr="007060C5" w:rsidDel="00341FE9">
          <w:rPr>
            <w:highlight w:val="yellow"/>
          </w:rPr>
          <w:delText>These diagrams do not take into account performance counters and should be updated.</w:delText>
        </w:r>
        <w:bookmarkStart w:id="2213" w:name="_Toc298165608"/>
        <w:bookmarkStart w:id="2214" w:name="_Toc298167618"/>
        <w:bookmarkEnd w:id="2213"/>
        <w:bookmarkEnd w:id="2214"/>
      </w:del>
    </w:p>
    <w:p w:rsidR="00046745" w:rsidDel="00341FE9" w:rsidRDefault="0097735A" w:rsidP="00046745">
      <w:pPr>
        <w:keepNext/>
        <w:jc w:val="center"/>
        <w:rPr>
          <w:del w:id="2215" w:author="Dmitry Kaptsenel" w:date="2011-07-11T15:56:00Z"/>
        </w:rPr>
      </w:pPr>
      <w:del w:id="2216" w:author="Dmitry Kaptsenel" w:date="2011-07-11T15:56:00Z">
        <w:r w:rsidDel="00341FE9">
          <w:object w:dxaOrig="5781" w:dyaOrig="4856">
            <v:shape id="_x0000_i1046" type="#_x0000_t75" style="width:293.65pt;height:242.9pt" o:ole="">
              <v:imagedata r:id="rId54" o:title="" cropright="-1125f"/>
            </v:shape>
            <o:OLEObject Type="Embed" ProgID="Visio.Drawing.11" ShapeID="_x0000_i1046" DrawAspect="Content" ObjectID="_1371909486" r:id="rId55"/>
          </w:object>
        </w:r>
        <w:bookmarkStart w:id="2217" w:name="_Toc298165609"/>
        <w:bookmarkStart w:id="2218" w:name="_Toc298167619"/>
        <w:bookmarkEnd w:id="2217"/>
        <w:bookmarkEnd w:id="2218"/>
      </w:del>
    </w:p>
    <w:p w:rsidR="00046745" w:rsidDel="00341FE9" w:rsidRDefault="00046745" w:rsidP="00046745">
      <w:pPr>
        <w:pStyle w:val="Caption"/>
        <w:rPr>
          <w:del w:id="2219" w:author="Dmitry Kaptsenel" w:date="2011-07-11T15:56:00Z"/>
        </w:rPr>
      </w:pPr>
      <w:bookmarkStart w:id="2220" w:name="_Ref288663202"/>
      <w:del w:id="2221" w:author="Dmitry Kaptsenel" w:date="2011-07-11T15:56:00Z">
        <w:r w:rsidDel="00341FE9">
          <w:delText xml:space="preserve">Figure </w:delText>
        </w:r>
      </w:del>
      <w:del w:id="2222" w:author="Dmitry Kaptsenel" w:date="2011-05-31T16:40:00Z">
        <w:r w:rsidR="008D1136" w:rsidDel="00E312EA">
          <w:rPr>
            <w:b w:val="0"/>
            <w:bCs w:val="0"/>
          </w:rPr>
          <w:fldChar w:fldCharType="begin"/>
        </w:r>
        <w:r w:rsidR="00894E94" w:rsidDel="00E312EA">
          <w:delInstrText xml:space="preserve"> STYLEREF 1 \s </w:delInstrText>
        </w:r>
        <w:r w:rsidR="008D1136" w:rsidDel="00E312EA">
          <w:rPr>
            <w:b w:val="0"/>
            <w:bCs w:val="0"/>
          </w:rPr>
          <w:fldChar w:fldCharType="separate"/>
        </w:r>
        <w:r w:rsidR="009C05BC" w:rsidDel="00E312EA">
          <w:rPr>
            <w:rFonts w:hint="eastAsia"/>
            <w:noProof/>
            <w:cs/>
          </w:rPr>
          <w:delText>‎</w:delText>
        </w:r>
        <w:r w:rsidR="009C05BC" w:rsidDel="00E312EA">
          <w:rPr>
            <w:noProof/>
          </w:rPr>
          <w:delText>4</w:delText>
        </w:r>
        <w:r w:rsidR="008D1136" w:rsidDel="00E312EA">
          <w:rPr>
            <w:b w:val="0"/>
            <w:bCs w:val="0"/>
          </w:rPr>
          <w:fldChar w:fldCharType="end"/>
        </w:r>
        <w:r w:rsidR="00894E94" w:rsidDel="00E312EA">
          <w:delText>.</w:delText>
        </w:r>
        <w:r w:rsidR="008D1136" w:rsidDel="00E312EA">
          <w:rPr>
            <w:b w:val="0"/>
            <w:bCs w:val="0"/>
          </w:rPr>
          <w:fldChar w:fldCharType="begin"/>
        </w:r>
        <w:r w:rsidR="00894E94" w:rsidDel="00E312EA">
          <w:delInstrText xml:space="preserve"> SEQ Figure \* ARABIC \s 1 </w:delInstrText>
        </w:r>
        <w:r w:rsidR="008D1136" w:rsidDel="00E312EA">
          <w:rPr>
            <w:b w:val="0"/>
            <w:bCs w:val="0"/>
          </w:rPr>
          <w:fldChar w:fldCharType="separate"/>
        </w:r>
        <w:r w:rsidR="009C05BC" w:rsidDel="00E312EA">
          <w:rPr>
            <w:noProof/>
          </w:rPr>
          <w:delText>20</w:delText>
        </w:r>
        <w:r w:rsidR="008D1136" w:rsidDel="00E312EA">
          <w:rPr>
            <w:b w:val="0"/>
            <w:bCs w:val="0"/>
          </w:rPr>
          <w:fldChar w:fldCharType="end"/>
        </w:r>
      </w:del>
      <w:bookmarkEnd w:id="2220"/>
      <w:del w:id="2223" w:author="Dmitry Kaptsenel" w:date="2011-07-11T15:56:00Z">
        <w:r w:rsidDel="00341FE9">
          <w:delText xml:space="preserve"> </w:delText>
        </w:r>
        <w:r w:rsidRPr="002A5FC3" w:rsidDel="00341FE9">
          <w:delText>Write Rectangle Command in Out-Of-Order Command List</w:delText>
        </w:r>
        <w:bookmarkStart w:id="2224" w:name="_Toc298165610"/>
        <w:bookmarkStart w:id="2225" w:name="_Toc298167620"/>
        <w:bookmarkEnd w:id="2224"/>
        <w:bookmarkEnd w:id="2225"/>
      </w:del>
    </w:p>
    <w:p w:rsidR="001C7364" w:rsidDel="00341FE9" w:rsidRDefault="007B64BF" w:rsidP="001C7364">
      <w:pPr>
        <w:keepNext/>
        <w:jc w:val="center"/>
        <w:rPr>
          <w:del w:id="2226" w:author="Dmitry Kaptsenel" w:date="2011-07-11T15:56:00Z"/>
        </w:rPr>
      </w:pPr>
      <w:del w:id="2227" w:author="Dmitry Kaptsenel" w:date="2011-07-11T15:56:00Z">
        <w:r w:rsidDel="00341FE9">
          <w:object w:dxaOrig="6922" w:dyaOrig="5174">
            <v:shape id="_x0000_i1047" type="#_x0000_t75" style="width:351.85pt;height:258.55pt" o:ole="">
              <v:imagedata r:id="rId56" o:title="" cropright="-1125f"/>
            </v:shape>
            <o:OLEObject Type="Embed" ProgID="Visio.Drawing.11" ShapeID="_x0000_i1047" DrawAspect="Content" ObjectID="_1371909487" r:id="rId57"/>
          </w:object>
        </w:r>
        <w:bookmarkStart w:id="2228" w:name="_Toc298165611"/>
        <w:bookmarkStart w:id="2229" w:name="_Toc298167621"/>
        <w:bookmarkEnd w:id="2228"/>
        <w:bookmarkEnd w:id="2229"/>
      </w:del>
    </w:p>
    <w:p w:rsidR="0097735A" w:rsidDel="00341FE9" w:rsidRDefault="001C7364" w:rsidP="001C7364">
      <w:pPr>
        <w:pStyle w:val="Caption"/>
        <w:rPr>
          <w:del w:id="2230" w:author="Dmitry Kaptsenel" w:date="2011-07-11T15:56:00Z"/>
        </w:rPr>
      </w:pPr>
      <w:bookmarkStart w:id="2231" w:name="_Ref288663204"/>
      <w:del w:id="2232" w:author="Dmitry Kaptsenel" w:date="2011-07-11T15:56:00Z">
        <w:r w:rsidDel="00341FE9">
          <w:delText xml:space="preserve">Figure </w:delText>
        </w:r>
      </w:del>
      <w:del w:id="2233" w:author="Dmitry Kaptsenel" w:date="2011-05-31T16:40:00Z">
        <w:r w:rsidR="008D1136" w:rsidDel="00E312EA">
          <w:rPr>
            <w:b w:val="0"/>
            <w:bCs w:val="0"/>
          </w:rPr>
          <w:fldChar w:fldCharType="begin"/>
        </w:r>
        <w:r w:rsidR="00894E94" w:rsidDel="00E312EA">
          <w:delInstrText xml:space="preserve"> STYLEREF 1 \s </w:delInstrText>
        </w:r>
        <w:r w:rsidR="008D1136" w:rsidDel="00E312EA">
          <w:rPr>
            <w:b w:val="0"/>
            <w:bCs w:val="0"/>
          </w:rPr>
          <w:fldChar w:fldCharType="separate"/>
        </w:r>
        <w:r w:rsidR="009C05BC" w:rsidDel="00E312EA">
          <w:rPr>
            <w:rFonts w:hint="eastAsia"/>
            <w:noProof/>
            <w:cs/>
          </w:rPr>
          <w:delText>‎</w:delText>
        </w:r>
        <w:r w:rsidR="009C05BC" w:rsidDel="00E312EA">
          <w:rPr>
            <w:noProof/>
          </w:rPr>
          <w:delText>4</w:delText>
        </w:r>
        <w:r w:rsidR="008D1136" w:rsidDel="00E312EA">
          <w:rPr>
            <w:b w:val="0"/>
            <w:bCs w:val="0"/>
          </w:rPr>
          <w:fldChar w:fldCharType="end"/>
        </w:r>
        <w:r w:rsidR="00894E94" w:rsidDel="00E312EA">
          <w:delText>.</w:delText>
        </w:r>
        <w:r w:rsidR="008D1136" w:rsidDel="00E312EA">
          <w:rPr>
            <w:b w:val="0"/>
            <w:bCs w:val="0"/>
          </w:rPr>
          <w:fldChar w:fldCharType="begin"/>
        </w:r>
        <w:r w:rsidR="00894E94" w:rsidDel="00E312EA">
          <w:delInstrText xml:space="preserve"> SEQ Figure \* ARABIC \s 1 </w:delInstrText>
        </w:r>
        <w:r w:rsidR="008D1136" w:rsidDel="00E312EA">
          <w:rPr>
            <w:b w:val="0"/>
            <w:bCs w:val="0"/>
          </w:rPr>
          <w:fldChar w:fldCharType="separate"/>
        </w:r>
        <w:r w:rsidR="009C05BC" w:rsidDel="00E312EA">
          <w:rPr>
            <w:noProof/>
          </w:rPr>
          <w:delText>21</w:delText>
        </w:r>
        <w:r w:rsidR="008D1136" w:rsidDel="00E312EA">
          <w:rPr>
            <w:b w:val="0"/>
            <w:bCs w:val="0"/>
          </w:rPr>
          <w:fldChar w:fldCharType="end"/>
        </w:r>
      </w:del>
      <w:bookmarkEnd w:id="2231"/>
      <w:del w:id="2234" w:author="Dmitry Kaptsenel" w:date="2011-07-11T15:56:00Z">
        <w:r w:rsidDel="00341FE9">
          <w:delText xml:space="preserve"> Read</w:delText>
        </w:r>
        <w:r w:rsidRPr="00BD2133" w:rsidDel="00341FE9">
          <w:delText xml:space="preserve"> Rectangle Command in Out-Of-Order Command List</w:delText>
        </w:r>
        <w:bookmarkStart w:id="2235" w:name="_Toc298165612"/>
        <w:bookmarkStart w:id="2236" w:name="_Toc298167622"/>
        <w:bookmarkEnd w:id="2235"/>
        <w:bookmarkEnd w:id="2236"/>
      </w:del>
    </w:p>
    <w:p w:rsidR="00C03067" w:rsidDel="00341FE9" w:rsidRDefault="00153A61" w:rsidP="00C03067">
      <w:pPr>
        <w:keepNext/>
        <w:jc w:val="center"/>
        <w:rPr>
          <w:del w:id="2237" w:author="Dmitry Kaptsenel" w:date="2011-07-11T15:56:00Z"/>
        </w:rPr>
      </w:pPr>
      <w:del w:id="2238" w:author="Dmitry Kaptsenel" w:date="2011-07-11T15:56:00Z">
        <w:r w:rsidDel="00341FE9">
          <w:object w:dxaOrig="5550" w:dyaOrig="3381">
            <v:shape id="_x0000_i1048" type="#_x0000_t75" style="width:281.75pt;height:168.4pt" o:ole="">
              <v:imagedata r:id="rId58" o:title="" cropright="-1125f"/>
            </v:shape>
            <o:OLEObject Type="Embed" ProgID="Visio.Drawing.11" ShapeID="_x0000_i1048" DrawAspect="Content" ObjectID="_1371909488" r:id="rId59"/>
          </w:object>
        </w:r>
        <w:bookmarkStart w:id="2239" w:name="_Toc298165613"/>
        <w:bookmarkStart w:id="2240" w:name="_Toc298167623"/>
        <w:bookmarkEnd w:id="2239"/>
        <w:bookmarkEnd w:id="2240"/>
      </w:del>
    </w:p>
    <w:p w:rsidR="00153A61" w:rsidRPr="00153A61" w:rsidDel="00341FE9" w:rsidRDefault="00C03067" w:rsidP="00C03067">
      <w:pPr>
        <w:pStyle w:val="Caption"/>
        <w:rPr>
          <w:del w:id="2241" w:author="Dmitry Kaptsenel" w:date="2011-07-11T15:56:00Z"/>
        </w:rPr>
      </w:pPr>
      <w:bookmarkStart w:id="2242" w:name="_Ref288663205"/>
      <w:del w:id="2243" w:author="Dmitry Kaptsenel" w:date="2011-07-11T15:56:00Z">
        <w:r w:rsidDel="00341FE9">
          <w:delText xml:space="preserve">Figure </w:delText>
        </w:r>
      </w:del>
      <w:del w:id="2244" w:author="Dmitry Kaptsenel" w:date="2011-05-31T16:40:00Z">
        <w:r w:rsidR="008D1136" w:rsidDel="00E312EA">
          <w:rPr>
            <w:b w:val="0"/>
            <w:bCs w:val="0"/>
          </w:rPr>
          <w:fldChar w:fldCharType="begin"/>
        </w:r>
        <w:r w:rsidR="00894E94" w:rsidDel="00E312EA">
          <w:delInstrText xml:space="preserve"> STYLEREF 1 \s </w:delInstrText>
        </w:r>
        <w:r w:rsidR="008D1136" w:rsidDel="00E312EA">
          <w:rPr>
            <w:b w:val="0"/>
            <w:bCs w:val="0"/>
          </w:rPr>
          <w:fldChar w:fldCharType="separate"/>
        </w:r>
        <w:r w:rsidR="009C05BC" w:rsidDel="00E312EA">
          <w:rPr>
            <w:rFonts w:hint="eastAsia"/>
            <w:noProof/>
            <w:cs/>
          </w:rPr>
          <w:delText>‎</w:delText>
        </w:r>
        <w:r w:rsidR="009C05BC" w:rsidDel="00E312EA">
          <w:rPr>
            <w:noProof/>
          </w:rPr>
          <w:delText>4</w:delText>
        </w:r>
        <w:r w:rsidR="008D1136" w:rsidDel="00E312EA">
          <w:rPr>
            <w:b w:val="0"/>
            <w:bCs w:val="0"/>
          </w:rPr>
          <w:fldChar w:fldCharType="end"/>
        </w:r>
        <w:r w:rsidR="00894E94" w:rsidDel="00E312EA">
          <w:delText>.</w:delText>
        </w:r>
        <w:r w:rsidR="008D1136" w:rsidDel="00E312EA">
          <w:rPr>
            <w:b w:val="0"/>
            <w:bCs w:val="0"/>
          </w:rPr>
          <w:fldChar w:fldCharType="begin"/>
        </w:r>
        <w:r w:rsidR="00894E94" w:rsidDel="00E312EA">
          <w:delInstrText xml:space="preserve"> SEQ Figure \* ARABIC \s 1 </w:delInstrText>
        </w:r>
        <w:r w:rsidR="008D1136" w:rsidDel="00E312EA">
          <w:rPr>
            <w:b w:val="0"/>
            <w:bCs w:val="0"/>
          </w:rPr>
          <w:fldChar w:fldCharType="separate"/>
        </w:r>
        <w:r w:rsidR="009C05BC" w:rsidDel="00E312EA">
          <w:rPr>
            <w:noProof/>
          </w:rPr>
          <w:delText>22</w:delText>
        </w:r>
        <w:r w:rsidR="008D1136" w:rsidDel="00E312EA">
          <w:rPr>
            <w:b w:val="0"/>
            <w:bCs w:val="0"/>
          </w:rPr>
          <w:fldChar w:fldCharType="end"/>
        </w:r>
      </w:del>
      <w:bookmarkEnd w:id="2242"/>
      <w:del w:id="2245" w:author="Dmitry Kaptsenel" w:date="2011-07-11T15:56:00Z">
        <w:r w:rsidDel="00341FE9">
          <w:delText xml:space="preserve"> Copy</w:delText>
        </w:r>
        <w:r w:rsidRPr="00EA679B" w:rsidDel="00341FE9">
          <w:delText xml:space="preserve"> Rectangle Command in Out-Of-Order Command List</w:delText>
        </w:r>
        <w:bookmarkStart w:id="2246" w:name="_Toc298165614"/>
        <w:bookmarkStart w:id="2247" w:name="_Toc298167624"/>
        <w:bookmarkEnd w:id="2246"/>
        <w:bookmarkEnd w:id="2247"/>
      </w:del>
    </w:p>
    <w:p w:rsidR="00A94019" w:rsidDel="00341FE9" w:rsidRDefault="009B16C9">
      <w:pPr>
        <w:pStyle w:val="IndentedNote"/>
        <w:jc w:val="left"/>
        <w:rPr>
          <w:del w:id="2248" w:author="Dmitry Kaptsenel" w:date="2011-07-11T15:56:00Z"/>
          <w:b/>
          <w:bCs/>
          <w:highlight w:val="yellow"/>
          <w:u w:val="single"/>
        </w:rPr>
      </w:pPr>
      <w:del w:id="2249" w:author="Dmitry Kaptsenel" w:date="2011-07-11T15:56:00Z">
        <w:r w:rsidRPr="009B16C9" w:rsidDel="00341FE9">
          <w:rPr>
            <w:highlight w:val="yellow"/>
          </w:rPr>
          <w:delText xml:space="preserve">Note: </w:delText>
        </w:r>
        <w:r w:rsidR="000841AD" w:rsidDel="00341FE9">
          <w:rPr>
            <w:highlight w:val="yellow"/>
          </w:rPr>
          <w:tab/>
        </w:r>
        <w:r w:rsidRPr="009B16C9" w:rsidDel="00341FE9">
          <w:rPr>
            <w:highlight w:val="yellow"/>
          </w:rPr>
          <w:delText xml:space="preserve">Read/Write/Copy Rect() operations on OpenCL Buffers for both in- and out-of-order command lists. </w:delText>
        </w:r>
        <w:r w:rsidR="000841AD" w:rsidDel="00341FE9">
          <w:rPr>
            <w:highlight w:val="yellow"/>
          </w:rPr>
          <w:br/>
        </w:r>
        <w:bookmarkStart w:id="2250" w:name="_Toc298165615"/>
        <w:bookmarkStart w:id="2251" w:name="_Toc298167625"/>
        <w:bookmarkEnd w:id="2250"/>
        <w:bookmarkEnd w:id="2251"/>
      </w:del>
    </w:p>
    <w:p w:rsidR="009B16C9" w:rsidRPr="000841AD" w:rsidDel="00D33DF8" w:rsidRDefault="00AB0350" w:rsidP="00603818">
      <w:pPr>
        <w:pStyle w:val="IndentedNote"/>
        <w:rPr>
          <w:del w:id="2252" w:author="Dmitry Kaptsenel" w:date="2011-07-11T16:31:00Z"/>
        </w:rPr>
      </w:pPr>
      <w:del w:id="2253" w:author="Dmitry Kaptsenel" w:date="2011-07-11T16:31:00Z">
        <w:r w:rsidRPr="00AB0350" w:rsidDel="00D33DF8">
          <w:rPr>
            <w:b/>
            <w:bCs/>
            <w:highlight w:val="yellow"/>
            <w:u w:val="single"/>
          </w:rPr>
          <w:delText>OPEN27</w:delText>
        </w:r>
        <w:r w:rsidRPr="00AB0350" w:rsidDel="00D33DF8">
          <w:rPr>
            <w:highlight w:val="yellow"/>
            <w:u w:val="single"/>
          </w:rPr>
          <w:delText>:</w:delText>
        </w:r>
        <w:r w:rsidRPr="00AB0350" w:rsidDel="00D33DF8">
          <w:rPr>
            <w:highlight w:val="yellow"/>
          </w:rPr>
          <w:delText xml:space="preserve"> </w:delText>
        </w:r>
        <w:bookmarkStart w:id="2254" w:name="OPEN27"/>
        <w:r w:rsidRPr="00AB0350" w:rsidDel="00D33DF8">
          <w:rPr>
            <w:i/>
            <w:iCs/>
          </w:rPr>
          <w:delText>If COI will provide scatter-gather support in read/write/copy ops – use them; otherwise use run-functions to emulate according to above algorithms.</w:delText>
        </w:r>
        <w:bookmarkStart w:id="2255" w:name="_Toc298165616"/>
        <w:bookmarkStart w:id="2256" w:name="_Toc298167626"/>
        <w:bookmarkEnd w:id="2254"/>
        <w:bookmarkEnd w:id="2255"/>
        <w:bookmarkEnd w:id="2256"/>
      </w:del>
    </w:p>
    <w:p w:rsidR="00CD0EB6" w:rsidRDefault="00CD0EB6" w:rsidP="00CD0EB6">
      <w:pPr>
        <w:pStyle w:val="Heading3"/>
      </w:pPr>
      <w:bookmarkStart w:id="2257" w:name="_Toc298167627"/>
      <w:r>
        <w:t>Command Batching</w:t>
      </w:r>
      <w:bookmarkEnd w:id="2257"/>
    </w:p>
    <w:p w:rsidR="0022223D" w:rsidRPr="000D04E9" w:rsidRDefault="0022223D" w:rsidP="0022223D">
      <w:r>
        <w:t xml:space="preserve">As stated in the paragraph </w:t>
      </w:r>
      <w:r w:rsidR="008D1136">
        <w:fldChar w:fldCharType="begin"/>
      </w:r>
      <w:r>
        <w:instrText xml:space="preserve"> REF _Ref289333664 \r \h </w:instrText>
      </w:r>
      <w:r w:rsidR="008D1136">
        <w:fldChar w:fldCharType="separate"/>
      </w:r>
      <w:ins w:id="2258" w:author="Dmitry Kaptsenel" w:date="2011-07-11T17:10:00Z">
        <w:r w:rsidR="006F596B">
          <w:rPr>
            <w:rFonts w:hint="eastAsia"/>
            <w:cs/>
          </w:rPr>
          <w:t>‎</w:t>
        </w:r>
        <w:r w:rsidR="006F596B">
          <w:t>4.9.2</w:t>
        </w:r>
      </w:ins>
      <w:del w:id="2259" w:author="Dmitry Kaptsenel" w:date="2011-06-01T09:04:00Z">
        <w:r w:rsidR="009C05BC" w:rsidDel="00B86E38">
          <w:rPr>
            <w:rFonts w:hint="eastAsia"/>
            <w:cs/>
          </w:rPr>
          <w:delText>‎</w:delText>
        </w:r>
        <w:r w:rsidR="009C05BC" w:rsidDel="00B86E38">
          <w:delText>4.7.2</w:delText>
        </w:r>
      </w:del>
      <w:r w:rsidR="008D1136">
        <w:fldChar w:fldCharType="end"/>
      </w:r>
      <w:r>
        <w:t xml:space="preserve"> (</w:t>
      </w:r>
      <w:r w:rsidR="00451761">
        <w:fldChar w:fldCharType="begin"/>
      </w:r>
      <w:r w:rsidR="00451761">
        <w:instrText xml:space="preserve"> REF _Ref289333687 \h  \* MERGEFORMAT </w:instrText>
      </w:r>
      <w:r w:rsidR="00451761">
        <w:fldChar w:fldCharType="separate"/>
      </w:r>
      <w:ins w:id="2260" w:author="Dmitry Kaptsenel" w:date="2011-07-11T17:10:00Z">
        <w:r w:rsidR="006F596B" w:rsidRPr="006F596B">
          <w:rPr>
            <w:i/>
            <w:iCs/>
            <w:rPrChange w:id="2261" w:author="Dmitry Kaptsenel" w:date="2011-07-11T17:10:00Z">
              <w:rPr/>
            </w:rPrChange>
          </w:rPr>
          <w:t>Command Types</w:t>
        </w:r>
      </w:ins>
      <w:del w:id="2262" w:author="Dmitry Kaptsenel" w:date="2011-06-01T09:04:00Z">
        <w:r w:rsidR="009C05BC" w:rsidRPr="003F6B57" w:rsidDel="00B86E38">
          <w:rPr>
            <w:i/>
            <w:iCs/>
          </w:rPr>
          <w:delText>Command Types</w:delText>
        </w:r>
      </w:del>
      <w:r w:rsidR="00451761">
        <w:fldChar w:fldCharType="end"/>
      </w:r>
      <w:r>
        <w:t xml:space="preserve">) </w:t>
      </w:r>
      <w:r w:rsidR="008D1136">
        <w:fldChar w:fldCharType="begin"/>
      </w:r>
      <w:r>
        <w:instrText xml:space="preserve"> REF _Ref289333694 \p \h </w:instrText>
      </w:r>
      <w:r w:rsidR="008D1136">
        <w:fldChar w:fldCharType="separate"/>
      </w:r>
      <w:r w:rsidR="006F596B">
        <w:t>above</w:t>
      </w:r>
      <w:r w:rsidR="008D1136">
        <w:fldChar w:fldCharType="end"/>
      </w:r>
      <w:r>
        <w:t xml:space="preserve"> the only OpenCL commands that are executed on the MIC device physically are </w:t>
      </w:r>
      <w:r w:rsidRPr="00FC191C">
        <w:rPr>
          <w:i/>
          <w:iCs/>
        </w:rPr>
        <w:t>Kernel execution commands</w:t>
      </w:r>
      <w:r>
        <w:rPr>
          <w:i/>
          <w:iCs/>
        </w:rPr>
        <w:t>: Execute Kernel (NDRange) and Execute Task.</w:t>
      </w:r>
      <w:r>
        <w:t xml:space="preserve"> Both commands </w:t>
      </w:r>
      <w:r w:rsidR="00AE3430">
        <w:t>take</w:t>
      </w:r>
      <w:r>
        <w:t xml:space="preserve"> compiled kernel and set of arguments as parameters. Some kernel arguments may be OpenCL buffers that are translated to COI Buffers by MIC Device Agent. MIC Device Agent e</w:t>
      </w:r>
      <w:r w:rsidR="00FF737F">
        <w:t>n</w:t>
      </w:r>
      <w:r>
        <w:t xml:space="preserve">queues all Kernel execution Commands to COI pipelines as COI Run Functions. COI transfers all required data to the MIC side and invokes relevant MIC Device Agent device side dispatcher function. As part of that transfer COI performs resource allocation for buffers and swap out unneeded buffers from device if required. </w:t>
      </w:r>
    </w:p>
    <w:p w:rsidR="00CD0EB6" w:rsidRDefault="0022223D" w:rsidP="0022223D">
      <w:r>
        <w:t>In order to lower command transfer overhead set of sequential commands may be packed to a single COI Run Function invocation. After such command batch will be transferred by COI to the device side, MIC Device Agent may recreate command list and launch commands execution in the correct order.</w:t>
      </w:r>
    </w:p>
    <w:p w:rsidR="00272D12" w:rsidRDefault="0022223D" w:rsidP="0081221A">
      <w:r>
        <w:t xml:space="preserve">This command batching may be performed either by COI on the Run Function level or by MIC Device Agent. </w:t>
      </w:r>
      <w:r w:rsidR="0081221A">
        <w:t xml:space="preserve">As MIC device has a limited buffer space, the entity that performs that batching have to ensure that overall buffer space usage by the batch does not overflow available buffer space. As each Command List is represented by COI pipeline and each pipeline performs scheduling independently while sharing common buffer space, batching run functions may significantly influence the overall system performance in negative way. </w:t>
      </w:r>
    </w:p>
    <w:p w:rsidR="0081221A" w:rsidRPr="00CD0EB6" w:rsidRDefault="00272D12" w:rsidP="00AE3430">
      <w:r>
        <w:t>COI has plans for such optional batching support in near future. Implementing this support on MIC Device Agent level also may result in unclear i</w:t>
      </w:r>
      <w:r w:rsidRPr="00272D12">
        <w:t>nterference</w:t>
      </w:r>
      <w:r>
        <w:t xml:space="preserve"> between algorithms leading to inefficiency of the overall system.  Current COI, TBB and MIC Device Agent architecture pr</w:t>
      </w:r>
      <w:r w:rsidR="00AE3430">
        <w:t>ovide sufficient set of tools required for such batching</w:t>
      </w:r>
      <w:r>
        <w:t xml:space="preserve"> implement</w:t>
      </w:r>
      <w:r w:rsidR="00AE3430">
        <w:t>ation</w:t>
      </w:r>
      <w:r>
        <w:t xml:space="preserve"> later </w:t>
      </w:r>
      <w:r w:rsidR="00AE3430">
        <w:t>if performance analysis of the overall solution will lead to command batching proposal.  Current MIC Device Agent architecture is tuned not to prevent batching implementation in future by COI, MIC Device Agent or both.</w:t>
      </w:r>
    </w:p>
    <w:p w:rsidR="003668ED" w:rsidRDefault="003668ED" w:rsidP="003668ED">
      <w:pPr>
        <w:pStyle w:val="Heading3"/>
      </w:pPr>
      <w:bookmarkStart w:id="2263" w:name="_Ref292272792"/>
      <w:bookmarkStart w:id="2264" w:name="_Toc298167628"/>
      <w:r>
        <w:t>Service Command Queue</w:t>
      </w:r>
      <w:bookmarkEnd w:id="2263"/>
      <w:bookmarkEnd w:id="2264"/>
    </w:p>
    <w:p w:rsidR="00DE0191" w:rsidRDefault="003668ED">
      <w:r>
        <w:t xml:space="preserve">MIC Device agent will implement one single In-Order Service Command Queue for </w:t>
      </w:r>
      <w:r w:rsidRPr="003668ED">
        <w:rPr>
          <w:i/>
          <w:iCs/>
        </w:rPr>
        <w:t>short simple commands</w:t>
      </w:r>
      <w:r>
        <w:t xml:space="preserve"> that should be issued from host on device. This command queue will behave as a transport layer for remote procedure calls (RPC), used by</w:t>
      </w:r>
      <w:r w:rsidR="00BB5C09">
        <w:t xml:space="preserve"> add/remove command lists operations, copy programs</w:t>
      </w:r>
      <w:r w:rsidR="00F42381">
        <w:t xml:space="preserve"> </w:t>
      </w:r>
      <w:r w:rsidR="00BB5C09">
        <w:t xml:space="preserve">operations </w:t>
      </w:r>
      <w:r w:rsidR="00F42381">
        <w:t xml:space="preserve">and other internally required duties. </w:t>
      </w:r>
    </w:p>
    <w:p w:rsidR="00CE675D" w:rsidRPr="003668ED" w:rsidRDefault="00CE675D" w:rsidP="00AF7A69">
      <w:r>
        <w:t>Service Command Queue may be implemented as just a COI Pipeline.</w:t>
      </w:r>
    </w:p>
    <w:p w:rsidR="00312793" w:rsidRDefault="000C19D9" w:rsidP="00C36208">
      <w:pPr>
        <w:pStyle w:val="Heading2"/>
      </w:pPr>
      <w:bookmarkStart w:id="2265" w:name="_Toc298167629"/>
      <w:r>
        <w:t>Support for</w:t>
      </w:r>
      <w:r w:rsidR="00312793">
        <w:t xml:space="preserve"> printf() in kernels</w:t>
      </w:r>
      <w:bookmarkEnd w:id="2265"/>
      <w:r w:rsidR="00312793">
        <w:t xml:space="preserve"> </w:t>
      </w:r>
    </w:p>
    <w:p w:rsidR="00874481" w:rsidRDefault="00874481" w:rsidP="00874481">
      <w:r>
        <w:t xml:space="preserve">OpenCL </w:t>
      </w:r>
      <w:r w:rsidR="00802352">
        <w:t xml:space="preserve">spec </w:t>
      </w:r>
      <w:r>
        <w:t>1.2 requires support for printf() built-in functions in kernels. According to the spec all printf() output for the single clEnqueueNDRange() command is grouped together and provided back to the host OpenCL Runtime as appropriate NDRange command is completed. Outputs of concurrent work items may be intermixed provided that output of the single printf() invocation is consistent and not intermixed with other printf() outputs.</w:t>
      </w:r>
    </w:p>
    <w:p w:rsidR="00802352" w:rsidRDefault="00802352" w:rsidP="00AE402F">
      <w:pPr>
        <w:jc w:val="left"/>
      </w:pPr>
      <w:r>
        <w:t xml:space="preserve">OpenCL spec 1.2 states that each device should provide a user visible (through </w:t>
      </w:r>
      <w:r w:rsidR="00AE402F" w:rsidRPr="00F158FD">
        <w:rPr>
          <w:i/>
          <w:iCs/>
        </w:rPr>
        <w:t>clGetDeviceInfo()</w:t>
      </w:r>
      <w:r w:rsidR="00AE402F">
        <w:t xml:space="preserve"> </w:t>
      </w:r>
      <w:r w:rsidR="00F158FD">
        <w:t xml:space="preserve">OpenCL </w:t>
      </w:r>
      <w:r w:rsidR="00AE402F">
        <w:t xml:space="preserve">API) </w:t>
      </w:r>
      <w:r>
        <w:t xml:space="preserve">property </w:t>
      </w:r>
      <w:r w:rsidRPr="00802352">
        <w:t>CL_DEVICE_PRINTF_BUFFER_LEN_BYTES</w:t>
      </w:r>
      <w:r>
        <w:t xml:space="preserve"> </w:t>
      </w:r>
      <w:r w:rsidR="00211037">
        <w:t xml:space="preserve">with printf() buffer size. All output data that overflows this buffer is dropped. </w:t>
      </w:r>
      <w:r w:rsidR="006B0323">
        <w:t xml:space="preserve">Minimum size of printf() device buffer is 1 megabyte (1024*1024 bytes). </w:t>
      </w:r>
    </w:p>
    <w:p w:rsidR="00891BF1" w:rsidRDefault="00891BF1" w:rsidP="008A233A">
      <w:pPr>
        <w:keepNext/>
        <w:jc w:val="left"/>
      </w:pPr>
      <w:r>
        <w:t xml:space="preserve">MIC Device Agent will support printf() in OpenCL kernels by </w:t>
      </w:r>
    </w:p>
    <w:p w:rsidR="00211037" w:rsidRDefault="00891BF1" w:rsidP="009A2F45">
      <w:pPr>
        <w:pStyle w:val="ListParagraph"/>
        <w:numPr>
          <w:ilvl w:val="0"/>
          <w:numId w:val="23"/>
        </w:numPr>
        <w:spacing w:before="0" w:beforeAutospacing="0"/>
        <w:jc w:val="left"/>
      </w:pPr>
      <w:r>
        <w:t xml:space="preserve">providing COI Buffer for printf() output gathering on device </w:t>
      </w:r>
    </w:p>
    <w:p w:rsidR="00891BF1" w:rsidRDefault="00891BF1">
      <w:pPr>
        <w:pStyle w:val="ListParagraph"/>
        <w:numPr>
          <w:ilvl w:val="0"/>
          <w:numId w:val="23"/>
        </w:numPr>
        <w:jc w:val="left"/>
      </w:pPr>
      <w:r>
        <w:t xml:space="preserve">providing </w:t>
      </w:r>
      <w:r w:rsidR="00903FC6">
        <w:t xml:space="preserve">callback routine to the MIC </w:t>
      </w:r>
      <w:ins w:id="2266" w:author="Dmitry Kaptsenel" w:date="2011-07-10T16:55:00Z">
        <w:r w:rsidR="00B946B0">
          <w:t xml:space="preserve">Device </w:t>
        </w:r>
      </w:ins>
      <w:r w:rsidR="00903FC6">
        <w:t xml:space="preserve">Backend </w:t>
      </w:r>
      <w:del w:id="2267" w:author="Dmitry Kaptsenel" w:date="2011-07-10T16:17:00Z">
        <w:r w:rsidR="00903FC6" w:rsidDel="00057F19">
          <w:delText xml:space="preserve">Compiler </w:delText>
        </w:r>
      </w:del>
      <w:r w:rsidR="00903FC6">
        <w:t>Execution Support (device part) that should be called when user invokes printf() built-in</w:t>
      </w:r>
    </w:p>
    <w:p w:rsidR="00903FC6" w:rsidRDefault="00903FC6" w:rsidP="009A2F45">
      <w:pPr>
        <w:pStyle w:val="ListParagraph"/>
        <w:numPr>
          <w:ilvl w:val="0"/>
          <w:numId w:val="23"/>
        </w:numPr>
        <w:jc w:val="left"/>
      </w:pPr>
      <w:r>
        <w:t>providing relevant callback to the OpenCL Runtime with gathered data after NDRange execution completed and printf() output is gathered.</w:t>
      </w:r>
    </w:p>
    <w:p w:rsidR="00903FC6" w:rsidRDefault="002820AF" w:rsidP="002820AF">
      <w:pPr>
        <w:keepNext/>
        <w:jc w:val="left"/>
      </w:pPr>
      <w:r>
        <w:rPr>
          <w:b/>
          <w:bCs/>
          <w:highlight w:val="yellow"/>
          <w:u w:val="single"/>
        </w:rPr>
        <w:t>REQUIREMENT3</w:t>
      </w:r>
      <w:r w:rsidR="00E433E7" w:rsidRPr="00E433E7">
        <w:rPr>
          <w:b/>
          <w:bCs/>
          <w:highlight w:val="yellow"/>
          <w:u w:val="single"/>
        </w:rPr>
        <w:t>:</w:t>
      </w:r>
      <w:r w:rsidR="00E433E7">
        <w:t xml:space="preserve"> </w:t>
      </w:r>
      <w:r w:rsidR="008D1136">
        <w:fldChar w:fldCharType="begin"/>
      </w:r>
      <w:r w:rsidR="00B3456D">
        <w:instrText xml:space="preserve"> REF _Ref288554360 \h </w:instrText>
      </w:r>
      <w:r w:rsidR="008D1136">
        <w:fldChar w:fldCharType="separate"/>
      </w:r>
      <w:ins w:id="2268" w:author="Dmitry Kaptsenel" w:date="2011-07-11T17:10:00Z">
        <w:r w:rsidR="006F596B">
          <w:t xml:space="preserve">Table </w:t>
        </w:r>
        <w:r w:rsidR="006F596B">
          <w:rPr>
            <w:rFonts w:hint="eastAsia"/>
            <w:noProof/>
            <w:cs/>
          </w:rPr>
          <w:t>‎</w:t>
        </w:r>
        <w:r w:rsidR="006F596B">
          <w:rPr>
            <w:noProof/>
          </w:rPr>
          <w:t>4</w:t>
        </w:r>
        <w:r w:rsidR="006F596B">
          <w:t>.</w:t>
        </w:r>
        <w:r w:rsidR="006F596B">
          <w:rPr>
            <w:noProof/>
          </w:rPr>
          <w:t>8</w:t>
        </w:r>
      </w:ins>
      <w:del w:id="2269" w:author="Dmitry Kaptsenel" w:date="2011-06-01T09:04:00Z">
        <w:r w:rsidR="009C05BC" w:rsidDel="00B86E38">
          <w:delText xml:space="preserve">Table </w:delText>
        </w:r>
        <w:r w:rsidR="009C05BC" w:rsidDel="00B86E38">
          <w:rPr>
            <w:rFonts w:hint="eastAsia"/>
            <w:noProof/>
            <w:cs/>
          </w:rPr>
          <w:delText>‎</w:delText>
        </w:r>
        <w:r w:rsidR="009C05BC" w:rsidDel="00B86E38">
          <w:rPr>
            <w:noProof/>
          </w:rPr>
          <w:delText>4</w:delText>
        </w:r>
        <w:r w:rsidR="009C05BC" w:rsidDel="00B86E38">
          <w:delText>.</w:delText>
        </w:r>
        <w:r w:rsidR="009C05BC" w:rsidDel="00B86E38">
          <w:rPr>
            <w:noProof/>
          </w:rPr>
          <w:delText>7</w:delText>
        </w:r>
      </w:del>
      <w:r w:rsidR="008D1136">
        <w:fldChar w:fldCharType="end"/>
      </w:r>
      <w:r w:rsidR="00B3456D">
        <w:t xml:space="preserve"> </w:t>
      </w:r>
      <w:r w:rsidR="008D1136">
        <w:fldChar w:fldCharType="begin"/>
      </w:r>
      <w:r w:rsidR="00B3456D">
        <w:instrText xml:space="preserve"> REF _Ref288554363 \p \h </w:instrText>
      </w:r>
      <w:r w:rsidR="008D1136">
        <w:fldChar w:fldCharType="separate"/>
      </w:r>
      <w:r w:rsidR="006F596B">
        <w:t>below</w:t>
      </w:r>
      <w:r w:rsidR="008D1136">
        <w:fldChar w:fldCharType="end"/>
      </w:r>
      <w:r w:rsidR="00B3456D">
        <w:t xml:space="preserve"> enlists </w:t>
      </w:r>
      <w:bookmarkStart w:id="2270" w:name="REQUIREMENT3"/>
      <w:r w:rsidR="00B3456D" w:rsidRPr="00E433E7">
        <w:rPr>
          <w:i/>
          <w:iCs/>
        </w:rPr>
        <w:t>r</w:t>
      </w:r>
      <w:r w:rsidR="00903FC6" w:rsidRPr="00E433E7">
        <w:rPr>
          <w:i/>
          <w:iCs/>
        </w:rPr>
        <w:t>eq</w:t>
      </w:r>
      <w:r w:rsidR="00B3456D" w:rsidRPr="00E433E7">
        <w:rPr>
          <w:i/>
          <w:iCs/>
        </w:rPr>
        <w:t xml:space="preserve">uirements </w:t>
      </w:r>
      <w:r>
        <w:rPr>
          <w:i/>
          <w:iCs/>
        </w:rPr>
        <w:t xml:space="preserve">for Runtime and </w:t>
      </w:r>
      <w:ins w:id="2271" w:author="Dmitry Kaptsenel" w:date="2011-07-10T16:55:00Z">
        <w:r w:rsidR="00B946B0">
          <w:t xml:space="preserve">Device </w:t>
        </w:r>
      </w:ins>
      <w:r>
        <w:rPr>
          <w:i/>
          <w:iCs/>
        </w:rPr>
        <w:t>Backend</w:t>
      </w:r>
      <w:r w:rsidR="00B3456D" w:rsidRPr="00E433E7">
        <w:rPr>
          <w:i/>
          <w:iCs/>
        </w:rPr>
        <w:t xml:space="preserve"> for printf() support on MIC</w:t>
      </w:r>
      <w:bookmarkEnd w:id="2270"/>
      <w:r w:rsidR="00B3456D">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903FC6" w:rsidTr="00BB2F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903FC6" w:rsidRDefault="00903FC6">
            <w:pPr>
              <w:pStyle w:val="TableNormal0"/>
              <w:keepNext/>
              <w:jc w:val="center"/>
              <w:rPr>
                <w:b w:val="0"/>
                <w:bCs w:val="0"/>
                <w:color w:val="auto"/>
              </w:rPr>
              <w:pPrChange w:id="2272" w:author="Dmitry Kaptsenel" w:date="2011-07-11T15:57:00Z">
                <w:pPr>
                  <w:pStyle w:val="TableNormal0"/>
                  <w:jc w:val="center"/>
                </w:pPr>
              </w:pPrChange>
            </w:pPr>
            <w:r>
              <w:t>Component</w:t>
            </w:r>
          </w:p>
        </w:tc>
        <w:tc>
          <w:tcPr>
            <w:tcW w:w="3432" w:type="dxa"/>
            <w:tcBorders>
              <w:top w:val="none" w:sz="0" w:space="0" w:color="auto"/>
              <w:left w:val="none" w:sz="0" w:space="0" w:color="auto"/>
              <w:bottom w:val="none" w:sz="0" w:space="0" w:color="auto"/>
              <w:right w:val="none" w:sz="0" w:space="0" w:color="auto"/>
            </w:tcBorders>
          </w:tcPr>
          <w:p w:rsidR="00903FC6" w:rsidRDefault="00903FC6" w:rsidP="00903FC6">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3432" w:type="dxa"/>
            <w:tcBorders>
              <w:top w:val="none" w:sz="0" w:space="0" w:color="auto"/>
              <w:left w:val="none" w:sz="0" w:space="0" w:color="auto"/>
              <w:bottom w:val="none" w:sz="0" w:space="0" w:color="auto"/>
              <w:right w:val="none" w:sz="0" w:space="0" w:color="auto"/>
            </w:tcBorders>
          </w:tcPr>
          <w:p w:rsidR="00903FC6" w:rsidRDefault="00903FC6" w:rsidP="00903FC6">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903FC6" w:rsidTr="00BB2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903FC6" w:rsidP="00903FC6">
            <w:pPr>
              <w:pStyle w:val="TableNormal0"/>
            </w:pPr>
            <w:r>
              <w:t>OpenCL Runtime</w:t>
            </w:r>
          </w:p>
        </w:tc>
        <w:tc>
          <w:tcPr>
            <w:tcW w:w="3432" w:type="dxa"/>
            <w:tcBorders>
              <w:left w:val="none" w:sz="0" w:space="0" w:color="auto"/>
              <w:right w:val="none" w:sz="0" w:space="0" w:color="auto"/>
            </w:tcBorders>
          </w:tcPr>
          <w:p w:rsidR="00903FC6" w:rsidRDefault="002C544D" w:rsidP="00BE7D65">
            <w:pPr>
              <w:pStyle w:val="TableNormal0"/>
              <w:cnfStyle w:val="000000100000" w:firstRow="0" w:lastRow="0" w:firstColumn="0" w:lastColumn="0" w:oddVBand="0" w:evenVBand="0" w:oddHBand="1" w:evenHBand="0" w:firstRowFirstColumn="0" w:firstRowLastColumn="0" w:lastRowFirstColumn="0" w:lastRowLastColumn="0"/>
            </w:pPr>
            <w:r>
              <w:t xml:space="preserve">Provide required API for Device Agent to consume printf() output of </w:t>
            </w:r>
            <w:r>
              <w:lastRenderedPageBreak/>
              <w:t xml:space="preserve">NDRange() command. </w:t>
            </w:r>
          </w:p>
        </w:tc>
        <w:tc>
          <w:tcPr>
            <w:tcW w:w="3432" w:type="dxa"/>
            <w:tcBorders>
              <w:left w:val="none" w:sz="0" w:space="0" w:color="auto"/>
            </w:tcBorders>
          </w:tcPr>
          <w:p w:rsidR="00903FC6" w:rsidRDefault="002C544D" w:rsidP="00BE7D65">
            <w:pPr>
              <w:pStyle w:val="TableNormal0"/>
              <w:cnfStyle w:val="000000100000" w:firstRow="0" w:lastRow="0" w:firstColumn="0" w:lastColumn="0" w:oddVBand="0" w:evenVBand="0" w:oddHBand="1" w:evenHBand="0" w:firstRowFirstColumn="0" w:firstRowLastColumn="0" w:lastRowFirstColumn="0" w:lastRowLastColumn="0"/>
            </w:pPr>
            <w:r>
              <w:lastRenderedPageBreak/>
              <w:t xml:space="preserve">This API should be used by OpenCL Runtime as part of command </w:t>
            </w:r>
            <w:r>
              <w:lastRenderedPageBreak/>
              <w:t>completed notification.</w:t>
            </w:r>
          </w:p>
        </w:tc>
      </w:tr>
      <w:tr w:rsidR="00903FC6" w:rsidTr="00BB2F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2C544D">
            <w:pPr>
              <w:pStyle w:val="TableNormal0"/>
              <w:rPr>
                <w:bCs w:val="0"/>
                <w:noProof/>
                <w:color w:val="0000FF"/>
                <w:sz w:val="28"/>
                <w:lang w:bidi="ar-SA"/>
              </w:rPr>
              <w:pPrChange w:id="2273" w:author="Dmitry Kaptsenel" w:date="2011-07-10T16:17:00Z">
                <w:pPr>
                  <w:pStyle w:val="TableNormal0"/>
                  <w:pBdr>
                    <w:bottom w:val="single" w:sz="4" w:space="1" w:color="auto"/>
                  </w:pBdr>
                  <w:ind w:left="2880" w:right="720"/>
                </w:pPr>
              </w:pPrChange>
            </w:pPr>
            <w:r>
              <w:lastRenderedPageBreak/>
              <w:t xml:space="preserve">MIC </w:t>
            </w:r>
            <w:ins w:id="2274" w:author="Dmitry Kaptsenel" w:date="2011-07-10T16:55:00Z">
              <w:r w:rsidR="00B946B0">
                <w:t xml:space="preserve">Device </w:t>
              </w:r>
            </w:ins>
            <w:r>
              <w:t xml:space="preserve">Backend </w:t>
            </w:r>
            <w:del w:id="2275" w:author="Dmitry Kaptsenel" w:date="2011-07-10T16:17:00Z">
              <w:r w:rsidDel="00057F19">
                <w:delText xml:space="preserve">Compiler </w:delText>
              </w:r>
            </w:del>
            <w:r>
              <w:t>(both host and device parts)</w:t>
            </w:r>
          </w:p>
        </w:tc>
        <w:tc>
          <w:tcPr>
            <w:tcW w:w="3432" w:type="dxa"/>
            <w:tcBorders>
              <w:left w:val="none" w:sz="0" w:space="0" w:color="auto"/>
              <w:right w:val="none" w:sz="0" w:space="0" w:color="auto"/>
            </w:tcBorders>
          </w:tcPr>
          <w:p w:rsidR="00903FC6" w:rsidRDefault="006B0F6A" w:rsidP="00BE7D65">
            <w:pPr>
              <w:pStyle w:val="TableNormal0"/>
              <w:cnfStyle w:val="000000010000" w:firstRow="0" w:lastRow="0" w:firstColumn="0" w:lastColumn="0" w:oddVBand="0" w:evenVBand="0" w:oddHBand="0" w:evenHBand="1" w:firstRowFirstColumn="0" w:firstRowLastColumn="0" w:lastRowFirstColumn="0" w:lastRowLastColumn="0"/>
            </w:pPr>
            <w:r>
              <w:t>Allow Device Agent to query specific Binary instance whether printf() built-in function is used.</w:t>
            </w:r>
          </w:p>
        </w:tc>
        <w:tc>
          <w:tcPr>
            <w:tcW w:w="3432" w:type="dxa"/>
            <w:tcBorders>
              <w:left w:val="none" w:sz="0" w:space="0" w:color="auto"/>
            </w:tcBorders>
          </w:tcPr>
          <w:p w:rsidR="00903FC6" w:rsidRDefault="00EC46C3" w:rsidP="00BE7D65">
            <w:pPr>
              <w:pStyle w:val="TableNormal0"/>
              <w:cnfStyle w:val="000000010000" w:firstRow="0" w:lastRow="0" w:firstColumn="0" w:lastColumn="0" w:oddVBand="0" w:evenVBand="0" w:oddHBand="0" w:evenHBand="1" w:firstRowFirstColumn="0" w:firstRowLastColumn="0" w:lastRowFirstColumn="0" w:lastRowLastColumn="0"/>
            </w:pPr>
            <w:r>
              <w:t>This query should be provided for both h</w:t>
            </w:r>
            <w:r w:rsidR="007E7625">
              <w:t>ost and device instantiations of</w:t>
            </w:r>
            <w:r>
              <w:t xml:space="preserve"> the Binary</w:t>
            </w:r>
          </w:p>
        </w:tc>
      </w:tr>
      <w:tr w:rsidR="00903FC6" w:rsidTr="00BB2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EC46C3">
            <w:pPr>
              <w:pStyle w:val="TableNormal0"/>
              <w:rPr>
                <w:bCs w:val="0"/>
                <w:noProof/>
                <w:color w:val="0000FF"/>
                <w:sz w:val="28"/>
                <w:lang w:bidi="ar-SA"/>
              </w:rPr>
              <w:pPrChange w:id="2276" w:author="Dmitry Kaptsenel" w:date="2011-07-10T16:18:00Z">
                <w:pPr>
                  <w:pStyle w:val="TableNormal0"/>
                  <w:pBdr>
                    <w:bottom w:val="single" w:sz="4" w:space="1" w:color="auto"/>
                  </w:pBdr>
                  <w:ind w:left="2880" w:right="720"/>
                </w:pPr>
              </w:pPrChange>
            </w:pPr>
            <w:r>
              <w:t xml:space="preserve">MIC </w:t>
            </w:r>
            <w:ins w:id="2277" w:author="Dmitry Kaptsenel" w:date="2011-07-10T16:55:00Z">
              <w:r w:rsidR="00B946B0">
                <w:t xml:space="preserve">Device </w:t>
              </w:r>
            </w:ins>
            <w:r>
              <w:t xml:space="preserve">Backend </w:t>
            </w:r>
            <w:del w:id="2278" w:author="Dmitry Kaptsenel" w:date="2011-07-10T16:18:00Z">
              <w:r w:rsidDel="00057F19">
                <w:delText xml:space="preserve">Compiler </w:delText>
              </w:r>
            </w:del>
            <w:r>
              <w:t>(device part)</w:t>
            </w:r>
            <w:r w:rsidR="00774B4D">
              <w:br/>
              <w:t>printf()</w:t>
            </w:r>
          </w:p>
        </w:tc>
        <w:tc>
          <w:tcPr>
            <w:tcW w:w="3432" w:type="dxa"/>
            <w:tcBorders>
              <w:left w:val="none" w:sz="0" w:space="0" w:color="auto"/>
              <w:right w:val="none" w:sz="0" w:space="0" w:color="auto"/>
            </w:tcBorders>
          </w:tcPr>
          <w:p w:rsidR="00903FC6" w:rsidRDefault="00EC46C3" w:rsidP="00BE7D65">
            <w:pPr>
              <w:pStyle w:val="TableNormal0"/>
              <w:cnfStyle w:val="000000100000" w:firstRow="0" w:lastRow="0" w:firstColumn="0" w:lastColumn="0" w:oddVBand="0" w:evenVBand="0" w:oddHBand="1" w:evenHBand="0" w:firstRowFirstColumn="0" w:firstRowLastColumn="0" w:lastRowFirstColumn="0" w:lastRowLastColumn="0"/>
            </w:pPr>
            <w:r>
              <w:t xml:space="preserve">As kernel calls printf() built-in function use provided callback to copy resulting data to the </w:t>
            </w:r>
            <w:r w:rsidR="008A420E">
              <w:t>device printf buffer.</w:t>
            </w:r>
          </w:p>
        </w:tc>
        <w:tc>
          <w:tcPr>
            <w:tcW w:w="3432" w:type="dxa"/>
            <w:tcBorders>
              <w:left w:val="none" w:sz="0" w:space="0" w:color="auto"/>
            </w:tcBorders>
          </w:tcPr>
          <w:p w:rsidR="00903FC6" w:rsidRDefault="00515307" w:rsidP="00CA3BD4">
            <w:pPr>
              <w:pStyle w:val="TableNormal0"/>
              <w:keepNext/>
              <w:cnfStyle w:val="000000100000" w:firstRow="0" w:lastRow="0" w:firstColumn="0" w:lastColumn="0" w:oddVBand="0" w:evenVBand="0" w:oddHBand="1" w:evenHBand="0" w:firstRowFirstColumn="0" w:firstRowLastColumn="0" w:lastRowFirstColumn="0" w:lastRowLastColumn="0"/>
            </w:pPr>
            <w:r>
              <w:t>This callback should be provided with sufficient arguments to find the device printf buffer object.</w:t>
            </w:r>
          </w:p>
        </w:tc>
      </w:tr>
    </w:tbl>
    <w:p w:rsidR="00903FC6" w:rsidRDefault="00CA3BD4" w:rsidP="00CA3BD4">
      <w:pPr>
        <w:pStyle w:val="Caption"/>
        <w:rPr>
          <w:noProof/>
        </w:rPr>
      </w:pPr>
      <w:bookmarkStart w:id="2279" w:name="_Ref288554360"/>
      <w:bookmarkStart w:id="2280" w:name="_Ref288554363"/>
      <w:r>
        <w:t xml:space="preserve">Table </w:t>
      </w:r>
      <w:ins w:id="2281" w:author="Dmitry Kaptsenel" w:date="2011-06-13T12:57:00Z">
        <w:r w:rsidR="00B9771C">
          <w:fldChar w:fldCharType="begin"/>
        </w:r>
        <w:r w:rsidR="00B9771C">
          <w:instrText xml:space="preserve"> STYLEREF 1 \s </w:instrText>
        </w:r>
      </w:ins>
      <w:r w:rsidR="00B9771C">
        <w:fldChar w:fldCharType="separate"/>
      </w:r>
      <w:r w:rsidR="006F596B">
        <w:rPr>
          <w:rFonts w:hint="eastAsia"/>
          <w:noProof/>
          <w:cs/>
        </w:rPr>
        <w:t>‎</w:t>
      </w:r>
      <w:r w:rsidR="006F596B">
        <w:rPr>
          <w:noProof/>
        </w:rPr>
        <w:t>4</w:t>
      </w:r>
      <w:ins w:id="2282" w:author="Dmitry Kaptsenel" w:date="2011-06-13T12:57:00Z">
        <w:r w:rsidR="00B9771C">
          <w:fldChar w:fldCharType="end"/>
        </w:r>
        <w:r w:rsidR="00B9771C">
          <w:t>.</w:t>
        </w:r>
        <w:r w:rsidR="00B9771C">
          <w:fldChar w:fldCharType="begin"/>
        </w:r>
        <w:r w:rsidR="00B9771C">
          <w:instrText xml:space="preserve"> SEQ Table \* ARABIC \s 1 </w:instrText>
        </w:r>
      </w:ins>
      <w:r w:rsidR="00B9771C">
        <w:fldChar w:fldCharType="separate"/>
      </w:r>
      <w:ins w:id="2283" w:author="Dmitry Kaptsenel" w:date="2011-07-11T17:10:00Z">
        <w:r w:rsidR="006F596B">
          <w:rPr>
            <w:noProof/>
          </w:rPr>
          <w:t>8</w:t>
        </w:r>
      </w:ins>
      <w:ins w:id="2284" w:author="Dmitry Kaptsenel" w:date="2011-06-13T12:57:00Z">
        <w:r w:rsidR="00B9771C">
          <w:fldChar w:fldCharType="end"/>
        </w:r>
      </w:ins>
      <w:del w:id="2285" w:author="Dmitry Kaptsenel" w:date="2011-06-01T09:28:00Z">
        <w:r w:rsidR="008D1136" w:rsidDel="00353C8A">
          <w:fldChar w:fldCharType="begin"/>
        </w:r>
        <w:r w:rsidR="00B3629F" w:rsidDel="00353C8A">
          <w:delInstrText xml:space="preserve"> STYLEREF 1 \s </w:delInstrText>
        </w:r>
        <w:r w:rsidR="008D1136" w:rsidDel="00353C8A">
          <w:fldChar w:fldCharType="separate"/>
        </w:r>
        <w:r w:rsidR="00B86E38" w:rsidDel="00353C8A">
          <w:rPr>
            <w:rFonts w:hint="eastAsia"/>
            <w:noProof/>
            <w:cs/>
          </w:rPr>
          <w:delText>‎</w:delText>
        </w:r>
        <w:r w:rsidR="00B86E38" w:rsidDel="00353C8A">
          <w:rPr>
            <w:noProof/>
          </w:rPr>
          <w:delText>4</w:delText>
        </w:r>
        <w:r w:rsidR="008D1136" w:rsidDel="00353C8A">
          <w:fldChar w:fldCharType="end"/>
        </w:r>
        <w:r w:rsidR="003B47BF" w:rsidDel="00353C8A">
          <w:delText>.</w:delText>
        </w:r>
        <w:r w:rsidR="008D1136" w:rsidDel="00353C8A">
          <w:fldChar w:fldCharType="begin"/>
        </w:r>
        <w:r w:rsidR="003B47BF" w:rsidDel="00353C8A">
          <w:delInstrText xml:space="preserve"> SEQ Table \* ARABIC \s 1 </w:delInstrText>
        </w:r>
        <w:r w:rsidR="008D1136" w:rsidDel="00353C8A">
          <w:fldChar w:fldCharType="separate"/>
        </w:r>
        <w:r w:rsidR="00B86E38" w:rsidDel="00353C8A">
          <w:rPr>
            <w:noProof/>
          </w:rPr>
          <w:delText>7</w:delText>
        </w:r>
        <w:r w:rsidR="008D1136" w:rsidDel="00353C8A">
          <w:fldChar w:fldCharType="end"/>
        </w:r>
      </w:del>
      <w:bookmarkEnd w:id="2279"/>
      <w:r>
        <w:rPr>
          <w:noProof/>
        </w:rPr>
        <w:t xml:space="preserve"> Requirements from other OpenCL Components for printf() </w:t>
      </w:r>
      <w:r w:rsidR="00B3456D">
        <w:rPr>
          <w:noProof/>
        </w:rPr>
        <w:t xml:space="preserve">support </w:t>
      </w:r>
      <w:r>
        <w:rPr>
          <w:noProof/>
        </w:rPr>
        <w:t>implementation</w:t>
      </w:r>
      <w:bookmarkEnd w:id="2280"/>
    </w:p>
    <w:p w:rsidR="006B38AD" w:rsidRDefault="006B38AD" w:rsidP="006B38AD"/>
    <w:p w:rsidR="006B38AD" w:rsidRDefault="006B38AD" w:rsidP="00417430">
      <w:pPr>
        <w:pStyle w:val="IndentedNote"/>
      </w:pPr>
      <w:r w:rsidRPr="00807770">
        <w:rPr>
          <w:b/>
          <w:bCs/>
          <w:i/>
          <w:iCs/>
        </w:rPr>
        <w:t>Note:</w:t>
      </w:r>
      <w:r>
        <w:t xml:space="preserve"> </w:t>
      </w:r>
      <w:r w:rsidR="00561D9F">
        <w:tab/>
      </w:r>
      <w:r>
        <w:t xml:space="preserve">The above approach does not allow gathering kernel printed data if kernel crashes during NDRange command execution as kernel crash will </w:t>
      </w:r>
      <w:r w:rsidRPr="006B38AD">
        <w:t>ultimately</w:t>
      </w:r>
      <w:r>
        <w:t xml:space="preserve"> result in MIC Device Agent device side crash immediately at kernel crash time. </w:t>
      </w:r>
    </w:p>
    <w:p w:rsidR="00A30FC0" w:rsidRDefault="00A30FC0" w:rsidP="00A30FC0">
      <w:pPr>
        <w:keepNext/>
        <w:jc w:val="left"/>
      </w:pPr>
      <w:r>
        <w:t xml:space="preserve">MIC Device Agent Device Part will provide the following methods in the callback object to the MIC </w:t>
      </w:r>
      <w:ins w:id="2286" w:author="Dmitry Kaptsenel" w:date="2011-07-10T16:56:00Z">
        <w:r w:rsidR="00B946B0">
          <w:t xml:space="preserve">Device </w:t>
        </w:r>
      </w:ins>
      <w:r>
        <w:t>Backend Execution Manager:</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A30FC0" w:rsidTr="00C00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A30FC0" w:rsidRDefault="00A30FC0" w:rsidP="00C0058C">
            <w:pPr>
              <w:pStyle w:val="TableNormal0"/>
              <w:jc w:val="center"/>
            </w:pPr>
            <w:r>
              <w:t>Method</w:t>
            </w:r>
          </w:p>
        </w:tc>
        <w:tc>
          <w:tcPr>
            <w:tcW w:w="6666" w:type="dxa"/>
            <w:tcBorders>
              <w:top w:val="none" w:sz="0" w:space="0" w:color="auto"/>
              <w:left w:val="none" w:sz="0" w:space="0" w:color="auto"/>
              <w:bottom w:val="none" w:sz="0" w:space="0" w:color="auto"/>
              <w:right w:val="none" w:sz="0" w:space="0" w:color="auto"/>
            </w:tcBorders>
          </w:tcPr>
          <w:p w:rsidR="00A30FC0" w:rsidRDefault="00A30FC0" w:rsidP="00C0058C">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30FC0" w:rsidTr="00C00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94019" w:rsidRDefault="00A30FC0">
            <w:pPr>
              <w:pStyle w:val="TableNormal0"/>
              <w:rPr>
                <w:b w:val="0"/>
                <w:bCs w:val="0"/>
                <w:i/>
                <w:iCs/>
              </w:rPr>
            </w:pPr>
            <w:r>
              <w:rPr>
                <w:i/>
                <w:iCs/>
              </w:rPr>
              <w:t>kernel_print</w:t>
            </w:r>
            <w:r w:rsidRPr="00887191">
              <w:rPr>
                <w:i/>
                <w:iCs/>
              </w:rPr>
              <w:t>(</w:t>
            </w:r>
            <w:r>
              <w:rPr>
                <w:i/>
                <w:iCs/>
              </w:rPr>
              <w:t>string</w:t>
            </w:r>
            <w:r w:rsidRPr="00887191">
              <w:rPr>
                <w:i/>
                <w:iCs/>
              </w:rPr>
              <w:t>)</w:t>
            </w:r>
          </w:p>
        </w:tc>
        <w:tc>
          <w:tcPr>
            <w:tcW w:w="6666" w:type="dxa"/>
            <w:tcBorders>
              <w:left w:val="none" w:sz="0" w:space="0" w:color="auto"/>
            </w:tcBorders>
          </w:tcPr>
          <w:p w:rsidR="00A30FC0" w:rsidRDefault="00A30FC0" w:rsidP="00C0058C">
            <w:pPr>
              <w:pStyle w:val="TableNormal0"/>
              <w:cnfStyle w:val="000000100000" w:firstRow="0" w:lastRow="0" w:firstColumn="0" w:lastColumn="0" w:oddVBand="0" w:evenVBand="0" w:oddHBand="1" w:evenHBand="0" w:firstRowFirstColumn="0" w:firstRowLastColumn="0" w:lastRowFirstColumn="0" w:lastRowLastColumn="0"/>
            </w:pPr>
            <w:r>
              <w:t>Add provided string to the current kernel print buffer</w:t>
            </w:r>
          </w:p>
        </w:tc>
      </w:tr>
    </w:tbl>
    <w:p w:rsidR="00A30FC0" w:rsidRPr="006B38AD" w:rsidRDefault="00A30FC0" w:rsidP="00417430">
      <w:pPr>
        <w:pStyle w:val="IndentedNote"/>
      </w:pPr>
    </w:p>
    <w:p w:rsidR="003A2864" w:rsidRDefault="003A2864" w:rsidP="00C76556">
      <w:pPr>
        <w:pStyle w:val="Heading2"/>
        <w:pageBreakBefore/>
        <w:rPr>
          <w:ins w:id="2287" w:author="Dmitry Kaptsenel" w:date="2011-05-30T15:30:00Z"/>
        </w:rPr>
      </w:pPr>
      <w:bookmarkStart w:id="2288" w:name="_Toc298167630"/>
      <w:ins w:id="2289" w:author="Dmitry Kaptsenel" w:date="2011-05-30T15:30:00Z">
        <w:r>
          <w:lastRenderedPageBreak/>
          <w:t>Device Fission Support</w:t>
        </w:r>
        <w:bookmarkEnd w:id="2288"/>
      </w:ins>
    </w:p>
    <w:p w:rsidR="00287DD3" w:rsidRDefault="00287DD3">
      <w:pPr>
        <w:rPr>
          <w:ins w:id="2290" w:author="Dmitry Kaptsenel" w:date="2011-05-31T16:26:00Z"/>
        </w:rPr>
        <w:pPrChange w:id="2291" w:author="Dmitry Kaptsenel" w:date="2011-05-31T16:24:00Z">
          <w:pPr>
            <w:pStyle w:val="Heading2"/>
            <w:pageBreakBefore/>
          </w:pPr>
        </w:pPrChange>
      </w:pPr>
      <w:ins w:id="2292" w:author="Dmitry Kaptsenel" w:date="2011-05-31T16:22:00Z">
        <w:r>
          <w:t>Device Fission is an OpenCL feature that allow</w:t>
        </w:r>
      </w:ins>
      <w:ins w:id="2293" w:author="Dmitry Kaptsenel" w:date="2011-05-31T16:23:00Z">
        <w:r>
          <w:t>s end user to</w:t>
        </w:r>
      </w:ins>
      <w:ins w:id="2294" w:author="Dmitry Kaptsenel" w:date="2011-05-31T16:22:00Z">
        <w:r>
          <w:t xml:space="preserve"> split</w:t>
        </w:r>
      </w:ins>
      <w:ins w:id="2295" w:author="Dmitry Kaptsenel" w:date="2011-05-31T16:23:00Z">
        <w:r>
          <w:t xml:space="preserve"> OpenCL device into sub-devices for better load management</w:t>
        </w:r>
      </w:ins>
      <w:ins w:id="2296" w:author="Dmitry Kaptsenel" w:date="2011-05-31T16:24:00Z">
        <w:r>
          <w:t xml:space="preserve">, quality of service, etc. MIC OpenCL Device Agent will support </w:t>
        </w:r>
      </w:ins>
      <w:ins w:id="2297" w:author="Dmitry Kaptsenel" w:date="2011-05-31T16:25:00Z">
        <w:r>
          <w:t xml:space="preserve">single </w:t>
        </w:r>
      </w:ins>
      <w:ins w:id="2298" w:author="Dmitry Kaptsenel" w:date="2011-05-31T16:24:00Z">
        <w:r>
          <w:t xml:space="preserve">MIC Device Fission </w:t>
        </w:r>
      </w:ins>
      <w:ins w:id="2299" w:author="Dmitry Kaptsenel" w:date="2011-05-31T16:25:00Z">
        <w:r>
          <w:t xml:space="preserve">in the same way as CPU Device Agent supports device fission with exception of </w:t>
        </w:r>
      </w:ins>
      <w:ins w:id="2300" w:author="Dmitry Kaptsenel" w:date="2011-05-31T16:26:00Z">
        <w:r w:rsidRPr="00287DD3">
          <w:t>CL_AFFINITY_DOMAIN_NUMA_EXT</w:t>
        </w:r>
        <w:r>
          <w:t xml:space="preserve"> support as MIC Device internally will not contain NUMA nodes.</w:t>
        </w:r>
      </w:ins>
    </w:p>
    <w:p w:rsidR="00287DD3" w:rsidRDefault="00287DD3">
      <w:pPr>
        <w:rPr>
          <w:ins w:id="2301" w:author="Dmitry Kaptsenel" w:date="2011-05-31T16:26:00Z"/>
        </w:rPr>
        <w:pPrChange w:id="2302" w:author="Dmitry Kaptsenel" w:date="2011-05-31T16:24:00Z">
          <w:pPr>
            <w:pStyle w:val="Heading2"/>
            <w:pageBreakBefore/>
          </w:pPr>
        </w:pPrChange>
      </w:pPr>
      <w:ins w:id="2303" w:author="Dmitry Kaptsenel" w:date="2011-05-31T16:26:00Z">
        <w:r>
          <w:t>According to the current CPU Device Agent status this means that MIC Device Agent will support the following device splitting modes:</w:t>
        </w:r>
      </w:ins>
    </w:p>
    <w:p w:rsidR="00287DD3" w:rsidRDefault="00287DD3">
      <w:pPr>
        <w:pStyle w:val="ListParagraph"/>
        <w:numPr>
          <w:ilvl w:val="0"/>
          <w:numId w:val="65"/>
        </w:numPr>
        <w:spacing w:before="0" w:beforeAutospacing="0"/>
        <w:ind w:left="714" w:hanging="357"/>
        <w:rPr>
          <w:ins w:id="2304" w:author="Dmitry Kaptsenel" w:date="2011-05-31T16:27:00Z"/>
        </w:rPr>
        <w:pPrChange w:id="2305" w:author="Dmitry Kaptsenel" w:date="2011-05-31T16:28:00Z">
          <w:pPr>
            <w:pStyle w:val="Heading2"/>
            <w:pageBreakBefore/>
          </w:pPr>
        </w:pPrChange>
      </w:pPr>
      <w:ins w:id="2306" w:author="Dmitry Kaptsenel" w:date="2011-05-31T16:27:00Z">
        <w:r w:rsidRPr="00287DD3">
          <w:t>CL_DEVICE_PARTITION_EQUALLY_EXT</w:t>
        </w:r>
      </w:ins>
    </w:p>
    <w:p w:rsidR="00287DD3" w:rsidRDefault="00287DD3">
      <w:pPr>
        <w:pStyle w:val="ListParagraph"/>
        <w:numPr>
          <w:ilvl w:val="0"/>
          <w:numId w:val="65"/>
        </w:numPr>
        <w:rPr>
          <w:ins w:id="2307" w:author="Dmitry Kaptsenel" w:date="2011-05-31T16:28:00Z"/>
        </w:rPr>
        <w:pPrChange w:id="2308" w:author="Dmitry Kaptsenel" w:date="2011-05-31T16:27:00Z">
          <w:pPr>
            <w:pStyle w:val="Heading2"/>
            <w:pageBreakBefore/>
          </w:pPr>
        </w:pPrChange>
      </w:pPr>
      <w:ins w:id="2309" w:author="Dmitry Kaptsenel" w:date="2011-05-31T16:28:00Z">
        <w:r w:rsidRPr="00287DD3">
          <w:t>CL_DEVICE_PARTITION_BY_COUNTS_EXT</w:t>
        </w:r>
      </w:ins>
    </w:p>
    <w:p w:rsidR="00287DD3" w:rsidRDefault="00287DD3">
      <w:pPr>
        <w:rPr>
          <w:ins w:id="2310" w:author="Dmitry Kaptsenel" w:date="2011-05-31T16:31:00Z"/>
        </w:rPr>
        <w:pPrChange w:id="2311" w:author="Dmitry Kaptsenel" w:date="2011-05-31T16:28:00Z">
          <w:pPr>
            <w:pStyle w:val="Heading2"/>
            <w:pageBreakBefore/>
          </w:pPr>
        </w:pPrChange>
      </w:pPr>
      <w:ins w:id="2312" w:author="Dmitry Kaptsenel" w:date="2011-05-31T16:28:00Z">
        <w:r>
          <w:t xml:space="preserve">MIC Device Agent will support Device Fission in exactly the same way as CPU Device Agent support device fission, aiming </w:t>
        </w:r>
      </w:ins>
      <w:ins w:id="2313" w:author="Dmitry Kaptsenel" w:date="2011-05-31T16:29:00Z">
        <w:r>
          <w:t>to the maximum possible code reuse.</w:t>
        </w:r>
      </w:ins>
      <w:ins w:id="2314" w:author="Dmitry Kaptsenel" w:date="2011-05-31T16:30:00Z">
        <w:r>
          <w:t xml:space="preserve"> </w:t>
        </w:r>
        <w:r w:rsidRPr="00A31B66">
          <w:rPr>
            <w:i/>
            <w:iCs/>
            <w:rPrChange w:id="2315" w:author="Dmitry Kaptsenel" w:date="2011-05-31T17:38:00Z">
              <w:rPr/>
            </w:rPrChange>
          </w:rPr>
          <w:t xml:space="preserve">This means that device splitting implementation will be done </w:t>
        </w:r>
      </w:ins>
      <w:ins w:id="2316" w:author="Dmitry Kaptsenel" w:date="2011-05-31T16:31:00Z">
        <w:r w:rsidRPr="00A31B66">
          <w:rPr>
            <w:i/>
            <w:iCs/>
            <w:rPrChange w:id="2317" w:author="Dmitry Kaptsenel" w:date="2011-05-31T17:38:00Z">
              <w:rPr/>
            </w:rPrChange>
          </w:rPr>
          <w:t xml:space="preserve">on the Device Side </w:t>
        </w:r>
      </w:ins>
      <w:ins w:id="2318" w:author="Dmitry Kaptsenel" w:date="2011-05-31T16:30:00Z">
        <w:r w:rsidRPr="00A31B66">
          <w:rPr>
            <w:i/>
            <w:iCs/>
            <w:rPrChange w:id="2319" w:author="Dmitry Kaptsenel" w:date="2011-05-31T17:38:00Z">
              <w:rPr/>
            </w:rPrChange>
          </w:rPr>
          <w:t xml:space="preserve">using </w:t>
        </w:r>
      </w:ins>
      <w:ins w:id="2320" w:author="Dmitry Kaptsenel" w:date="2011-05-31T16:31:00Z">
        <w:r w:rsidRPr="00A31B66">
          <w:rPr>
            <w:i/>
            <w:iCs/>
            <w:rPrChange w:id="2321" w:author="Dmitry Kaptsenel" w:date="2011-05-31T17:38:00Z">
              <w:rPr/>
            </w:rPrChange>
          </w:rPr>
          <w:t xml:space="preserve">multiple </w:t>
        </w:r>
      </w:ins>
      <w:ins w:id="2322" w:author="Dmitry Kaptsenel" w:date="2011-05-31T16:30:00Z">
        <w:r w:rsidRPr="00A31B66">
          <w:rPr>
            <w:i/>
            <w:iCs/>
            <w:rPrChange w:id="2323" w:author="Dmitry Kaptsenel" w:date="2011-05-31T17:38:00Z">
              <w:rPr/>
            </w:rPrChange>
          </w:rPr>
          <w:t xml:space="preserve">TBB arenas approach </w:t>
        </w:r>
      </w:ins>
      <w:ins w:id="2324" w:author="Dmitry Kaptsenel" w:date="2011-05-31T16:31:00Z">
        <w:r w:rsidRPr="00A31B66">
          <w:rPr>
            <w:i/>
            <w:iCs/>
            <w:rPrChange w:id="2325" w:author="Dmitry Kaptsenel" w:date="2011-05-31T17:38:00Z">
              <w:rPr/>
            </w:rPrChange>
          </w:rPr>
          <w:t>with different concurrency levels and worker threads affinities.</w:t>
        </w:r>
      </w:ins>
    </w:p>
    <w:p w:rsidR="00E312EA" w:rsidRDefault="00B86E38">
      <w:pPr>
        <w:keepNext/>
        <w:jc w:val="center"/>
        <w:rPr>
          <w:ins w:id="2326" w:author="Dmitry Kaptsenel" w:date="2011-05-31T16:40:00Z"/>
        </w:rPr>
        <w:pPrChange w:id="2327" w:author="Dmitry Kaptsenel" w:date="2011-05-31T16:40:00Z">
          <w:pPr>
            <w:jc w:val="center"/>
          </w:pPr>
        </w:pPrChange>
      </w:pPr>
      <w:ins w:id="2328" w:author="Dmitry Kaptsenel" w:date="2011-05-31T16:32:00Z">
        <w:r>
          <w:object w:dxaOrig="6487" w:dyaOrig="3472">
            <v:shape id="_x0000_i1049" type="#_x0000_t75" style="width:164.05pt;height:90.15pt" o:ole="">
              <v:imagedata r:id="rId60" o:title="" croptop="21378f" cropbottom="21101f" cropleft="22758f" cropright="20191f"/>
            </v:shape>
            <o:OLEObject Type="Embed" ProgID="Visio.Drawing.11" ShapeID="_x0000_i1049" DrawAspect="Content" ObjectID="_1371909489" r:id="rId61"/>
          </w:object>
        </w:r>
      </w:ins>
    </w:p>
    <w:p w:rsidR="00287DD3" w:rsidRDefault="00E312EA">
      <w:pPr>
        <w:pStyle w:val="Caption"/>
        <w:rPr>
          <w:ins w:id="2329" w:author="Dmitry Kaptsenel" w:date="2011-06-01T09:06:00Z"/>
        </w:rPr>
        <w:pPrChange w:id="2330" w:author="Dmitry Kaptsenel" w:date="2011-05-31T16:40:00Z">
          <w:pPr>
            <w:pStyle w:val="Heading2"/>
            <w:pageBreakBefore/>
          </w:pPr>
        </w:pPrChange>
      </w:pPr>
      <w:ins w:id="2331" w:author="Dmitry Kaptsenel" w:date="2011-05-31T16:40:00Z">
        <w:r>
          <w:t xml:space="preserve">Figure </w:t>
        </w:r>
        <w:r>
          <w:fldChar w:fldCharType="begin"/>
        </w:r>
        <w:r>
          <w:instrText xml:space="preserve"> STYLEREF 1 \s </w:instrText>
        </w:r>
      </w:ins>
      <w:r>
        <w:fldChar w:fldCharType="separate"/>
      </w:r>
      <w:r w:rsidR="006F596B">
        <w:rPr>
          <w:rFonts w:hint="eastAsia"/>
          <w:noProof/>
          <w:cs/>
        </w:rPr>
        <w:t>‎</w:t>
      </w:r>
      <w:r w:rsidR="006F596B">
        <w:rPr>
          <w:noProof/>
        </w:rPr>
        <w:t>4</w:t>
      </w:r>
      <w:ins w:id="2332" w:author="Dmitry Kaptsenel" w:date="2011-05-31T16:40:00Z">
        <w:r>
          <w:fldChar w:fldCharType="end"/>
        </w:r>
      </w:ins>
      <w:ins w:id="2333" w:author="Dmitry Kaptsenel" w:date="2011-05-31T18:24:00Z">
        <w:r w:rsidR="00A53744">
          <w:t>-</w:t>
        </w:r>
      </w:ins>
      <w:ins w:id="2334" w:author="Dmitry Kaptsenel" w:date="2011-05-31T16:40:00Z">
        <w:r>
          <w:fldChar w:fldCharType="begin"/>
        </w:r>
        <w:r>
          <w:instrText xml:space="preserve"> SEQ Figure \* ARABIC \s 1 </w:instrText>
        </w:r>
      </w:ins>
      <w:r>
        <w:fldChar w:fldCharType="separate"/>
      </w:r>
      <w:ins w:id="2335" w:author="Dmitry Kaptsenel" w:date="2011-07-11T17:10:00Z">
        <w:r w:rsidR="006F596B">
          <w:rPr>
            <w:noProof/>
          </w:rPr>
          <w:t>17</w:t>
        </w:r>
      </w:ins>
      <w:ins w:id="2336" w:author="Dmitry Kaptsenel" w:date="2011-05-31T16:40:00Z">
        <w:r>
          <w:fldChar w:fldCharType="end"/>
        </w:r>
        <w:r>
          <w:t xml:space="preserve"> </w:t>
        </w:r>
      </w:ins>
      <w:ins w:id="2337" w:author="Dmitry Kaptsenel" w:date="2011-05-31T18:25:00Z">
        <w:r w:rsidR="00A53744">
          <w:t xml:space="preserve">Device </w:t>
        </w:r>
      </w:ins>
      <w:ins w:id="2338" w:author="Dmitry Kaptsenel" w:date="2011-05-31T16:40:00Z">
        <w:r>
          <w:t>Fission-related Device Agent API</w:t>
        </w:r>
      </w:ins>
    </w:p>
    <w:p w:rsidR="00B86E38" w:rsidRDefault="00B86E38">
      <w:pPr>
        <w:rPr>
          <w:ins w:id="2339" w:author="Dmitry Kaptsenel" w:date="2011-06-01T09:06:00Z"/>
        </w:rPr>
        <w:pPrChange w:id="2340" w:author="Dmitry Kaptsenel" w:date="2011-06-01T09:06:00Z">
          <w:pPr>
            <w:pStyle w:val="Heading2"/>
            <w:pageBreakBefore/>
          </w:pPr>
        </w:pPrChange>
      </w:pPr>
    </w:p>
    <w:p w:rsidR="002660AB" w:rsidRDefault="00B86E38">
      <w:pPr>
        <w:pStyle w:val="IndentedNote"/>
        <w:rPr>
          <w:ins w:id="2341" w:author="Dmitry Kaptsenel" w:date="2011-06-01T09:18:00Z"/>
        </w:rPr>
        <w:pPrChange w:id="2342" w:author="Dmitry Kaptsenel" w:date="2011-06-01T09:21:00Z">
          <w:pPr>
            <w:pStyle w:val="Heading2"/>
            <w:pageBreakBefore/>
          </w:pPr>
        </w:pPrChange>
      </w:pPr>
      <w:ins w:id="2343" w:author="Dmitry Kaptsenel" w:date="2011-06-01T09:06:00Z">
        <w:r w:rsidRPr="00B86E38">
          <w:rPr>
            <w:b/>
            <w:bCs/>
            <w:rPrChange w:id="2344" w:author="Dmitry Kaptsenel" w:date="2011-06-01T09:06:00Z">
              <w:rPr>
                <w:b w:val="0"/>
                <w:bCs w:val="0"/>
                <w:i w:val="0"/>
                <w:iCs w:val="0"/>
              </w:rPr>
            </w:rPrChange>
          </w:rPr>
          <w:t>Note 1:</w:t>
        </w:r>
        <w:r w:rsidRPr="00B86E38">
          <w:rPr>
            <w:b/>
            <w:bCs/>
            <w:rPrChange w:id="2345" w:author="Dmitry Kaptsenel" w:date="2011-06-01T09:06:00Z">
              <w:rPr>
                <w:b w:val="0"/>
                <w:bCs w:val="0"/>
                <w:i w:val="0"/>
                <w:iCs w:val="0"/>
              </w:rPr>
            </w:rPrChange>
          </w:rPr>
          <w:tab/>
        </w:r>
      </w:ins>
      <w:ins w:id="2346" w:author="Dmitry Kaptsenel" w:date="2011-06-01T09:07:00Z">
        <w:r w:rsidRPr="007C7394">
          <w:t>MIC device</w:t>
        </w:r>
        <w:r>
          <w:rPr>
            <w:b/>
            <w:bCs/>
          </w:rPr>
          <w:t xml:space="preserve"> </w:t>
        </w:r>
      </w:ins>
      <w:ins w:id="2347" w:author="Dmitry Kaptsenel" w:date="2011-06-01T09:06:00Z">
        <w:r>
          <w:t xml:space="preserve">HW architecture may </w:t>
        </w:r>
      </w:ins>
      <w:ins w:id="2348" w:author="Dmitry Kaptsenel" w:date="2011-06-01T09:08:00Z">
        <w:r>
          <w:t>impose</w:t>
        </w:r>
      </w:ins>
      <w:ins w:id="2349" w:author="Dmitry Kaptsenel" w:date="2011-06-01T09:07:00Z">
        <w:r>
          <w:t xml:space="preserve"> additional limits on the device </w:t>
        </w:r>
      </w:ins>
      <w:ins w:id="2350" w:author="Dmitry Kaptsenel" w:date="2011-06-01T09:21:00Z">
        <w:r w:rsidR="002660AB">
          <w:t>partitioning</w:t>
        </w:r>
      </w:ins>
      <w:ins w:id="2351" w:author="Dmitry Kaptsenel" w:date="2011-06-01T09:08:00Z">
        <w:r>
          <w:t xml:space="preserve"> ability that are unique to the MIC device. For example </w:t>
        </w:r>
      </w:ins>
      <w:ins w:id="2352" w:author="Dmitry Kaptsenel" w:date="2011-06-01T09:09:00Z">
        <w:r>
          <w:t xml:space="preserve">creating sub-devices that split the same HW core </w:t>
        </w:r>
      </w:ins>
      <w:ins w:id="2353" w:author="Dmitry Kaptsenel" w:date="2011-06-01T09:10:00Z">
        <w:r>
          <w:t xml:space="preserve">(for example 4 sub-devices with 1 HW thread each sharing the same </w:t>
        </w:r>
      </w:ins>
      <w:ins w:id="2354" w:author="Dmitry Kaptsenel" w:date="2011-06-01T09:11:00Z">
        <w:r>
          <w:t xml:space="preserve">HW </w:t>
        </w:r>
      </w:ins>
      <w:ins w:id="2355" w:author="Dmitry Kaptsenel" w:date="2011-06-01T09:10:00Z">
        <w:r>
          <w:t>core</w:t>
        </w:r>
      </w:ins>
      <w:ins w:id="2356" w:author="Dmitry Kaptsenel" w:date="2011-06-01T09:11:00Z">
        <w:r>
          <w:t xml:space="preserve">) may significantly </w:t>
        </w:r>
      </w:ins>
      <w:ins w:id="2357" w:author="Dmitry Kaptsenel" w:date="2011-06-01T09:12:00Z">
        <w:r>
          <w:t>degrade</w:t>
        </w:r>
      </w:ins>
      <w:ins w:id="2358" w:author="Dmitry Kaptsenel" w:date="2011-06-01T09:11:00Z">
        <w:r>
          <w:t xml:space="preserve"> the </w:t>
        </w:r>
      </w:ins>
      <w:ins w:id="2359" w:author="Dmitry Kaptsenel" w:date="2011-06-01T09:12:00Z">
        <w:r>
          <w:t xml:space="preserve">overall MIC device performance.  </w:t>
        </w:r>
      </w:ins>
      <w:ins w:id="2360" w:author="Dmitry Kaptsenel" w:date="2011-06-01T09:13:00Z">
        <w:r w:rsidR="002660AB">
          <w:t xml:space="preserve">MIC OpenCL Device Agent may impose additional limits on such fission schemes to avoid </w:t>
        </w:r>
      </w:ins>
      <w:ins w:id="2361" w:author="Dmitry Kaptsenel" w:date="2011-06-01T09:14:00Z">
        <w:r w:rsidR="002660AB">
          <w:t xml:space="preserve">such negative consequences by </w:t>
        </w:r>
      </w:ins>
      <w:ins w:id="2362" w:author="Dmitry Kaptsenel" w:date="2011-06-01T09:17:00Z">
        <w:r w:rsidR="002660AB">
          <w:t>forcing</w:t>
        </w:r>
      </w:ins>
      <w:ins w:id="2363" w:author="Dmitry Kaptsenel" w:date="2011-06-01T09:16:00Z">
        <w:r w:rsidR="002660AB">
          <w:t xml:space="preserve"> OpenCL Runtime to return CL_DEVICE_PARTITION_FAILED_</w:t>
        </w:r>
        <w:r w:rsidR="002660AB" w:rsidRPr="002660AB">
          <w:t>KHR</w:t>
        </w:r>
        <w:r w:rsidR="002660AB">
          <w:t xml:space="preserve"> error code</w:t>
        </w:r>
      </w:ins>
      <w:ins w:id="2364" w:author="Dmitry Kaptsenel" w:date="2011-06-01T09:17:00Z">
        <w:r w:rsidR="002660AB">
          <w:t xml:space="preserve">. </w:t>
        </w:r>
      </w:ins>
    </w:p>
    <w:p w:rsidR="00200823" w:rsidRDefault="00200823">
      <w:pPr>
        <w:pStyle w:val="IndentedNote"/>
        <w:rPr>
          <w:ins w:id="2365" w:author="Dmitry Kaptsenel" w:date="2011-06-01T09:27:00Z"/>
        </w:rPr>
        <w:pPrChange w:id="2366" w:author="Dmitry Kaptsenel" w:date="2011-06-01T09:23:00Z">
          <w:pPr>
            <w:pStyle w:val="Heading2"/>
            <w:pageBreakBefore/>
          </w:pPr>
        </w:pPrChange>
      </w:pPr>
      <w:ins w:id="2367" w:author="Dmitry Kaptsenel" w:date="2011-06-01T09:23:00Z">
        <w:r w:rsidRPr="009F5435">
          <w:rPr>
            <w:b/>
            <w:bCs/>
            <w:rPrChange w:id="2368" w:author="Dmitry Kaptsenel" w:date="2011-06-01T09:24:00Z">
              <w:rPr>
                <w:b w:val="0"/>
                <w:bCs w:val="0"/>
                <w:i w:val="0"/>
                <w:iCs w:val="0"/>
              </w:rPr>
            </w:rPrChange>
          </w:rPr>
          <w:t>Note 2:</w:t>
        </w:r>
        <w:r>
          <w:tab/>
          <w:t xml:space="preserve">Device Fission is an optional feature and may be dropped from the initial MIC Device OpenCL </w:t>
        </w:r>
      </w:ins>
      <w:ins w:id="2369" w:author="Dmitry Kaptsenel" w:date="2011-06-01T09:24:00Z">
        <w:r>
          <w:t>release.</w:t>
        </w:r>
      </w:ins>
    </w:p>
    <w:p w:rsidR="00353C8A" w:rsidRDefault="00353C8A">
      <w:pPr>
        <w:pStyle w:val="IndentedNote"/>
        <w:rPr>
          <w:ins w:id="2370" w:author="Dmitry Kaptsenel" w:date="2011-06-01T09:24:00Z"/>
        </w:rPr>
        <w:pPrChange w:id="2371" w:author="Dmitry Kaptsenel" w:date="2011-06-01T09:23:00Z">
          <w:pPr>
            <w:pStyle w:val="Heading2"/>
            <w:pageBreakBefore/>
          </w:pPr>
        </w:pPrChange>
      </w:pPr>
    </w:p>
    <w:p w:rsidR="00353C8A" w:rsidRDefault="00353C8A">
      <w:pPr>
        <w:rPr>
          <w:ins w:id="2372" w:author="Dmitry Kaptsenel" w:date="2011-06-01T09:27:00Z"/>
          <w:i/>
          <w:iCs/>
        </w:rPr>
      </w:pPr>
      <w:ins w:id="2373" w:author="Dmitry Kaptsenel" w:date="2011-06-01T09:27:00Z">
        <w:r w:rsidRPr="00AF4C9C">
          <w:rPr>
            <w:b/>
            <w:bCs/>
            <w:highlight w:val="yellow"/>
            <w:u w:val="single"/>
          </w:rPr>
          <w:t>REQUIREMENT9:</w:t>
        </w:r>
      </w:ins>
      <w:ins w:id="2374" w:author="Dmitry Kaptsenel" w:date="2011-06-01T09:29:00Z">
        <w:r>
          <w:t xml:space="preserve"> </w:t>
        </w:r>
        <w:r w:rsidRPr="00353C8A">
          <w:rPr>
            <w:rPrChange w:id="2375" w:author="Dmitry Kaptsenel" w:date="2011-06-01T09:29:00Z">
              <w:rPr>
                <w:b/>
                <w:bCs/>
                <w:i/>
                <w:iCs/>
                <w:sz w:val="24"/>
                <w:szCs w:val="24"/>
                <w:highlight w:val="yellow"/>
              </w:rPr>
            </w:rPrChange>
          </w:rPr>
          <w:fldChar w:fldCharType="begin"/>
        </w:r>
        <w:r w:rsidRPr="00353C8A">
          <w:instrText xml:space="preserve"> REF _Ref294683894 \h </w:instrText>
        </w:r>
      </w:ins>
      <w:r w:rsidRPr="00353C8A">
        <w:rPr>
          <w:rPrChange w:id="2376" w:author="Dmitry Kaptsenel" w:date="2011-06-01T09:29:00Z">
            <w:rPr>
              <w:b/>
              <w:bCs/>
              <w:i/>
              <w:iCs/>
              <w:sz w:val="24"/>
              <w:szCs w:val="24"/>
              <w:highlight w:val="yellow"/>
            </w:rPr>
          </w:rPrChange>
        </w:rPr>
        <w:instrText xml:space="preserve"> \* MERGEFORMAT </w:instrText>
      </w:r>
      <w:r w:rsidRPr="00353C8A">
        <w:rPr>
          <w:rPrChange w:id="2377" w:author="Dmitry Kaptsenel" w:date="2011-06-01T09:29:00Z">
            <w:rPr/>
          </w:rPrChange>
        </w:rPr>
      </w:r>
      <w:r w:rsidRPr="00353C8A">
        <w:rPr>
          <w:rPrChange w:id="2378" w:author="Dmitry Kaptsenel" w:date="2011-06-01T09:29:00Z">
            <w:rPr>
              <w:b/>
              <w:bCs/>
              <w:i/>
              <w:iCs/>
              <w:sz w:val="24"/>
              <w:szCs w:val="24"/>
              <w:highlight w:val="yellow"/>
            </w:rPr>
          </w:rPrChange>
        </w:rPr>
        <w:fldChar w:fldCharType="separate"/>
      </w:r>
      <w:ins w:id="2379" w:author="Dmitry Kaptsenel" w:date="2011-07-11T17:10:00Z">
        <w:r w:rsidR="006F596B">
          <w:t xml:space="preserve">Table </w:t>
        </w:r>
        <w:r w:rsidR="006F596B">
          <w:rPr>
            <w:rFonts w:hint="eastAsia"/>
            <w:noProof/>
            <w:cs/>
          </w:rPr>
          <w:t>‎</w:t>
        </w:r>
        <w:r w:rsidR="006F596B">
          <w:rPr>
            <w:noProof/>
          </w:rPr>
          <w:t>4.9</w:t>
        </w:r>
      </w:ins>
      <w:ins w:id="2380" w:author="Dmitry Kaptsenel" w:date="2011-06-01T09:29:00Z">
        <w:r w:rsidRPr="00353C8A">
          <w:rPr>
            <w:rPrChange w:id="2381" w:author="Dmitry Kaptsenel" w:date="2011-06-01T09:29:00Z">
              <w:rPr>
                <w:b/>
                <w:bCs/>
                <w:i/>
                <w:iCs/>
                <w:sz w:val="24"/>
                <w:szCs w:val="24"/>
                <w:highlight w:val="yellow"/>
              </w:rPr>
            </w:rPrChange>
          </w:rPr>
          <w:fldChar w:fldCharType="end"/>
        </w:r>
        <w:r w:rsidRPr="00353C8A">
          <w:rPr>
            <w:rPrChange w:id="2382" w:author="Dmitry Kaptsenel" w:date="2011-06-01T09:29:00Z">
              <w:rPr>
                <w:b/>
                <w:bCs/>
                <w:i/>
                <w:iCs/>
                <w:sz w:val="24"/>
                <w:szCs w:val="24"/>
                <w:highlight w:val="yellow"/>
              </w:rPr>
            </w:rPrChange>
          </w:rPr>
          <w:t xml:space="preserve"> </w:t>
        </w:r>
        <w:r w:rsidRPr="00353C8A">
          <w:rPr>
            <w:rPrChange w:id="2383" w:author="Dmitry Kaptsenel" w:date="2011-06-01T09:29:00Z">
              <w:rPr>
                <w:b/>
                <w:bCs/>
                <w:i/>
                <w:iCs/>
                <w:sz w:val="24"/>
                <w:szCs w:val="24"/>
                <w:highlight w:val="yellow"/>
              </w:rPr>
            </w:rPrChange>
          </w:rPr>
          <w:fldChar w:fldCharType="begin"/>
        </w:r>
        <w:r w:rsidRPr="00353C8A">
          <w:rPr>
            <w:rPrChange w:id="2384" w:author="Dmitry Kaptsenel" w:date="2011-06-01T09:29:00Z">
              <w:rPr>
                <w:b/>
                <w:bCs/>
                <w:i/>
                <w:iCs/>
                <w:sz w:val="24"/>
                <w:szCs w:val="24"/>
                <w:highlight w:val="yellow"/>
              </w:rPr>
            </w:rPrChange>
          </w:rPr>
          <w:instrText xml:space="preserve"> REF _Ref294683897 \p \h </w:instrText>
        </w:r>
      </w:ins>
      <w:r w:rsidRPr="00353C8A">
        <w:rPr>
          <w:rPrChange w:id="2385" w:author="Dmitry Kaptsenel" w:date="2011-06-01T09:29:00Z">
            <w:rPr>
              <w:b/>
              <w:bCs/>
              <w:i/>
              <w:iCs/>
              <w:sz w:val="24"/>
              <w:szCs w:val="24"/>
              <w:highlight w:val="yellow"/>
            </w:rPr>
          </w:rPrChange>
        </w:rPr>
        <w:instrText xml:space="preserve"> \* MERGEFORMAT </w:instrText>
      </w:r>
      <w:r w:rsidRPr="00353C8A">
        <w:rPr>
          <w:rPrChange w:id="2386" w:author="Dmitry Kaptsenel" w:date="2011-06-01T09:29:00Z">
            <w:rPr/>
          </w:rPrChange>
        </w:rPr>
      </w:r>
      <w:r w:rsidRPr="00353C8A">
        <w:rPr>
          <w:rPrChange w:id="2387" w:author="Dmitry Kaptsenel" w:date="2011-06-01T09:29:00Z">
            <w:rPr>
              <w:b/>
              <w:bCs/>
              <w:i/>
              <w:iCs/>
              <w:sz w:val="24"/>
              <w:szCs w:val="24"/>
              <w:highlight w:val="yellow"/>
            </w:rPr>
          </w:rPrChange>
        </w:rPr>
        <w:fldChar w:fldCharType="separate"/>
      </w:r>
      <w:ins w:id="2388" w:author="Dmitry Kaptsenel" w:date="2011-07-11T17:10:00Z">
        <w:r w:rsidR="006F596B">
          <w:t>below</w:t>
        </w:r>
      </w:ins>
      <w:ins w:id="2389" w:author="Dmitry Kaptsenel" w:date="2011-06-01T09:29:00Z">
        <w:r w:rsidRPr="00353C8A">
          <w:rPr>
            <w:rPrChange w:id="2390" w:author="Dmitry Kaptsenel" w:date="2011-06-01T09:29:00Z">
              <w:rPr>
                <w:b/>
                <w:bCs/>
                <w:i/>
                <w:iCs/>
                <w:sz w:val="24"/>
                <w:szCs w:val="24"/>
                <w:highlight w:val="yellow"/>
              </w:rPr>
            </w:rPrChange>
          </w:rPr>
          <w:fldChar w:fldCharType="end"/>
        </w:r>
        <w:r>
          <w:t xml:space="preserve"> enlists</w:t>
        </w:r>
      </w:ins>
      <w:ins w:id="2391" w:author="Dmitry Kaptsenel" w:date="2011-06-01T09:27:00Z">
        <w:r>
          <w:t xml:space="preserve"> </w:t>
        </w:r>
      </w:ins>
      <w:bookmarkStart w:id="2392" w:name="REQUIREMENT9"/>
      <w:ins w:id="2393" w:author="Dmitry Kaptsenel" w:date="2011-06-01T09:30:00Z">
        <w:r w:rsidRPr="00353C8A">
          <w:rPr>
            <w:i/>
            <w:iCs/>
            <w:rPrChange w:id="2394" w:author="Dmitry Kaptsenel" w:date="2011-06-01T09:30:00Z">
              <w:rPr>
                <w:b/>
                <w:bCs/>
                <w:i/>
                <w:iCs/>
                <w:sz w:val="24"/>
                <w:szCs w:val="24"/>
              </w:rPr>
            </w:rPrChange>
          </w:rPr>
          <w:t>requirements from</w:t>
        </w:r>
        <w:r>
          <w:t xml:space="preserve"> </w:t>
        </w:r>
      </w:ins>
      <w:ins w:id="2395" w:author="Dmitry Kaptsenel" w:date="2011-06-01T09:27:00Z">
        <w:r w:rsidRPr="00AF4C9C">
          <w:rPr>
            <w:i/>
            <w:iCs/>
          </w:rPr>
          <w:t xml:space="preserve">OpenCL </w:t>
        </w:r>
      </w:ins>
      <w:ins w:id="2396" w:author="Dmitry Kaptsenel" w:date="2011-06-01T09:30:00Z">
        <w:r>
          <w:rPr>
            <w:i/>
            <w:iCs/>
          </w:rPr>
          <w:t>to support MIC Device Fission</w:t>
        </w:r>
        <w:bookmarkEnd w:id="2392"/>
        <w:r>
          <w:rPr>
            <w:i/>
            <w:iCs/>
          </w:rPr>
          <w:t>:</w:t>
        </w:r>
      </w:ins>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353C8A" w:rsidTr="00871EC1">
        <w:trPr>
          <w:cnfStyle w:val="100000000000" w:firstRow="1" w:lastRow="0" w:firstColumn="0" w:lastColumn="0" w:oddVBand="0" w:evenVBand="0" w:oddHBand="0" w:evenHBand="0" w:firstRowFirstColumn="0" w:firstRowLastColumn="0" w:lastRowFirstColumn="0" w:lastRowLastColumn="0"/>
          <w:ins w:id="2397" w:author="Dmitry Kaptsenel" w:date="2011-06-01T09:24:00Z"/>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rPr>
                <w:ins w:id="2398" w:author="Dmitry Kaptsenel" w:date="2011-06-01T09:24:00Z"/>
              </w:rPr>
            </w:pPr>
            <w:ins w:id="2399" w:author="Dmitry Kaptsenel" w:date="2011-06-01T09:24:00Z">
              <w:r>
                <w:t>Component</w:t>
              </w:r>
            </w:ins>
          </w:p>
        </w:tc>
        <w:tc>
          <w:tcPr>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cnfStyle w:val="100000000000" w:firstRow="1" w:lastRow="0" w:firstColumn="0" w:lastColumn="0" w:oddVBand="0" w:evenVBand="0" w:oddHBand="0" w:evenHBand="0" w:firstRowFirstColumn="0" w:firstRowLastColumn="0" w:lastRowFirstColumn="0" w:lastRowLastColumn="0"/>
              <w:rPr>
                <w:ins w:id="2400" w:author="Dmitry Kaptsenel" w:date="2011-06-01T09:24:00Z"/>
              </w:rPr>
            </w:pPr>
            <w:ins w:id="2401" w:author="Dmitry Kaptsenel" w:date="2011-06-01T09:24:00Z">
              <w:r>
                <w:t>Requirement</w:t>
              </w:r>
            </w:ins>
          </w:p>
        </w:tc>
        <w:tc>
          <w:tcPr>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cnfStyle w:val="100000000000" w:firstRow="1" w:lastRow="0" w:firstColumn="0" w:lastColumn="0" w:oddVBand="0" w:evenVBand="0" w:oddHBand="0" w:evenHBand="0" w:firstRowFirstColumn="0" w:firstRowLastColumn="0" w:lastRowFirstColumn="0" w:lastRowLastColumn="0"/>
              <w:rPr>
                <w:ins w:id="2402" w:author="Dmitry Kaptsenel" w:date="2011-06-01T09:24:00Z"/>
              </w:rPr>
            </w:pPr>
            <w:ins w:id="2403" w:author="Dmitry Kaptsenel" w:date="2011-06-01T09:24:00Z">
              <w:r>
                <w:t>Description</w:t>
              </w:r>
            </w:ins>
          </w:p>
        </w:tc>
      </w:tr>
      <w:tr w:rsidR="00353C8A" w:rsidTr="00871EC1">
        <w:trPr>
          <w:cnfStyle w:val="000000100000" w:firstRow="0" w:lastRow="0" w:firstColumn="0" w:lastColumn="0" w:oddVBand="0" w:evenVBand="0" w:oddHBand="1" w:evenHBand="0" w:firstRowFirstColumn="0" w:firstRowLastColumn="0" w:lastRowFirstColumn="0" w:lastRowLastColumn="0"/>
          <w:ins w:id="2404" w:author="Dmitry Kaptsenel" w:date="2011-06-01T09:24:00Z"/>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353C8A" w:rsidRDefault="00353C8A" w:rsidP="00871EC1">
            <w:pPr>
              <w:pStyle w:val="TableNormal0"/>
              <w:rPr>
                <w:ins w:id="2405" w:author="Dmitry Kaptsenel" w:date="2011-06-01T09:24:00Z"/>
              </w:rPr>
            </w:pPr>
            <w:ins w:id="2406" w:author="Dmitry Kaptsenel" w:date="2011-06-01T09:24:00Z">
              <w:r>
                <w:t>OpenCL Runtime</w:t>
              </w:r>
            </w:ins>
          </w:p>
        </w:tc>
        <w:tc>
          <w:tcPr>
            <w:tcW w:w="3432" w:type="dxa"/>
            <w:tcBorders>
              <w:left w:val="none" w:sz="0" w:space="0" w:color="auto"/>
              <w:right w:val="none" w:sz="0" w:space="0" w:color="auto"/>
            </w:tcBorders>
          </w:tcPr>
          <w:p w:rsidR="00353C8A" w:rsidRDefault="00353C8A" w:rsidP="00871EC1">
            <w:pPr>
              <w:pStyle w:val="TableNormal0"/>
              <w:cnfStyle w:val="000000100000" w:firstRow="0" w:lastRow="0" w:firstColumn="0" w:lastColumn="0" w:oddVBand="0" w:evenVBand="0" w:oddHBand="1" w:evenHBand="0" w:firstRowFirstColumn="0" w:firstRowLastColumn="0" w:lastRowFirstColumn="0" w:lastRowLastColumn="0"/>
              <w:rPr>
                <w:ins w:id="2407" w:author="Dmitry Kaptsenel" w:date="2011-06-01T09:24:00Z"/>
              </w:rPr>
            </w:pPr>
            <w:ins w:id="2408" w:author="Dmitry Kaptsenel" w:date="2011-06-01T09:25:00Z">
              <w:r>
                <w:t xml:space="preserve">Allow </w:t>
              </w:r>
              <w:r w:rsidRPr="00353C8A">
                <w:t>DA::clDevPartition() to return an error code indicating that device partitioning failed  because of non-supported partition parameters combination</w:t>
              </w:r>
              <w:r>
                <w:t>.</w:t>
              </w:r>
            </w:ins>
          </w:p>
        </w:tc>
        <w:tc>
          <w:tcPr>
            <w:tcW w:w="3432" w:type="dxa"/>
            <w:tcBorders>
              <w:left w:val="none" w:sz="0" w:space="0" w:color="auto"/>
            </w:tcBorders>
          </w:tcPr>
          <w:p w:rsidR="00353C8A" w:rsidRDefault="00353C8A">
            <w:pPr>
              <w:pStyle w:val="TableNormal0"/>
              <w:keepNext/>
              <w:cnfStyle w:val="000000100000" w:firstRow="0" w:lastRow="0" w:firstColumn="0" w:lastColumn="0" w:oddVBand="0" w:evenVBand="0" w:oddHBand="1" w:evenHBand="0" w:firstRowFirstColumn="0" w:firstRowLastColumn="0" w:lastRowFirstColumn="0" w:lastRowLastColumn="0"/>
              <w:rPr>
                <w:ins w:id="2409" w:author="Dmitry Kaptsenel" w:date="2011-06-01T09:24:00Z"/>
                <w:b/>
                <w:noProof/>
                <w:color w:val="0000FF"/>
                <w:sz w:val="28"/>
                <w:lang w:bidi="ar-SA"/>
              </w:rPr>
              <w:pPrChange w:id="2410" w:author="Dmitry Kaptsenel" w:date="2011-06-01T09:28:00Z">
                <w:pPr>
                  <w:pStyle w:val="TableNormal0"/>
                  <w:pBdr>
                    <w:bottom w:val="single" w:sz="4" w:space="1" w:color="auto"/>
                  </w:pBdr>
                  <w:ind w:left="2880" w:right="720"/>
                  <w:cnfStyle w:val="000000100000" w:firstRow="0" w:lastRow="0" w:firstColumn="0" w:lastColumn="0" w:oddVBand="0" w:evenVBand="0" w:oddHBand="1" w:evenHBand="0" w:firstRowFirstColumn="0" w:firstRowLastColumn="0" w:lastRowFirstColumn="0" w:lastRowLastColumn="0"/>
                </w:pPr>
              </w:pPrChange>
            </w:pPr>
            <w:ins w:id="2411" w:author="Dmitry Kaptsenel" w:date="2011-06-01T09:25:00Z">
              <w:r>
                <w:t>This error code should be used in the case when some partitioning scheme is supported by device but specific scheme configuration is not.</w:t>
              </w:r>
            </w:ins>
          </w:p>
        </w:tc>
      </w:tr>
    </w:tbl>
    <w:p w:rsidR="00353C8A" w:rsidRPr="007C7394" w:rsidRDefault="00353C8A">
      <w:pPr>
        <w:pStyle w:val="Caption"/>
        <w:rPr>
          <w:ins w:id="2412" w:author="Dmitry Kaptsenel" w:date="2011-05-31T16:22:00Z"/>
        </w:rPr>
        <w:pPrChange w:id="2413" w:author="Dmitry Kaptsenel" w:date="2011-06-01T09:28:00Z">
          <w:pPr>
            <w:pStyle w:val="Heading2"/>
            <w:pageBreakBefore/>
          </w:pPr>
        </w:pPrChange>
      </w:pPr>
      <w:bookmarkStart w:id="2414" w:name="_Ref294683894"/>
      <w:bookmarkStart w:id="2415" w:name="_Ref294683897"/>
      <w:ins w:id="2416" w:author="Dmitry Kaptsenel" w:date="2011-06-01T09:28:00Z">
        <w:r>
          <w:t xml:space="preserve">Table </w:t>
        </w:r>
      </w:ins>
      <w:ins w:id="2417" w:author="Dmitry Kaptsenel" w:date="2011-06-13T12:57:00Z">
        <w:r w:rsidR="00B9771C">
          <w:fldChar w:fldCharType="begin"/>
        </w:r>
        <w:r w:rsidR="00B9771C">
          <w:instrText xml:space="preserve"> STYLEREF 1 \s </w:instrText>
        </w:r>
      </w:ins>
      <w:r w:rsidR="00B9771C">
        <w:fldChar w:fldCharType="separate"/>
      </w:r>
      <w:r w:rsidR="006F596B">
        <w:rPr>
          <w:rFonts w:hint="eastAsia"/>
          <w:noProof/>
          <w:cs/>
        </w:rPr>
        <w:t>‎</w:t>
      </w:r>
      <w:r w:rsidR="006F596B">
        <w:rPr>
          <w:noProof/>
        </w:rPr>
        <w:t>4</w:t>
      </w:r>
      <w:ins w:id="2418" w:author="Dmitry Kaptsenel" w:date="2011-06-13T12:57:00Z">
        <w:r w:rsidR="00B9771C">
          <w:fldChar w:fldCharType="end"/>
        </w:r>
        <w:r w:rsidR="00B9771C">
          <w:t>.</w:t>
        </w:r>
        <w:r w:rsidR="00B9771C">
          <w:fldChar w:fldCharType="begin"/>
        </w:r>
        <w:r w:rsidR="00B9771C">
          <w:instrText xml:space="preserve"> SEQ Table \* ARABIC \s 1 </w:instrText>
        </w:r>
      </w:ins>
      <w:r w:rsidR="00B9771C">
        <w:fldChar w:fldCharType="separate"/>
      </w:r>
      <w:ins w:id="2419" w:author="Dmitry Kaptsenel" w:date="2011-07-11T17:10:00Z">
        <w:r w:rsidR="006F596B">
          <w:rPr>
            <w:noProof/>
          </w:rPr>
          <w:t>9</w:t>
        </w:r>
      </w:ins>
      <w:ins w:id="2420" w:author="Dmitry Kaptsenel" w:date="2011-06-13T12:57:00Z">
        <w:r w:rsidR="00B9771C">
          <w:fldChar w:fldCharType="end"/>
        </w:r>
      </w:ins>
      <w:bookmarkEnd w:id="2414"/>
      <w:ins w:id="2421" w:author="Dmitry Kaptsenel" w:date="2011-06-01T09:28:00Z">
        <w:r>
          <w:t xml:space="preserve"> </w:t>
        </w:r>
        <w:r>
          <w:rPr>
            <w:noProof/>
          </w:rPr>
          <w:t>Requirements from other OpenCL Components for Device Fission support implementation</w:t>
        </w:r>
      </w:ins>
      <w:bookmarkEnd w:id="2415"/>
    </w:p>
    <w:p w:rsidR="008E175A" w:rsidRDefault="008E175A" w:rsidP="00C76556">
      <w:pPr>
        <w:pStyle w:val="Heading2"/>
        <w:pageBreakBefore/>
      </w:pPr>
      <w:bookmarkStart w:id="2422" w:name="_Toc298167631"/>
      <w:r>
        <w:lastRenderedPageBreak/>
        <w:t>Performance counters</w:t>
      </w:r>
      <w:bookmarkEnd w:id="2422"/>
    </w:p>
    <w:p w:rsidR="001D0353" w:rsidRDefault="001D0353" w:rsidP="001B4FDF">
      <w:pPr>
        <w:keepNext/>
      </w:pPr>
      <w:r>
        <w:t>OpenCL spec 1.1 requires the following performance counters to be provided to the OpenCL user: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38"/>
        <w:gridCol w:w="5040"/>
        <w:gridCol w:w="1818"/>
      </w:tblGrid>
      <w:tr w:rsidR="001B4FDF" w:rsidTr="001D12A7">
        <w:trPr>
          <w:trHeight w:val="863"/>
        </w:trPr>
        <w:tc>
          <w:tcPr>
            <w:tcW w:w="3438" w:type="dxa"/>
            <w:vAlign w:val="center"/>
          </w:tcPr>
          <w:p w:rsidR="001B4FDF" w:rsidRPr="001D12A7" w:rsidRDefault="001B4FDF" w:rsidP="00C76556">
            <w:pPr>
              <w:pStyle w:val="TableNormal0"/>
              <w:rPr>
                <w:i/>
                <w:iCs/>
              </w:rPr>
            </w:pPr>
            <w:r w:rsidRPr="001D12A7">
              <w:rPr>
                <w:i/>
                <w:iCs/>
              </w:rPr>
              <w:t>CL_PROFILING_COMMAND_QUEUED</w:t>
            </w:r>
          </w:p>
        </w:tc>
        <w:tc>
          <w:tcPr>
            <w:tcW w:w="5040" w:type="dxa"/>
          </w:tcPr>
          <w:p w:rsidR="001B4FDF" w:rsidRDefault="001B4FDF" w:rsidP="001B4FDF">
            <w:pPr>
              <w:spacing w:after="0"/>
            </w:pPr>
            <w:r w:rsidRPr="001B4FDF">
              <w:t xml:space="preserve">A 64-bit value that describes the current </w:t>
            </w:r>
            <w:r w:rsidRPr="001B4FDF">
              <w:rPr>
                <w:i/>
                <w:iCs/>
              </w:rPr>
              <w:t>device time counter</w:t>
            </w:r>
            <w:r w:rsidRPr="001B4FDF">
              <w:t xml:space="preserve"> in nanoseconds when the command identified by event is enqueued in a command-queue by the </w:t>
            </w:r>
            <w:r w:rsidRPr="00B55142">
              <w:rPr>
                <w:i/>
                <w:iCs/>
                <w:u w:val="single"/>
              </w:rPr>
              <w:t>host</w:t>
            </w:r>
            <w:r w:rsidRPr="001B4FDF">
              <w:t>.</w:t>
            </w:r>
          </w:p>
        </w:tc>
        <w:tc>
          <w:tcPr>
            <w:tcW w:w="1818" w:type="dxa"/>
            <w:vAlign w:val="center"/>
          </w:tcPr>
          <w:p w:rsidR="001B4FDF" w:rsidRPr="001B4FDF" w:rsidRDefault="001B4FDF" w:rsidP="001B4FDF">
            <w:pPr>
              <w:pStyle w:val="TableNormal0"/>
              <w:jc w:val="center"/>
            </w:pPr>
            <w:r>
              <w:t xml:space="preserve">Taken by OpenCL Runtime on </w:t>
            </w:r>
            <w:r w:rsidRPr="00B55142">
              <w:rPr>
                <w:u w:val="single"/>
              </w:rPr>
              <w:t>host</w:t>
            </w:r>
          </w:p>
        </w:tc>
      </w:tr>
      <w:tr w:rsidR="001B4FDF" w:rsidTr="001D12A7">
        <w:tc>
          <w:tcPr>
            <w:tcW w:w="3438" w:type="dxa"/>
            <w:vAlign w:val="center"/>
          </w:tcPr>
          <w:p w:rsidR="001B4FDF" w:rsidRPr="001D12A7" w:rsidRDefault="001B4FDF" w:rsidP="00C76556">
            <w:pPr>
              <w:pStyle w:val="TableNormal0"/>
              <w:rPr>
                <w:i/>
                <w:iCs/>
              </w:rPr>
            </w:pPr>
            <w:r w:rsidRPr="001D12A7">
              <w:rPr>
                <w:i/>
                <w:iCs/>
              </w:rPr>
              <w:t>CL_PROFILING_COMMAND_SUBMIT</w:t>
            </w:r>
          </w:p>
        </w:tc>
        <w:tc>
          <w:tcPr>
            <w:tcW w:w="5040" w:type="dxa"/>
          </w:tcPr>
          <w:p w:rsidR="001B4FDF" w:rsidRDefault="001B4FDF" w:rsidP="001B4FDF">
            <w:pPr>
              <w:pStyle w:val="TableNormal0"/>
            </w:pPr>
            <w:r w:rsidRPr="001B4FDF">
              <w:t xml:space="preserve">A 64-bit value that describes the current </w:t>
            </w:r>
            <w:r w:rsidRPr="001B4FDF">
              <w:rPr>
                <w:i/>
                <w:iCs/>
              </w:rPr>
              <w:t>device time counter</w:t>
            </w:r>
            <w:r w:rsidRPr="001B4FDF">
              <w:t xml:space="preserve"> in nanoseconds when the command identified by event that has been enqueued is submitted by the </w:t>
            </w:r>
            <w:r w:rsidRPr="00B55142">
              <w:rPr>
                <w:i/>
                <w:iCs/>
                <w:u w:val="single"/>
              </w:rPr>
              <w:t>host</w:t>
            </w:r>
            <w:r w:rsidRPr="001B4FDF">
              <w:rPr>
                <w:i/>
                <w:iCs/>
              </w:rPr>
              <w:t xml:space="preserve"> to the device</w:t>
            </w:r>
            <w:r w:rsidRPr="001B4FDF">
              <w:t xml:space="preserve"> associated with the command queue.</w:t>
            </w:r>
          </w:p>
        </w:tc>
        <w:tc>
          <w:tcPr>
            <w:tcW w:w="1818" w:type="dxa"/>
            <w:vAlign w:val="center"/>
          </w:tcPr>
          <w:p w:rsidR="001B4FDF" w:rsidRPr="001B4FDF" w:rsidRDefault="001B4FDF" w:rsidP="001B4FDF">
            <w:pPr>
              <w:pStyle w:val="TableNormal0"/>
              <w:jc w:val="center"/>
            </w:pPr>
            <w:r>
              <w:t xml:space="preserve">Taken by OpenCL Runtime on </w:t>
            </w:r>
            <w:r w:rsidRPr="00B55142">
              <w:rPr>
                <w:u w:val="single"/>
              </w:rPr>
              <w:t>host</w:t>
            </w:r>
          </w:p>
        </w:tc>
      </w:tr>
      <w:tr w:rsidR="001B4FDF" w:rsidTr="001D12A7">
        <w:tc>
          <w:tcPr>
            <w:tcW w:w="3438" w:type="dxa"/>
            <w:vAlign w:val="center"/>
          </w:tcPr>
          <w:p w:rsidR="001B4FDF" w:rsidRPr="001D12A7" w:rsidRDefault="00B55142" w:rsidP="00C76556">
            <w:pPr>
              <w:pStyle w:val="TableNormal0"/>
              <w:rPr>
                <w:i/>
                <w:iCs/>
              </w:rPr>
            </w:pPr>
            <w:r w:rsidRPr="001D12A7">
              <w:rPr>
                <w:i/>
                <w:iCs/>
              </w:rPr>
              <w:t>CL_PROFILING_COMMAND_START</w:t>
            </w:r>
          </w:p>
        </w:tc>
        <w:tc>
          <w:tcPr>
            <w:tcW w:w="5040" w:type="dxa"/>
          </w:tcPr>
          <w:p w:rsidR="001B4FDF" w:rsidRDefault="00B55142" w:rsidP="001B4FDF">
            <w:pPr>
              <w:pStyle w:val="TableNormal0"/>
            </w:pPr>
            <w:r w:rsidRPr="001B4FDF">
              <w:t xml:space="preserve">A 64-bit value that describes the current </w:t>
            </w:r>
            <w:r w:rsidRPr="00B55142">
              <w:rPr>
                <w:i/>
                <w:iCs/>
              </w:rPr>
              <w:t>device time counter</w:t>
            </w:r>
            <w:r w:rsidRPr="001B4FDF">
              <w:t xml:space="preserve"> in nanoseconds when the command identified by event starts execution on the </w:t>
            </w:r>
            <w:r w:rsidRPr="00B55142">
              <w:rPr>
                <w:i/>
                <w:iCs/>
                <w:u w:val="single"/>
              </w:rPr>
              <w:t>device</w:t>
            </w:r>
            <w:r w:rsidRPr="001B4FDF">
              <w:t>.</w:t>
            </w:r>
          </w:p>
        </w:tc>
        <w:tc>
          <w:tcPr>
            <w:tcW w:w="1818" w:type="dxa"/>
            <w:vAlign w:val="center"/>
          </w:tcPr>
          <w:p w:rsidR="001B4FDF" w:rsidRDefault="00B55142" w:rsidP="00B55142">
            <w:pPr>
              <w:pStyle w:val="TableNormal0"/>
              <w:jc w:val="center"/>
            </w:pPr>
            <w:r>
              <w:t xml:space="preserve">Taken by Device Agent on </w:t>
            </w:r>
            <w:r w:rsidRPr="00B55142">
              <w:rPr>
                <w:u w:val="single"/>
              </w:rPr>
              <w:t>device</w:t>
            </w:r>
          </w:p>
        </w:tc>
      </w:tr>
      <w:tr w:rsidR="001B4FDF" w:rsidTr="001D12A7">
        <w:tc>
          <w:tcPr>
            <w:tcW w:w="3438" w:type="dxa"/>
            <w:vAlign w:val="center"/>
          </w:tcPr>
          <w:p w:rsidR="001B4FDF" w:rsidRPr="001D12A7" w:rsidRDefault="00B55142" w:rsidP="00C76556">
            <w:pPr>
              <w:pStyle w:val="TableNormal0"/>
              <w:rPr>
                <w:i/>
                <w:iCs/>
              </w:rPr>
            </w:pPr>
            <w:r w:rsidRPr="001D12A7">
              <w:rPr>
                <w:i/>
                <w:iCs/>
              </w:rPr>
              <w:t>CL_PROFILING_COMMAND_END</w:t>
            </w:r>
          </w:p>
        </w:tc>
        <w:tc>
          <w:tcPr>
            <w:tcW w:w="5040" w:type="dxa"/>
          </w:tcPr>
          <w:p w:rsidR="001B4FDF" w:rsidRDefault="00B55142" w:rsidP="001B4FDF">
            <w:pPr>
              <w:pStyle w:val="TableNormal0"/>
            </w:pPr>
            <w:r w:rsidRPr="001B4FDF">
              <w:t xml:space="preserve">A 64-bit value that describes the current </w:t>
            </w:r>
            <w:r w:rsidRPr="00B55142">
              <w:rPr>
                <w:i/>
                <w:iCs/>
              </w:rPr>
              <w:t>device time counter</w:t>
            </w:r>
            <w:r w:rsidRPr="001B4FDF">
              <w:t xml:space="preserve"> in nanoseconds when the command identified by event has finished execution on the </w:t>
            </w:r>
            <w:r w:rsidRPr="00B55142">
              <w:rPr>
                <w:i/>
                <w:iCs/>
                <w:u w:val="single"/>
              </w:rPr>
              <w:t>device</w:t>
            </w:r>
            <w:r w:rsidRPr="001B4FDF">
              <w:t>.</w:t>
            </w:r>
          </w:p>
        </w:tc>
        <w:tc>
          <w:tcPr>
            <w:tcW w:w="1818" w:type="dxa"/>
            <w:vAlign w:val="center"/>
          </w:tcPr>
          <w:p w:rsidR="001B4FDF" w:rsidRDefault="00B55142" w:rsidP="001B4FDF">
            <w:pPr>
              <w:pStyle w:val="TableNormal0"/>
              <w:jc w:val="center"/>
            </w:pPr>
            <w:r>
              <w:t xml:space="preserve">Taken by Device Agent on </w:t>
            </w:r>
            <w:r w:rsidRPr="00B55142">
              <w:rPr>
                <w:u w:val="single"/>
              </w:rPr>
              <w:t>device</w:t>
            </w:r>
          </w:p>
        </w:tc>
      </w:tr>
    </w:tbl>
    <w:p w:rsidR="001D0353" w:rsidRDefault="001D12A7" w:rsidP="000C5B50">
      <w:pPr>
        <w:keepNext/>
        <w:spacing w:before="120"/>
      </w:pPr>
      <w:r>
        <w:t>In addition to counters required by OpenCL standard Intel OpenCL Runtime requires one more counter</w:t>
      </w:r>
      <w:r w:rsidR="000C5B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5040"/>
        <w:gridCol w:w="1728"/>
      </w:tblGrid>
      <w:tr w:rsidR="000C5B50" w:rsidTr="000C5B50">
        <w:tc>
          <w:tcPr>
            <w:tcW w:w="3528" w:type="dxa"/>
            <w:vAlign w:val="center"/>
          </w:tcPr>
          <w:p w:rsidR="000C5B50" w:rsidRDefault="000C5B50" w:rsidP="000C5B50">
            <w:pPr>
              <w:pStyle w:val="TableNormal0"/>
            </w:pPr>
            <w:r w:rsidRPr="000C5B50">
              <w:rPr>
                <w:i/>
                <w:iCs/>
              </w:rPr>
              <w:t>PRIFILING_COMMAND_BASE</w:t>
            </w:r>
          </w:p>
        </w:tc>
        <w:tc>
          <w:tcPr>
            <w:tcW w:w="5040" w:type="dxa"/>
          </w:tcPr>
          <w:p w:rsidR="000C5B50" w:rsidRDefault="000C5B50" w:rsidP="000C5B50">
            <w:pPr>
              <w:pStyle w:val="TableNormal0"/>
            </w:pPr>
            <w:r w:rsidRPr="001B4FDF">
              <w:t xml:space="preserve">A 64-bit value that describes the current </w:t>
            </w:r>
            <w:r w:rsidRPr="00B55142">
              <w:rPr>
                <w:i/>
                <w:iCs/>
              </w:rPr>
              <w:t>device time counter</w:t>
            </w:r>
            <w:r w:rsidRPr="001B4FDF">
              <w:t xml:space="preserve"> in nanoseconds when the command identified by event has </w:t>
            </w:r>
            <w:r>
              <w:t>been arrived to</w:t>
            </w:r>
            <w:r w:rsidRPr="001B4FDF">
              <w:t xml:space="preserve"> the </w:t>
            </w:r>
            <w:r w:rsidRPr="00B55142">
              <w:rPr>
                <w:i/>
                <w:iCs/>
                <w:u w:val="single"/>
              </w:rPr>
              <w:t>device</w:t>
            </w:r>
            <w:r>
              <w:rPr>
                <w:i/>
                <w:iCs/>
                <w:u w:val="single"/>
              </w:rPr>
              <w:t>.</w:t>
            </w:r>
            <w:r>
              <w:t xml:space="preserve"> </w:t>
            </w:r>
          </w:p>
        </w:tc>
        <w:tc>
          <w:tcPr>
            <w:tcW w:w="1728" w:type="dxa"/>
            <w:vAlign w:val="center"/>
          </w:tcPr>
          <w:p w:rsidR="000C5B50" w:rsidRDefault="000C5B50" w:rsidP="000C5B50">
            <w:pPr>
              <w:pStyle w:val="TableNormal0"/>
              <w:jc w:val="center"/>
            </w:pPr>
            <w:r>
              <w:t xml:space="preserve">Taken by Device Agent on </w:t>
            </w:r>
            <w:r w:rsidRPr="00B55142">
              <w:rPr>
                <w:u w:val="single"/>
              </w:rPr>
              <w:t>device</w:t>
            </w:r>
          </w:p>
        </w:tc>
      </w:tr>
    </w:tbl>
    <w:p w:rsidR="000C5B50" w:rsidRDefault="005D64D5" w:rsidP="000C5B50">
      <w:pPr>
        <w:pStyle w:val="TableNormal0"/>
      </w:pPr>
      <w:r>
        <w:t xml:space="preserve">MIC OpenCL Device Agent has to guarantee that all returned counters be consistent </w:t>
      </w:r>
      <w:r w:rsidR="009E7505">
        <w:t xml:space="preserve">regardless the physical place when measures were taken on – host or device. In order to insure such consistency </w:t>
      </w:r>
      <w:r w:rsidR="009E7505" w:rsidRPr="009E7505">
        <w:rPr>
          <w:b/>
          <w:bCs/>
          <w:i/>
          <w:iCs/>
        </w:rPr>
        <w:t>MIC OpenCL Device Agent will provide all measurements converted to the host time</w:t>
      </w:r>
      <w:r w:rsidR="009E7505">
        <w:t>.</w:t>
      </w:r>
    </w:p>
    <w:p w:rsidR="004F0F78" w:rsidRDefault="009461C1" w:rsidP="004F0F78">
      <w:pPr>
        <w:pStyle w:val="TableNormal0"/>
        <w:keepNext/>
        <w:jc w:val="center"/>
      </w:pPr>
      <w:r>
        <w:object w:dxaOrig="7137" w:dyaOrig="5359">
          <v:shape id="_x0000_i1050" type="#_x0000_t75" style="width:373.15pt;height:253.55pt" o:ole="">
            <v:imagedata r:id="rId62" o:title="" croptop="2605f" cropbottom="5223f" cropleft="1837f"/>
          </v:shape>
          <o:OLEObject Type="Embed" ProgID="PowerPoint.Slide.12" ShapeID="_x0000_i1050" DrawAspect="Content" ObjectID="_1371909490" r:id="rId63"/>
        </w:object>
      </w:r>
    </w:p>
    <w:p w:rsidR="009E7505" w:rsidRPr="001D0353" w:rsidRDefault="004F0F78" w:rsidP="004F0F78">
      <w:pPr>
        <w:pStyle w:val="Caption"/>
      </w:pPr>
      <w:r>
        <w:t xml:space="preserve">Figure </w:t>
      </w:r>
      <w:ins w:id="2423"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2424"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2425" w:author="Dmitry Kaptsenel" w:date="2011-07-11T17:10:00Z">
        <w:r w:rsidR="006F596B">
          <w:rPr>
            <w:noProof/>
          </w:rPr>
          <w:t>18</w:t>
        </w:r>
      </w:ins>
      <w:ins w:id="2426" w:author="Dmitry Kaptsenel" w:date="2011-05-31T16:40:00Z">
        <w:r w:rsidR="00E312EA">
          <w:fldChar w:fldCharType="end"/>
        </w:r>
      </w:ins>
      <w:del w:id="2427"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23</w:delText>
        </w:r>
        <w:r w:rsidR="008D1136" w:rsidDel="00E312EA">
          <w:fldChar w:fldCharType="end"/>
        </w:r>
      </w:del>
      <w:r>
        <w:t xml:space="preserve"> </w:t>
      </w:r>
      <w:r>
        <w:rPr>
          <w:noProof/>
        </w:rPr>
        <w:t xml:space="preserve"> Command Execution Flow on the Time Scale</w:t>
      </w:r>
    </w:p>
    <w:p w:rsidR="007F76CA" w:rsidRDefault="008D1136" w:rsidP="005C37E6">
      <w:pPr>
        <w:keepNext/>
      </w:pPr>
      <w:r>
        <w:lastRenderedPageBreak/>
        <w:fldChar w:fldCharType="begin"/>
      </w:r>
      <w:r w:rsidR="00945207">
        <w:instrText xml:space="preserve"> REF _Ref288558435 \h </w:instrText>
      </w:r>
      <w:r>
        <w:fldChar w:fldCharType="separate"/>
      </w:r>
      <w:ins w:id="2428" w:author="Dmitry Kaptsenel" w:date="2011-07-11T17:10:00Z">
        <w:r w:rsidR="006F596B">
          <w:t xml:space="preserve">Table </w:t>
        </w:r>
        <w:r w:rsidR="006F596B">
          <w:rPr>
            <w:rFonts w:hint="eastAsia"/>
            <w:noProof/>
            <w:cs/>
          </w:rPr>
          <w:t>‎</w:t>
        </w:r>
        <w:r w:rsidR="006F596B">
          <w:rPr>
            <w:noProof/>
          </w:rPr>
          <w:t>4</w:t>
        </w:r>
        <w:r w:rsidR="006F596B">
          <w:t>.</w:t>
        </w:r>
        <w:r w:rsidR="006F596B">
          <w:rPr>
            <w:noProof/>
          </w:rPr>
          <w:t>10</w:t>
        </w:r>
      </w:ins>
      <w:del w:id="2429" w:author="Dmitry Kaptsenel" w:date="2011-06-01T09:04:00Z">
        <w:r w:rsidR="009C05BC" w:rsidDel="00B86E38">
          <w:delText xml:space="preserve">Table </w:delText>
        </w:r>
        <w:r w:rsidR="009C05BC" w:rsidDel="00B86E38">
          <w:rPr>
            <w:rFonts w:hint="eastAsia"/>
            <w:noProof/>
            <w:cs/>
          </w:rPr>
          <w:delText>‎</w:delText>
        </w:r>
        <w:r w:rsidR="009C05BC" w:rsidDel="00B86E38">
          <w:rPr>
            <w:noProof/>
          </w:rPr>
          <w:delText>4</w:delText>
        </w:r>
        <w:r w:rsidR="009C05BC" w:rsidDel="00B86E38">
          <w:delText>.</w:delText>
        </w:r>
        <w:r w:rsidR="009C05BC" w:rsidDel="00B86E38">
          <w:rPr>
            <w:noProof/>
          </w:rPr>
          <w:delText>8</w:delText>
        </w:r>
      </w:del>
      <w:r>
        <w:fldChar w:fldCharType="end"/>
      </w:r>
      <w:r w:rsidR="00945207">
        <w:t xml:space="preserve"> </w:t>
      </w:r>
      <w:r>
        <w:fldChar w:fldCharType="begin"/>
      </w:r>
      <w:r w:rsidR="00945207">
        <w:instrText xml:space="preserve"> REF _Ref288558438 \p \h </w:instrText>
      </w:r>
      <w:r>
        <w:fldChar w:fldCharType="separate"/>
      </w:r>
      <w:r w:rsidR="006F596B">
        <w:t>below</w:t>
      </w:r>
      <w:r>
        <w:fldChar w:fldCharType="end"/>
      </w:r>
      <w:r w:rsidR="00945207">
        <w:t xml:space="preserve"> </w:t>
      </w:r>
      <w:r w:rsidR="007F76CA">
        <w:t xml:space="preserve">provides implementation </w:t>
      </w:r>
      <w:r w:rsidR="00AB0350" w:rsidRPr="00AB0350">
        <w:rPr>
          <w:b/>
          <w:bCs/>
          <w:highlight w:val="yellow"/>
          <w:u w:val="single"/>
        </w:rPr>
        <w:t>ASSUMPTIONS 5,6,7</w:t>
      </w:r>
      <w:r w:rsidR="007F76CA">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8"/>
        <w:gridCol w:w="6498"/>
      </w:tblGrid>
      <w:tr w:rsidR="007F76CA" w:rsidTr="0040696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top w:val="none" w:sz="0" w:space="0" w:color="auto"/>
              <w:left w:val="none" w:sz="0" w:space="0" w:color="auto"/>
              <w:bottom w:val="none" w:sz="0" w:space="0" w:color="auto"/>
              <w:right w:val="none" w:sz="0" w:space="0" w:color="auto"/>
            </w:tcBorders>
          </w:tcPr>
          <w:p w:rsidR="007F76CA" w:rsidRDefault="007F76CA" w:rsidP="007F76CA">
            <w:pPr>
              <w:pStyle w:val="TableNormal0"/>
              <w:keepNext/>
              <w:jc w:val="center"/>
            </w:pPr>
            <w:r>
              <w:t>Assumption</w:t>
            </w:r>
          </w:p>
        </w:tc>
        <w:tc>
          <w:tcPr>
            <w:tcW w:w="6498" w:type="dxa"/>
            <w:tcBorders>
              <w:top w:val="none" w:sz="0" w:space="0" w:color="auto"/>
              <w:left w:val="none" w:sz="0" w:space="0" w:color="auto"/>
              <w:bottom w:val="none" w:sz="0" w:space="0" w:color="auto"/>
              <w:right w:val="none" w:sz="0" w:space="0" w:color="auto"/>
            </w:tcBorders>
          </w:tcPr>
          <w:p w:rsidR="007F76CA" w:rsidRDefault="007F76CA" w:rsidP="007F76CA">
            <w:pPr>
              <w:pStyle w:val="TableNormal0"/>
              <w:keepNext/>
              <w:jc w:val="center"/>
              <w:cnfStyle w:val="100000000000" w:firstRow="1" w:lastRow="0" w:firstColumn="0" w:lastColumn="0" w:oddVBand="0" w:evenVBand="0" w:oddHBand="0" w:evenHBand="0" w:firstRowFirstColumn="0" w:firstRowLastColumn="0" w:lastRowFirstColumn="0" w:lastRowLastColumn="0"/>
            </w:pPr>
            <w:r>
              <w:t>Description</w:t>
            </w:r>
          </w:p>
        </w:tc>
      </w:tr>
      <w:tr w:rsidR="007F76CA" w:rsidTr="0040696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vAlign w:val="center"/>
          </w:tcPr>
          <w:p w:rsidR="007F76CA" w:rsidRPr="005C37E6" w:rsidRDefault="00AB0350" w:rsidP="00406963">
            <w:pPr>
              <w:pStyle w:val="TableNormal0"/>
              <w:keepNext/>
              <w:rPr>
                <w:i/>
                <w:iCs/>
              </w:rPr>
            </w:pPr>
            <w:r w:rsidRPr="00AB0350">
              <w:rPr>
                <w:i/>
                <w:iCs/>
              </w:rPr>
              <w:t>COI does not transfer data back after the kernel end</w:t>
            </w:r>
          </w:p>
        </w:tc>
        <w:tc>
          <w:tcPr>
            <w:tcW w:w="6498" w:type="dxa"/>
            <w:tcBorders>
              <w:left w:val="none" w:sz="0" w:space="0" w:color="auto"/>
            </w:tcBorders>
          </w:tcPr>
          <w:p w:rsidR="007F76CA" w:rsidRPr="005C37E6" w:rsidRDefault="00AB0350" w:rsidP="007F76CA">
            <w:pPr>
              <w:pStyle w:val="TableNormal0"/>
              <w:keepNext/>
              <w:cnfStyle w:val="000000100000" w:firstRow="0" w:lastRow="0" w:firstColumn="0" w:lastColumn="0" w:oddVBand="0" w:evenVBand="0" w:oddHBand="1" w:evenHBand="0" w:firstRowFirstColumn="0" w:firstRowLastColumn="0" w:lastRowFirstColumn="0" w:lastRowLastColumn="0"/>
              <w:rPr>
                <w:i/>
                <w:iCs/>
              </w:rPr>
            </w:pPr>
            <w:bookmarkStart w:id="2430" w:name="ASSUMPTION5"/>
            <w:r w:rsidRPr="00AB0350">
              <w:rPr>
                <w:i/>
                <w:iCs/>
              </w:rPr>
              <w:t>COI transfers the data back to the host only as a part of the next kernel start if given device is short on recourses or this data is required on another device.</w:t>
            </w:r>
            <w:bookmarkEnd w:id="2430"/>
          </w:p>
        </w:tc>
      </w:tr>
      <w:tr w:rsidR="007F76CA" w:rsidTr="0040696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tcPr>
          <w:p w:rsidR="007F76CA" w:rsidRDefault="00BC59A8" w:rsidP="007F76CA">
            <w:pPr>
              <w:pStyle w:val="TableNormal0"/>
              <w:keepNext/>
            </w:pPr>
            <w:r>
              <w:t xml:space="preserve">COI </w:t>
            </w:r>
            <w:r w:rsidR="00406963">
              <w:t xml:space="preserve">Run Function </w:t>
            </w:r>
            <w:r>
              <w:t xml:space="preserve">transfer </w:t>
            </w:r>
            <w:r w:rsidR="00406963">
              <w:t xml:space="preserve">and Barrier signaling time </w:t>
            </w:r>
            <w:r>
              <w:t>are relatively constant</w:t>
            </w:r>
          </w:p>
        </w:tc>
        <w:tc>
          <w:tcPr>
            <w:tcW w:w="6498" w:type="dxa"/>
            <w:tcBorders>
              <w:left w:val="none" w:sz="0" w:space="0" w:color="auto"/>
            </w:tcBorders>
          </w:tcPr>
          <w:p w:rsidR="007F76CA" w:rsidRPr="005C37E6" w:rsidRDefault="00AB0350" w:rsidP="009F0500">
            <w:pPr>
              <w:pStyle w:val="TableNormal0"/>
              <w:keepNext/>
              <w:cnfStyle w:val="000000010000" w:firstRow="0" w:lastRow="0" w:firstColumn="0" w:lastColumn="0" w:oddVBand="0" w:evenVBand="0" w:oddHBand="0" w:evenHBand="1" w:firstRowFirstColumn="0" w:firstRowLastColumn="0" w:lastRowFirstColumn="0" w:lastRowLastColumn="0"/>
              <w:rPr>
                <w:i/>
                <w:iCs/>
              </w:rPr>
            </w:pPr>
            <w:bookmarkStart w:id="2431" w:name="ASSUMPTION6"/>
            <w:r w:rsidRPr="00AB0350">
              <w:rPr>
                <w:i/>
                <w:iCs/>
              </w:rPr>
              <w:t>If COI user enqueues COI Run Function that does not use buffers and immediately returns the turnaround time is relatively independent on other activities.</w:t>
            </w:r>
            <w:bookmarkEnd w:id="2431"/>
          </w:p>
        </w:tc>
      </w:tr>
      <w:tr w:rsidR="00346820" w:rsidTr="0034682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tcPr>
          <w:p w:rsidR="00346820" w:rsidRDefault="00346820" w:rsidP="00346820">
            <w:pPr>
              <w:pStyle w:val="TableNormal0"/>
              <w:keepNext/>
            </w:pPr>
            <w:r>
              <w:t>Device runs at highest frequency under load and RDTSC instruction can be used to measure time.</w:t>
            </w:r>
          </w:p>
        </w:tc>
        <w:tc>
          <w:tcPr>
            <w:tcW w:w="6498" w:type="dxa"/>
            <w:tcBorders>
              <w:left w:val="none" w:sz="0" w:space="0" w:color="auto"/>
            </w:tcBorders>
          </w:tcPr>
          <w:p w:rsidR="00DE0191" w:rsidRDefault="00346820">
            <w:pPr>
              <w:pStyle w:val="TableNormal0"/>
              <w:keepNext/>
              <w:cnfStyle w:val="000000100000" w:firstRow="0" w:lastRow="0" w:firstColumn="0" w:lastColumn="0" w:oddVBand="0" w:evenVBand="0" w:oddHBand="1" w:evenHBand="0" w:firstRowFirstColumn="0" w:firstRowLastColumn="0" w:lastRowFirstColumn="0" w:lastRowLastColumn="0"/>
            </w:pPr>
            <w:r>
              <w:t xml:space="preserve">Normally Intel CPUs change their frequency according to the load. As RDTSC instruction measures timer ticks it cannot be used reliably for time measurement if frequency changes during execution. The assumptions means that </w:t>
            </w:r>
            <w:bookmarkStart w:id="2432" w:name="ASSUMPTION7"/>
            <w:r w:rsidR="00AB0350" w:rsidRPr="00AB0350">
              <w:rPr>
                <w:i/>
                <w:iCs/>
              </w:rPr>
              <w:t>Device always run with maximum frequency during OpenCL kernels execution</w:t>
            </w:r>
            <w:bookmarkEnd w:id="2432"/>
            <w:r>
              <w:t xml:space="preserve">. </w:t>
            </w:r>
            <w:r w:rsidR="00722474">
              <w:br/>
            </w:r>
            <w:r w:rsidR="00AB0350" w:rsidRPr="00AB0350">
              <w:rPr>
                <w:b/>
                <w:bCs/>
                <w:highlight w:val="yellow"/>
                <w:u w:val="single"/>
              </w:rPr>
              <w:t>OPEN28</w:t>
            </w:r>
            <w:r w:rsidR="00AB0350" w:rsidRPr="00AB0350">
              <w:rPr>
                <w:highlight w:val="yellow"/>
              </w:rPr>
              <w:t>:</w:t>
            </w:r>
            <w:r w:rsidR="00722474">
              <w:t xml:space="preserve"> </w:t>
            </w:r>
            <w:bookmarkStart w:id="2433" w:name="OPEN28"/>
            <w:r w:rsidR="00AB0350" w:rsidRPr="00AB0350">
              <w:rPr>
                <w:rFonts w:cstheme="minorHAnsi"/>
                <w:i/>
                <w:iCs/>
              </w:rPr>
              <w:t>µ</w:t>
            </w:r>
            <w:r w:rsidR="00AB0350" w:rsidRPr="00AB0350">
              <w:rPr>
                <w:i/>
                <w:iCs/>
              </w:rPr>
              <w:t xml:space="preserve">OS can move threads between different device cores. </w:t>
            </w:r>
            <w:r w:rsidR="00AB0350" w:rsidRPr="00AB0350">
              <w:rPr>
                <w:rFonts w:cstheme="minorHAnsi"/>
                <w:i/>
                <w:iCs/>
              </w:rPr>
              <w:t>µ</w:t>
            </w:r>
            <w:r w:rsidR="00AB0350" w:rsidRPr="00AB0350">
              <w:rPr>
                <w:i/>
                <w:iCs/>
              </w:rPr>
              <w:t>OS also tries to minimize power dissipation by switching off cores and lowering their frequencies as much as possible. This may result in highly inaccurate measurements.</w:t>
            </w:r>
            <w:bookmarkEnd w:id="2433"/>
          </w:p>
        </w:tc>
      </w:tr>
    </w:tbl>
    <w:p w:rsidR="007F76CA" w:rsidRDefault="00945207" w:rsidP="00945207">
      <w:pPr>
        <w:pStyle w:val="Caption"/>
      </w:pPr>
      <w:bookmarkStart w:id="2434" w:name="_Ref288558435"/>
      <w:bookmarkStart w:id="2435" w:name="_Ref288558438"/>
      <w:r>
        <w:t xml:space="preserve">Table </w:t>
      </w:r>
      <w:ins w:id="2436" w:author="Dmitry Kaptsenel" w:date="2011-06-13T12:57:00Z">
        <w:r w:rsidR="00B9771C">
          <w:fldChar w:fldCharType="begin"/>
        </w:r>
        <w:r w:rsidR="00B9771C">
          <w:instrText xml:space="preserve"> STYLEREF 1 \s </w:instrText>
        </w:r>
      </w:ins>
      <w:r w:rsidR="00B9771C">
        <w:fldChar w:fldCharType="separate"/>
      </w:r>
      <w:r w:rsidR="006F596B">
        <w:rPr>
          <w:rFonts w:hint="eastAsia"/>
          <w:noProof/>
          <w:cs/>
        </w:rPr>
        <w:t>‎</w:t>
      </w:r>
      <w:r w:rsidR="006F596B">
        <w:rPr>
          <w:noProof/>
        </w:rPr>
        <w:t>4</w:t>
      </w:r>
      <w:ins w:id="2437" w:author="Dmitry Kaptsenel" w:date="2011-06-13T12:57:00Z">
        <w:r w:rsidR="00B9771C">
          <w:fldChar w:fldCharType="end"/>
        </w:r>
        <w:r w:rsidR="00B9771C">
          <w:t>.</w:t>
        </w:r>
        <w:r w:rsidR="00B9771C">
          <w:fldChar w:fldCharType="begin"/>
        </w:r>
        <w:r w:rsidR="00B9771C">
          <w:instrText xml:space="preserve"> SEQ Table \* ARABIC \s 1 </w:instrText>
        </w:r>
      </w:ins>
      <w:r w:rsidR="00B9771C">
        <w:fldChar w:fldCharType="separate"/>
      </w:r>
      <w:ins w:id="2438" w:author="Dmitry Kaptsenel" w:date="2011-07-11T17:10:00Z">
        <w:r w:rsidR="006F596B">
          <w:rPr>
            <w:noProof/>
          </w:rPr>
          <w:t>10</w:t>
        </w:r>
      </w:ins>
      <w:ins w:id="2439" w:author="Dmitry Kaptsenel" w:date="2011-06-13T12:57:00Z">
        <w:r w:rsidR="00B9771C">
          <w:fldChar w:fldCharType="end"/>
        </w:r>
      </w:ins>
      <w:del w:id="2440" w:author="Dmitry Kaptsenel" w:date="2011-06-01T09:28:00Z">
        <w:r w:rsidR="008D1136" w:rsidDel="00353C8A">
          <w:fldChar w:fldCharType="begin"/>
        </w:r>
        <w:r w:rsidR="00B3629F" w:rsidDel="00353C8A">
          <w:delInstrText xml:space="preserve"> STYLEREF 1 \s </w:delInstrText>
        </w:r>
        <w:r w:rsidR="008D1136" w:rsidDel="00353C8A">
          <w:fldChar w:fldCharType="separate"/>
        </w:r>
        <w:r w:rsidR="00B86E38" w:rsidDel="00353C8A">
          <w:rPr>
            <w:rFonts w:hint="eastAsia"/>
            <w:noProof/>
            <w:cs/>
          </w:rPr>
          <w:delText>‎</w:delText>
        </w:r>
        <w:r w:rsidR="00B86E38" w:rsidDel="00353C8A">
          <w:rPr>
            <w:noProof/>
          </w:rPr>
          <w:delText>4</w:delText>
        </w:r>
        <w:r w:rsidR="008D1136" w:rsidDel="00353C8A">
          <w:fldChar w:fldCharType="end"/>
        </w:r>
        <w:r w:rsidR="003B47BF" w:rsidDel="00353C8A">
          <w:delText>.</w:delText>
        </w:r>
        <w:r w:rsidR="008D1136" w:rsidDel="00353C8A">
          <w:fldChar w:fldCharType="begin"/>
        </w:r>
        <w:r w:rsidR="003B47BF" w:rsidDel="00353C8A">
          <w:delInstrText xml:space="preserve"> SEQ Table \* ARABIC \s 1 </w:delInstrText>
        </w:r>
        <w:r w:rsidR="008D1136" w:rsidDel="00353C8A">
          <w:fldChar w:fldCharType="separate"/>
        </w:r>
        <w:r w:rsidR="00B86E38" w:rsidDel="00353C8A">
          <w:rPr>
            <w:noProof/>
          </w:rPr>
          <w:delText>8</w:delText>
        </w:r>
        <w:r w:rsidR="008D1136" w:rsidDel="00353C8A">
          <w:fldChar w:fldCharType="end"/>
        </w:r>
      </w:del>
      <w:bookmarkEnd w:id="2434"/>
      <w:r>
        <w:rPr>
          <w:noProof/>
        </w:rPr>
        <w:t xml:space="preserve"> Implementation assumptions for OpenCL profiling on MIC</w:t>
      </w:r>
      <w:bookmarkEnd w:id="2435"/>
    </w:p>
    <w:p w:rsidR="00B47063" w:rsidRDefault="00B47063" w:rsidP="009A2F45">
      <w:pPr>
        <w:pStyle w:val="ListParagraph"/>
        <w:numPr>
          <w:ilvl w:val="0"/>
          <w:numId w:val="24"/>
        </w:numPr>
      </w:pPr>
      <w:r>
        <w:t xml:space="preserve">Time measurements on the host will be performed using the same mechanism as OpenCL Runtime and will prefer High Performance Timer (HPET) is possible. </w:t>
      </w:r>
    </w:p>
    <w:p w:rsidR="00B47063" w:rsidRDefault="00B47063" w:rsidP="009A2F45">
      <w:pPr>
        <w:pStyle w:val="ListParagraph"/>
        <w:numPr>
          <w:ilvl w:val="0"/>
          <w:numId w:val="24"/>
        </w:numPr>
      </w:pPr>
      <w:r>
        <w:t xml:space="preserve">Time measurements on MIC device will be performed by use of </w:t>
      </w:r>
      <w:r w:rsidRPr="00223250">
        <w:rPr>
          <w:i/>
          <w:iCs/>
        </w:rPr>
        <w:t>RDTSC</w:t>
      </w:r>
      <w:r>
        <w:t xml:space="preserve"> instruction in 3 points:</w:t>
      </w:r>
    </w:p>
    <w:p w:rsidR="00B47063" w:rsidRDefault="00B47063" w:rsidP="009A2F45">
      <w:pPr>
        <w:pStyle w:val="ListParagraph"/>
        <w:numPr>
          <w:ilvl w:val="1"/>
          <w:numId w:val="24"/>
        </w:numPr>
      </w:pPr>
      <w:r>
        <w:t>Immediately as appropriate COI Run Function starts execution on MIC (</w:t>
      </w:r>
      <w:r w:rsidRPr="00226455">
        <w:rPr>
          <w:i/>
          <w:iCs/>
        </w:rPr>
        <w:t>Tbase</w:t>
      </w:r>
      <w:r w:rsidR="00223250">
        <w:rPr>
          <w:i/>
          <w:iCs/>
        </w:rPr>
        <w:t>_</w:t>
      </w:r>
      <w:r w:rsidRPr="00226455">
        <w:rPr>
          <w:i/>
          <w:iCs/>
        </w:rPr>
        <w:t>device</w:t>
      </w:r>
      <w:r>
        <w:t>)</w:t>
      </w:r>
    </w:p>
    <w:p w:rsidR="00B47063" w:rsidRDefault="00B47063" w:rsidP="009A2F45">
      <w:pPr>
        <w:pStyle w:val="ListParagraph"/>
        <w:numPr>
          <w:ilvl w:val="1"/>
          <w:numId w:val="24"/>
        </w:numPr>
      </w:pPr>
      <w:r>
        <w:t>Immediately as TBB Task/TaskSet starts execution (</w:t>
      </w:r>
      <w:r w:rsidRPr="00226455">
        <w:rPr>
          <w:i/>
          <w:iCs/>
        </w:rPr>
        <w:t>Tstart</w:t>
      </w:r>
      <w:r w:rsidR="00223250">
        <w:rPr>
          <w:i/>
          <w:iCs/>
        </w:rPr>
        <w:t>_</w:t>
      </w:r>
      <w:r w:rsidRPr="00226455">
        <w:rPr>
          <w:i/>
          <w:iCs/>
        </w:rPr>
        <w:t>device</w:t>
      </w:r>
      <w:r>
        <w:t>)</w:t>
      </w:r>
    </w:p>
    <w:p w:rsidR="00B47063" w:rsidRDefault="00B47063" w:rsidP="009A2F45">
      <w:pPr>
        <w:pStyle w:val="ListParagraph"/>
        <w:numPr>
          <w:ilvl w:val="1"/>
          <w:numId w:val="24"/>
        </w:numPr>
      </w:pPr>
      <w:r>
        <w:t xml:space="preserve">Immediately before TBB Task/TaskSet finishes execution </w:t>
      </w:r>
      <w:r w:rsidRPr="00226455">
        <w:t>(</w:t>
      </w:r>
      <w:r w:rsidRPr="00226455">
        <w:rPr>
          <w:i/>
          <w:iCs/>
        </w:rPr>
        <w:t>Tend</w:t>
      </w:r>
      <w:r w:rsidR="00223250">
        <w:rPr>
          <w:i/>
          <w:iCs/>
        </w:rPr>
        <w:t>_</w:t>
      </w:r>
      <w:r w:rsidRPr="00226455">
        <w:rPr>
          <w:i/>
          <w:iCs/>
        </w:rPr>
        <w:t>device</w:t>
      </w:r>
      <w:r>
        <w:t>)</w:t>
      </w:r>
    </w:p>
    <w:p w:rsidR="0061561B" w:rsidRDefault="0061561B" w:rsidP="009A2F45">
      <w:pPr>
        <w:pStyle w:val="ListParagraph"/>
        <w:numPr>
          <w:ilvl w:val="0"/>
          <w:numId w:val="24"/>
        </w:numPr>
      </w:pPr>
      <w:r>
        <w:t xml:space="preserve">MIC Device Agent will take 2 additional </w:t>
      </w:r>
      <w:r w:rsidR="00226455">
        <w:t>time measurements on the host:</w:t>
      </w:r>
    </w:p>
    <w:p w:rsidR="00226455" w:rsidRDefault="00226455" w:rsidP="009A2F45">
      <w:pPr>
        <w:pStyle w:val="ListParagraph"/>
        <w:numPr>
          <w:ilvl w:val="1"/>
          <w:numId w:val="24"/>
        </w:numPr>
      </w:pPr>
      <w:r>
        <w:t>Time when execution type command was queued into the COI Pipelined and flashed or when asynchronous buffer op type command was issued (</w:t>
      </w:r>
      <w:r w:rsidRPr="00226455">
        <w:rPr>
          <w:i/>
          <w:iCs/>
        </w:rPr>
        <w:t>Tsend</w:t>
      </w:r>
      <w:r>
        <w:t>)</w:t>
      </w:r>
    </w:p>
    <w:p w:rsidR="00226455" w:rsidRDefault="00226455" w:rsidP="009A2F45">
      <w:pPr>
        <w:pStyle w:val="ListParagraph"/>
        <w:numPr>
          <w:ilvl w:val="1"/>
          <w:numId w:val="24"/>
        </w:numPr>
      </w:pPr>
      <w:r>
        <w:t xml:space="preserve">Time when </w:t>
      </w:r>
      <w:r w:rsidR="00C05941">
        <w:t>Notification Port receives COI Barrier notification about command completion (</w:t>
      </w:r>
      <w:r w:rsidR="00C05941" w:rsidRPr="00C05941">
        <w:rPr>
          <w:i/>
          <w:iCs/>
        </w:rPr>
        <w:t>Tbarrier</w:t>
      </w:r>
      <w:r w:rsidR="00C05941">
        <w:t xml:space="preserve">) </w:t>
      </w:r>
    </w:p>
    <w:p w:rsidR="007910AE" w:rsidRDefault="007910AE" w:rsidP="00700A17">
      <w:pPr>
        <w:keepNext/>
      </w:pPr>
      <w:r>
        <w:t>Formulas for converting device measurements to the host time:</w:t>
      </w:r>
    </w:p>
    <w:p w:rsidR="0061561B" w:rsidRDefault="007332B2" w:rsidP="00152F64">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end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barrier</m:t>
              </m:r>
            </m:sub>
          </m:sSub>
          <m:r>
            <w:rPr>
              <w:rFonts w:ascii="Cambria Math" w:hAnsi="Cambria Math"/>
            </w:rPr>
            <m:t xml:space="preserve">- </m:t>
          </m:r>
          <m:r>
            <m:rPr>
              <m:sty m:val="p"/>
            </m:rPr>
            <w:rPr>
              <w:rFonts w:ascii="Cambria Math" w:hAnsi="Cambria Math"/>
            </w:rPr>
            <w:sym w:font="Symbol" w:char="F044"/>
          </m:r>
        </m:oMath>
      </m:oMathPara>
    </w:p>
    <w:p w:rsidR="00C05941" w:rsidRDefault="007332B2" w:rsidP="00223250">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base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barrier</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end_device</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base_device</m:t>
                  </m:r>
                </m:sub>
              </m:sSub>
            </m:e>
          </m:d>
          <m:r>
            <w:rPr>
              <w:rFonts w:ascii="Cambria Math" w:hAnsi="Cambria Math"/>
            </w:rPr>
            <m:t>*deviceFrequency</m:t>
          </m:r>
        </m:oMath>
      </m:oMathPara>
    </w:p>
    <w:p w:rsidR="00223250" w:rsidRDefault="007332B2" w:rsidP="00223250">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barrier</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end_device</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start_device</m:t>
                  </m:r>
                </m:sub>
              </m:sSub>
            </m:e>
          </m:d>
          <m:r>
            <w:rPr>
              <w:rFonts w:ascii="Cambria Math" w:hAnsi="Cambria Math"/>
            </w:rPr>
            <m:t>*deviceFrequency</m:t>
          </m:r>
        </m:oMath>
      </m:oMathPara>
    </w:p>
    <w:p w:rsidR="00223250" w:rsidRDefault="00152F64" w:rsidP="00700A17">
      <w:pPr>
        <w:keepNext/>
      </w:pPr>
      <w:r>
        <w:sym w:font="Symbol" w:char="F044"/>
      </w:r>
      <w:r>
        <w:t xml:space="preserve"> is a time required for COI to transfer end signal from the MIC device </w:t>
      </w:r>
      <w:r w:rsidR="00700A17">
        <w:t xml:space="preserve">to the host up until it is received by Notification Port. This time can be measured by sending empty COI Run Function without parameters through the empty COI Pipeline and immediate pipeline flash. For this workload </w:t>
      </w:r>
    </w:p>
    <w:p w:rsidR="00700A17" w:rsidRPr="00C05941" w:rsidRDefault="00700A17" w:rsidP="00700A17">
      <w:pPr>
        <w:keepNext/>
        <w:ind w:left="1440"/>
      </w:pPr>
      <m:oMathPara>
        <m:oMathParaPr>
          <m:jc m:val="left"/>
        </m:oMathParaPr>
        <m:oMath>
          <m:r>
            <w:rPr>
              <w:rFonts w:ascii="Cambria Math" w:hAnsi="Cambria Math"/>
            </w:rPr>
            <m:t xml:space="preserve">δ=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barrier</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send</m:t>
                  </m:r>
                </m:sub>
              </m:sSub>
            </m:num>
            <m:den>
              <m:r>
                <w:rPr>
                  <w:rFonts w:ascii="Cambria Math" w:hAnsi="Cambria Math"/>
                </w:rPr>
                <m:t>2</m:t>
              </m:r>
            </m:den>
          </m:f>
        </m:oMath>
      </m:oMathPara>
    </w:p>
    <w:p w:rsidR="00011E4C" w:rsidRDefault="00011E4C" w:rsidP="00172F16">
      <w:pPr>
        <w:ind w:left="1440"/>
      </w:pPr>
      <m:oMath>
        <m:r>
          <w:rPr>
            <w:rFonts w:ascii="Cambria Math" w:hAnsi="Cambria Math"/>
            <w:i/>
            <w:sz w:val="24"/>
            <w:szCs w:val="24"/>
          </w:rPr>
          <w:sym w:font="Symbol" w:char="F044"/>
        </m:r>
        <m:r>
          <w:rPr>
            <w:rFonts w:ascii="Cambria Math" w:hAnsi="Cambria Math"/>
            <w:sz w:val="24"/>
            <w:szCs w:val="24"/>
          </w:rPr>
          <m:t>=</m:t>
        </m:r>
        <m:f>
          <m:fPr>
            <m:ctrlPr>
              <w:rPr>
                <w:rFonts w:ascii="Cambria Math" w:hAnsi="Cambria Math"/>
                <w:i/>
                <w:sz w:val="24"/>
                <w:szCs w:val="24"/>
              </w:rPr>
            </m:ctrlPr>
          </m:fPr>
          <m:num>
            <m:nary>
              <m:naryPr>
                <m:chr m:val="∑"/>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n</m:t>
                </m:r>
              </m:sup>
              <m:e>
                <m:r>
                  <w:rPr>
                    <w:rFonts w:ascii="Cambria Math" w:hAnsi="Cambria Math"/>
                    <w:sz w:val="24"/>
                    <w:szCs w:val="24"/>
                  </w:rPr>
                  <m:t>δ</m:t>
                </m:r>
              </m:e>
            </m:nary>
          </m:num>
          <m:den>
            <m:r>
              <w:rPr>
                <w:rFonts w:ascii="Cambria Math" w:hAnsi="Cambria Math"/>
                <w:sz w:val="24"/>
                <w:szCs w:val="24"/>
              </w:rPr>
              <m:t>n</m:t>
            </m:r>
          </m:den>
        </m:f>
      </m:oMath>
      <w:r>
        <w:t xml:space="preserve"> </w:t>
      </w:r>
      <w:r w:rsidR="00AC42FE">
        <w:t xml:space="preserve"> where </w:t>
      </w:r>
      <m:oMath>
        <m:r>
          <w:rPr>
            <w:rFonts w:ascii="Cambria Math" w:hAnsi="Cambria Math"/>
          </w:rPr>
          <m:t>n</m:t>
        </m:r>
      </m:oMath>
      <w:r>
        <w:t xml:space="preserve"> is a number of</w:t>
      </w:r>
      <w:r w:rsidR="007E70D5">
        <w:t xml:space="preserve"> taken</w:t>
      </w:r>
      <w:r>
        <w:t xml:space="preserve"> </w:t>
      </w:r>
      <m:oMath>
        <m:r>
          <w:rPr>
            <w:rFonts w:ascii="Cambria Math" w:hAnsi="Cambria Math"/>
          </w:rPr>
          <m:t>δ</m:t>
        </m:r>
      </m:oMath>
      <w:r>
        <w:t xml:space="preserve"> </w:t>
      </w:r>
      <w:r w:rsidR="00AC42FE">
        <w:t>measuments</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3B47BF" w:rsidTr="000C6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3B47BF" w:rsidRDefault="003B47BF" w:rsidP="000C61AC">
            <w:pPr>
              <w:pStyle w:val="TableNormal0"/>
              <w:jc w:val="center"/>
            </w:pPr>
            <w:r>
              <w:t>Component</w:t>
            </w:r>
          </w:p>
        </w:tc>
        <w:tc>
          <w:tcPr>
            <w:tcW w:w="3432" w:type="dxa"/>
            <w:tcBorders>
              <w:top w:val="none" w:sz="0" w:space="0" w:color="auto"/>
              <w:left w:val="none" w:sz="0" w:space="0" w:color="auto"/>
              <w:bottom w:val="none" w:sz="0" w:space="0" w:color="auto"/>
              <w:right w:val="none" w:sz="0" w:space="0" w:color="auto"/>
            </w:tcBorders>
          </w:tcPr>
          <w:p w:rsidR="003B47BF" w:rsidRDefault="003B47BF" w:rsidP="000C61AC">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3432" w:type="dxa"/>
            <w:tcBorders>
              <w:top w:val="none" w:sz="0" w:space="0" w:color="auto"/>
              <w:left w:val="none" w:sz="0" w:space="0" w:color="auto"/>
              <w:bottom w:val="none" w:sz="0" w:space="0" w:color="auto"/>
              <w:right w:val="none" w:sz="0" w:space="0" w:color="auto"/>
            </w:tcBorders>
          </w:tcPr>
          <w:p w:rsidR="003B47BF" w:rsidRDefault="003B47BF" w:rsidP="000C61AC">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3B47BF" w:rsidTr="000C6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3B47BF" w:rsidRDefault="003B47BF" w:rsidP="000C61AC">
            <w:pPr>
              <w:pStyle w:val="TableNormal0"/>
            </w:pPr>
            <w:r>
              <w:t>OpenCL Runtime</w:t>
            </w:r>
          </w:p>
        </w:tc>
        <w:tc>
          <w:tcPr>
            <w:tcW w:w="3432" w:type="dxa"/>
            <w:tcBorders>
              <w:left w:val="none" w:sz="0" w:space="0" w:color="auto"/>
              <w:right w:val="none" w:sz="0" w:space="0" w:color="auto"/>
            </w:tcBorders>
          </w:tcPr>
          <w:p w:rsidR="003B47BF" w:rsidRDefault="003B47BF" w:rsidP="003B47BF">
            <w:pPr>
              <w:pStyle w:val="TableNormal0"/>
              <w:cnfStyle w:val="000000100000" w:firstRow="0" w:lastRow="0" w:firstColumn="0" w:lastColumn="0" w:oddVBand="0" w:evenVBand="0" w:oddHBand="1" w:evenHBand="0" w:firstRowFirstColumn="0" w:firstRowLastColumn="0" w:lastRowFirstColumn="0" w:lastRowLastColumn="0"/>
            </w:pPr>
            <w:r>
              <w:t xml:space="preserve">Provide required API for Device Agent to consume performance counters gathered on device </w:t>
            </w:r>
          </w:p>
        </w:tc>
        <w:tc>
          <w:tcPr>
            <w:tcW w:w="3432" w:type="dxa"/>
            <w:tcBorders>
              <w:left w:val="none" w:sz="0" w:space="0" w:color="auto"/>
            </w:tcBorders>
          </w:tcPr>
          <w:p w:rsidR="003B47BF" w:rsidRDefault="003B47BF" w:rsidP="003B47BF">
            <w:pPr>
              <w:pStyle w:val="TableNormal0"/>
              <w:keepNext/>
              <w:cnfStyle w:val="000000100000" w:firstRow="0" w:lastRow="0" w:firstColumn="0" w:lastColumn="0" w:oddVBand="0" w:evenVBand="0" w:oddHBand="1" w:evenHBand="0" w:firstRowFirstColumn="0" w:firstRowLastColumn="0" w:lastRowFirstColumn="0" w:lastRowLastColumn="0"/>
            </w:pPr>
            <w:r>
              <w:t>This API should be used by OpenCL Runtime as part of command completed notification.</w:t>
            </w:r>
          </w:p>
        </w:tc>
      </w:tr>
    </w:tbl>
    <w:p w:rsidR="003B47BF" w:rsidRDefault="003B47BF" w:rsidP="00CB0AEC">
      <w:pPr>
        <w:pStyle w:val="Caption"/>
      </w:pPr>
      <w:r>
        <w:t xml:space="preserve">Table </w:t>
      </w:r>
      <w:ins w:id="2441" w:author="Dmitry Kaptsenel" w:date="2011-06-13T12:57:00Z">
        <w:r w:rsidR="00B9771C">
          <w:fldChar w:fldCharType="begin"/>
        </w:r>
        <w:r w:rsidR="00B9771C">
          <w:instrText xml:space="preserve"> STYLEREF 1 \s </w:instrText>
        </w:r>
      </w:ins>
      <w:r w:rsidR="00B9771C">
        <w:fldChar w:fldCharType="separate"/>
      </w:r>
      <w:r w:rsidR="006F596B">
        <w:rPr>
          <w:rFonts w:hint="eastAsia"/>
          <w:noProof/>
          <w:cs/>
        </w:rPr>
        <w:t>‎</w:t>
      </w:r>
      <w:r w:rsidR="006F596B">
        <w:rPr>
          <w:noProof/>
        </w:rPr>
        <w:t>4</w:t>
      </w:r>
      <w:ins w:id="2442" w:author="Dmitry Kaptsenel" w:date="2011-06-13T12:57:00Z">
        <w:r w:rsidR="00B9771C">
          <w:fldChar w:fldCharType="end"/>
        </w:r>
        <w:r w:rsidR="00B9771C">
          <w:t>.</w:t>
        </w:r>
        <w:r w:rsidR="00B9771C">
          <w:fldChar w:fldCharType="begin"/>
        </w:r>
        <w:r w:rsidR="00B9771C">
          <w:instrText xml:space="preserve"> SEQ Table \* ARABIC \s 1 </w:instrText>
        </w:r>
      </w:ins>
      <w:r w:rsidR="00B9771C">
        <w:fldChar w:fldCharType="separate"/>
      </w:r>
      <w:ins w:id="2443" w:author="Dmitry Kaptsenel" w:date="2011-07-11T17:10:00Z">
        <w:r w:rsidR="006F596B">
          <w:rPr>
            <w:noProof/>
          </w:rPr>
          <w:t>11</w:t>
        </w:r>
      </w:ins>
      <w:ins w:id="2444" w:author="Dmitry Kaptsenel" w:date="2011-06-13T12:57:00Z">
        <w:r w:rsidR="00B9771C">
          <w:fldChar w:fldCharType="end"/>
        </w:r>
      </w:ins>
      <w:del w:id="2445" w:author="Dmitry Kaptsenel" w:date="2011-06-01T09:28:00Z">
        <w:r w:rsidR="008D1136" w:rsidDel="00353C8A">
          <w:fldChar w:fldCharType="begin"/>
        </w:r>
        <w:r w:rsidR="00B3629F" w:rsidDel="00353C8A">
          <w:delInstrText xml:space="preserve"> STYLEREF 1 \s </w:delInstrText>
        </w:r>
        <w:r w:rsidR="008D1136" w:rsidDel="00353C8A">
          <w:fldChar w:fldCharType="separate"/>
        </w:r>
        <w:r w:rsidR="00B86E38" w:rsidDel="00353C8A">
          <w:rPr>
            <w:rFonts w:hint="eastAsia"/>
            <w:noProof/>
            <w:cs/>
          </w:rPr>
          <w:delText>‎</w:delText>
        </w:r>
        <w:r w:rsidR="00B86E38" w:rsidDel="00353C8A">
          <w:rPr>
            <w:noProof/>
          </w:rPr>
          <w:delText>4</w:delText>
        </w:r>
        <w:r w:rsidR="008D1136" w:rsidDel="00353C8A">
          <w:fldChar w:fldCharType="end"/>
        </w:r>
        <w:r w:rsidDel="00353C8A">
          <w:delText>.</w:delText>
        </w:r>
        <w:r w:rsidR="008D1136" w:rsidDel="00353C8A">
          <w:fldChar w:fldCharType="begin"/>
        </w:r>
        <w:r w:rsidDel="00353C8A">
          <w:delInstrText xml:space="preserve"> SEQ Table \* ARABIC \s 1 </w:delInstrText>
        </w:r>
        <w:r w:rsidR="008D1136" w:rsidDel="00353C8A">
          <w:fldChar w:fldCharType="separate"/>
        </w:r>
        <w:r w:rsidR="00B86E38" w:rsidDel="00353C8A">
          <w:rPr>
            <w:noProof/>
          </w:rPr>
          <w:delText>9</w:delText>
        </w:r>
        <w:r w:rsidR="008D1136" w:rsidDel="00353C8A">
          <w:fldChar w:fldCharType="end"/>
        </w:r>
      </w:del>
      <w:r>
        <w:rPr>
          <w:noProof/>
        </w:rPr>
        <w:t xml:space="preserve"> </w:t>
      </w:r>
      <w:r w:rsidR="00CB0AEC">
        <w:rPr>
          <w:noProof/>
          <w:highlight w:val="yellow"/>
          <w:u w:val="single"/>
        </w:rPr>
        <w:t>REQUIREMENT4</w:t>
      </w:r>
      <w:r w:rsidR="00FD74E5" w:rsidRPr="00FD74E5">
        <w:rPr>
          <w:b w:val="0"/>
          <w:bCs w:val="0"/>
          <w:noProof/>
          <w:highlight w:val="yellow"/>
          <w:u w:val="single"/>
        </w:rPr>
        <w:t>:</w:t>
      </w:r>
      <w:r w:rsidR="00FD74E5">
        <w:rPr>
          <w:noProof/>
        </w:rPr>
        <w:t xml:space="preserve"> </w:t>
      </w:r>
      <w:bookmarkStart w:id="2446" w:name="REQUIREMENT4"/>
      <w:r w:rsidRPr="00FD74E5">
        <w:rPr>
          <w:i/>
          <w:iCs/>
          <w:noProof/>
        </w:rPr>
        <w:t>Requirements from Runtime for Performance Counters support on MIC</w:t>
      </w:r>
      <w:bookmarkEnd w:id="2446"/>
    </w:p>
    <w:p w:rsidR="009C7A94" w:rsidRDefault="009C7A94">
      <w:pPr>
        <w:pStyle w:val="Heading2"/>
        <w:pageBreakBefore/>
      </w:pPr>
      <w:bookmarkStart w:id="2447" w:name="_Ref298081937"/>
      <w:bookmarkStart w:id="2448" w:name="_Toc298167632"/>
      <w:r>
        <w:lastRenderedPageBreak/>
        <w:t xml:space="preserve">Interface with MIC </w:t>
      </w:r>
      <w:ins w:id="2449" w:author="Dmitry Kaptsenel" w:date="2011-07-10T16:56:00Z">
        <w:r w:rsidR="00B946B0">
          <w:t xml:space="preserve">Device </w:t>
        </w:r>
      </w:ins>
      <w:r>
        <w:t>Backend</w:t>
      </w:r>
      <w:bookmarkEnd w:id="2447"/>
      <w:bookmarkEnd w:id="2448"/>
      <w:del w:id="2450" w:author="Dmitry Kaptsenel" w:date="2011-07-10T16:18:00Z">
        <w:r w:rsidDel="00057F19">
          <w:delText xml:space="preserve"> </w:delText>
        </w:r>
        <w:r w:rsidR="009773FE" w:rsidDel="00057F19">
          <w:delText>Compiler</w:delText>
        </w:r>
      </w:del>
    </w:p>
    <w:p w:rsidR="00DD3178" w:rsidRDefault="009773FE" w:rsidP="00DD3178">
      <w:r>
        <w:t xml:space="preserve">MIC </w:t>
      </w:r>
      <w:ins w:id="2451" w:author="Dmitry Kaptsenel" w:date="2011-07-10T16:56:00Z">
        <w:r w:rsidR="00B946B0">
          <w:t xml:space="preserve">Device </w:t>
        </w:r>
      </w:ins>
      <w:r>
        <w:t>Backend component is going to be split into 2 parts:</w:t>
      </w:r>
    </w:p>
    <w:p w:rsidR="009773FE" w:rsidRDefault="009773FE">
      <w:pPr>
        <w:pStyle w:val="IndentedNote"/>
        <w:numPr>
          <w:ilvl w:val="0"/>
          <w:numId w:val="37"/>
        </w:numPr>
      </w:pPr>
      <w:r>
        <w:t xml:space="preserve">Host Part – </w:t>
      </w:r>
      <w:r w:rsidRPr="009773FE">
        <w:rPr>
          <w:b/>
          <w:bCs/>
          <w:i/>
          <w:iCs/>
        </w:rPr>
        <w:t xml:space="preserve">The MIC </w:t>
      </w:r>
      <w:ins w:id="2452" w:author="Dmitry Kaptsenel" w:date="2011-07-10T16:56:00Z">
        <w:r w:rsidR="00B946B0" w:rsidRPr="00B946B0">
          <w:rPr>
            <w:b/>
            <w:bCs/>
            <w:i/>
            <w:iCs/>
          </w:rPr>
          <w:t xml:space="preserve">Device </w:t>
        </w:r>
      </w:ins>
      <w:r w:rsidRPr="009773FE">
        <w:rPr>
          <w:b/>
          <w:bCs/>
          <w:i/>
          <w:iCs/>
        </w:rPr>
        <w:t>Backend</w:t>
      </w:r>
      <w:del w:id="2453" w:author="Dmitry Kaptsenel" w:date="2011-07-10T16:18:00Z">
        <w:r w:rsidRPr="009773FE" w:rsidDel="00057F19">
          <w:rPr>
            <w:b/>
            <w:bCs/>
            <w:i/>
            <w:iCs/>
          </w:rPr>
          <w:delText xml:space="preserve"> Compiler</w:delText>
        </w:r>
      </w:del>
      <w:r>
        <w:t xml:space="preserve">. The responsibility of the MIC </w:t>
      </w:r>
      <w:ins w:id="2454" w:author="Dmitry Kaptsenel" w:date="2011-07-10T16:56:00Z">
        <w:r w:rsidR="00B946B0">
          <w:t xml:space="preserve">Device </w:t>
        </w:r>
      </w:ins>
      <w:r>
        <w:t xml:space="preserve">Backend </w:t>
      </w:r>
      <w:del w:id="2455" w:author="Dmitry Kaptsenel" w:date="2011-07-10T16:18:00Z">
        <w:r w:rsidDel="00057F19">
          <w:delText xml:space="preserve">Compiler </w:delText>
        </w:r>
      </w:del>
      <w:r>
        <w:t xml:space="preserve">host part is </w:t>
      </w:r>
    </w:p>
    <w:p w:rsidR="009773FE" w:rsidRDefault="009773FE" w:rsidP="009A2F45">
      <w:pPr>
        <w:pStyle w:val="IndentedNote"/>
        <w:numPr>
          <w:ilvl w:val="1"/>
          <w:numId w:val="37"/>
        </w:numPr>
      </w:pPr>
      <w:r>
        <w:t xml:space="preserve">OpenCL C program compilation starting from LLVM intermediate representation generated by CLANG to the KN* code. </w:t>
      </w:r>
    </w:p>
    <w:p w:rsidR="009773FE" w:rsidRDefault="0073644A" w:rsidP="009A2F45">
      <w:pPr>
        <w:pStyle w:val="IndentedNote"/>
        <w:numPr>
          <w:ilvl w:val="1"/>
          <w:numId w:val="37"/>
        </w:numPr>
      </w:pPr>
      <w:r>
        <w:t>OpenCL C Kernel metadata generati</w:t>
      </w:r>
      <w:r w:rsidR="005E46AE">
        <w:t>on, ex. printf() and barriers usage.</w:t>
      </w:r>
    </w:p>
    <w:p w:rsidR="00DE0191" w:rsidRDefault="0073644A">
      <w:pPr>
        <w:pStyle w:val="IndentedNote"/>
        <w:numPr>
          <w:ilvl w:val="1"/>
          <w:numId w:val="37"/>
        </w:numPr>
      </w:pPr>
      <w:r>
        <w:t xml:space="preserve">Serializing/marshaling compiled </w:t>
      </w:r>
      <w:r w:rsidR="0078682B">
        <w:t xml:space="preserve">OpenCL programs </w:t>
      </w:r>
      <w:r>
        <w:t>to provided buffer to be transferred to the device for execution</w:t>
      </w:r>
    </w:p>
    <w:p w:rsidR="005E46AE" w:rsidRDefault="005E46AE" w:rsidP="009A2F45">
      <w:pPr>
        <w:pStyle w:val="IndentedNote"/>
        <w:numPr>
          <w:ilvl w:val="1"/>
          <w:numId w:val="37"/>
        </w:numPr>
      </w:pPr>
      <w:r>
        <w:t>Provide unique IDs for each compiled kernel</w:t>
      </w:r>
      <w:r w:rsidR="001C566F">
        <w:t xml:space="preserve"> and program</w:t>
      </w:r>
      <w:r>
        <w:t xml:space="preserve"> version to ease kernels</w:t>
      </w:r>
      <w:r w:rsidR="001C566F">
        <w:t>/programs</w:t>
      </w:r>
      <w:r>
        <w:t xml:space="preserve"> caching support.</w:t>
      </w:r>
    </w:p>
    <w:p w:rsidR="0073644A" w:rsidRDefault="0073644A" w:rsidP="00B946B0">
      <w:pPr>
        <w:pStyle w:val="IndentedNote"/>
        <w:numPr>
          <w:ilvl w:val="0"/>
          <w:numId w:val="37"/>
        </w:numPr>
      </w:pPr>
      <w:r>
        <w:t xml:space="preserve">Device Part – </w:t>
      </w:r>
      <w:r w:rsidRPr="0073644A">
        <w:rPr>
          <w:b/>
          <w:bCs/>
          <w:i/>
          <w:iCs/>
        </w:rPr>
        <w:t xml:space="preserve">MIC </w:t>
      </w:r>
      <w:ins w:id="2456" w:author="Dmitry Kaptsenel" w:date="2011-07-10T16:56:00Z">
        <w:r w:rsidR="00B946B0" w:rsidRPr="00B946B0">
          <w:rPr>
            <w:b/>
            <w:bCs/>
            <w:i/>
            <w:iCs/>
          </w:rPr>
          <w:t xml:space="preserve">Device </w:t>
        </w:r>
      </w:ins>
      <w:r w:rsidRPr="0073644A">
        <w:rPr>
          <w:b/>
          <w:bCs/>
          <w:i/>
          <w:iCs/>
        </w:rPr>
        <w:t>Backend Executer</w:t>
      </w:r>
      <w:r>
        <w:t xml:space="preserve">. The responsibility of the MIC </w:t>
      </w:r>
      <w:ins w:id="2457" w:author="Dmitry Kaptsenel" w:date="2011-07-10T16:57:00Z">
        <w:r w:rsidR="00B946B0">
          <w:t xml:space="preserve">Device </w:t>
        </w:r>
      </w:ins>
      <w:r>
        <w:t xml:space="preserve">Backend Executer is </w:t>
      </w:r>
    </w:p>
    <w:p w:rsidR="00DE0191" w:rsidRDefault="0073644A">
      <w:pPr>
        <w:pStyle w:val="IndentedNote"/>
        <w:numPr>
          <w:ilvl w:val="1"/>
          <w:numId w:val="37"/>
        </w:numPr>
      </w:pPr>
      <w:r>
        <w:t xml:space="preserve">Restore/unmarshal serialized </w:t>
      </w:r>
      <w:r w:rsidR="00BB175F">
        <w:t xml:space="preserve">OpenCL program </w:t>
      </w:r>
      <w:r>
        <w:t xml:space="preserve">representation to the executable format. The restore should be done </w:t>
      </w:r>
      <w:r w:rsidRPr="005E46AE">
        <w:rPr>
          <w:i/>
          <w:iCs/>
        </w:rPr>
        <w:t>into the given executable memory chunk</w:t>
      </w:r>
      <w:r w:rsidR="005E46AE">
        <w:t xml:space="preserve"> to avoid excessive use of TLB shoot down process by </w:t>
      </w:r>
      <w:r w:rsidR="005E46AE">
        <w:rPr>
          <w:rFonts w:cstheme="minorHAnsi"/>
        </w:rPr>
        <w:t>µ</w:t>
      </w:r>
      <w:r w:rsidR="005E46AE">
        <w:t>OS.</w:t>
      </w:r>
    </w:p>
    <w:p w:rsidR="00475065" w:rsidRDefault="005E46AE">
      <w:pPr>
        <w:pStyle w:val="IndentedNote"/>
        <w:numPr>
          <w:ilvl w:val="1"/>
          <w:numId w:val="37"/>
        </w:numPr>
      </w:pPr>
      <w:r>
        <w:t xml:space="preserve">Allow kernel arguments </w:t>
      </w:r>
      <w:r w:rsidR="0095712E">
        <w:t>binding</w:t>
      </w:r>
      <w:r>
        <w:t>.</w:t>
      </w:r>
    </w:p>
    <w:p w:rsidR="0073644A" w:rsidRDefault="005E46AE" w:rsidP="009A2F45">
      <w:pPr>
        <w:pStyle w:val="IndentedNote"/>
        <w:numPr>
          <w:ilvl w:val="1"/>
          <w:numId w:val="37"/>
        </w:numPr>
      </w:pPr>
      <w:r>
        <w:t>Support for kernels execution.</w:t>
      </w:r>
    </w:p>
    <w:p w:rsidR="000E7F34" w:rsidRDefault="00243C6E" w:rsidP="00243C6E">
      <w:pPr>
        <w:pStyle w:val="Heading3"/>
      </w:pPr>
      <w:bookmarkStart w:id="2458" w:name="_Toc292282767"/>
      <w:bookmarkStart w:id="2459" w:name="_Toc292282857"/>
      <w:bookmarkStart w:id="2460" w:name="_Toc292287704"/>
      <w:bookmarkStart w:id="2461" w:name="_Toc292282768"/>
      <w:bookmarkStart w:id="2462" w:name="_Toc292282858"/>
      <w:bookmarkStart w:id="2463" w:name="_Toc292287705"/>
      <w:bookmarkStart w:id="2464" w:name="_Toc292282769"/>
      <w:bookmarkStart w:id="2465" w:name="_Toc292282859"/>
      <w:bookmarkStart w:id="2466" w:name="_Toc292287706"/>
      <w:bookmarkStart w:id="2467" w:name="_Toc292282770"/>
      <w:bookmarkStart w:id="2468" w:name="_Toc292282860"/>
      <w:bookmarkStart w:id="2469" w:name="_Toc292287707"/>
      <w:bookmarkStart w:id="2470" w:name="_Toc292282771"/>
      <w:bookmarkStart w:id="2471" w:name="_Toc292282861"/>
      <w:bookmarkStart w:id="2472" w:name="_Toc292287708"/>
      <w:bookmarkStart w:id="2473" w:name="_Toc292282772"/>
      <w:bookmarkStart w:id="2474" w:name="_Toc292282862"/>
      <w:bookmarkStart w:id="2475" w:name="_Toc292287709"/>
      <w:bookmarkStart w:id="2476" w:name="_Toc298167633"/>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r>
        <w:t xml:space="preserve">MIC </w:t>
      </w:r>
      <w:ins w:id="2477" w:author="Dmitry Kaptsenel" w:date="2011-07-10T16:57:00Z">
        <w:r w:rsidR="00B946B0">
          <w:t xml:space="preserve">Device </w:t>
        </w:r>
      </w:ins>
      <w:r>
        <w:t>Backend Initialization</w:t>
      </w:r>
      <w:bookmarkEnd w:id="2476"/>
    </w:p>
    <w:p w:rsidR="00243C6E" w:rsidRDefault="00243C6E">
      <w:pPr>
        <w:keepNext/>
      </w:pPr>
      <w:r>
        <w:t xml:space="preserve">MIC Device Agent has to load, initialize and connect MIC </w:t>
      </w:r>
      <w:ins w:id="2478" w:author="Dmitry Kaptsenel" w:date="2011-07-10T16:57:00Z">
        <w:r w:rsidR="00B946B0">
          <w:t xml:space="preserve">Device </w:t>
        </w:r>
      </w:ins>
      <w:r>
        <w:t xml:space="preserve">Backend parts. </w:t>
      </w:r>
      <w:r w:rsidR="00613FE7">
        <w:t xml:space="preserve">For more details about MIC </w:t>
      </w:r>
      <w:ins w:id="2479" w:author="Dmitry Kaptsenel" w:date="2011-07-10T16:57:00Z">
        <w:r w:rsidR="00B946B0">
          <w:t xml:space="preserve">Device </w:t>
        </w:r>
      </w:ins>
      <w:r w:rsidR="00613FE7">
        <w:t>Backend functionality refer to the [</w:t>
      </w:r>
      <w:r w:rsidR="00871EC1">
        <w:fldChar w:fldCharType="begin"/>
      </w:r>
      <w:r w:rsidR="00871EC1">
        <w:instrText xml:space="preserve"> HYPERLINK \l "Compiler_SAS" </w:instrText>
      </w:r>
      <w:ins w:id="2480" w:author="Dmitry Kaptsenel" w:date="2011-07-11T17:10:00Z"/>
      <w:r w:rsidR="00871EC1">
        <w:fldChar w:fldCharType="separate"/>
      </w:r>
      <w:r w:rsidR="00613FE7" w:rsidRPr="0010058F">
        <w:rPr>
          <w:rStyle w:val="Hyperlink"/>
          <w:rFonts w:asciiTheme="minorHAnsi" w:hAnsiTheme="minorHAnsi" w:cs="Arial"/>
        </w:rPr>
        <w:t xml:space="preserve">MIC </w:t>
      </w:r>
      <w:ins w:id="2481" w:author="Dmitry Kaptsenel" w:date="2011-07-10T16:57:00Z">
        <w:r w:rsidR="00B946B0" w:rsidRPr="00B946B0">
          <w:rPr>
            <w:rStyle w:val="Hyperlink"/>
            <w:rFonts w:asciiTheme="minorHAnsi" w:hAnsiTheme="minorHAnsi" w:cs="Arial"/>
          </w:rPr>
          <w:t xml:space="preserve">Device </w:t>
        </w:r>
      </w:ins>
      <w:r w:rsidR="00613FE7" w:rsidRPr="0010058F">
        <w:rPr>
          <w:rStyle w:val="Hyperlink"/>
          <w:rFonts w:asciiTheme="minorHAnsi" w:hAnsiTheme="minorHAnsi" w:cs="Arial"/>
        </w:rPr>
        <w:t xml:space="preserve">Backend </w:t>
      </w:r>
      <w:del w:id="2482" w:author="Dmitry Kaptsenel" w:date="2011-07-10T16:18:00Z">
        <w:r w:rsidR="007F2A11" w:rsidRPr="0010058F" w:rsidDel="00057F19">
          <w:rPr>
            <w:rStyle w:val="Hyperlink"/>
            <w:rFonts w:asciiTheme="minorHAnsi" w:hAnsiTheme="minorHAnsi" w:cs="Arial"/>
          </w:rPr>
          <w:delText xml:space="preserve">Compiler </w:delText>
        </w:r>
      </w:del>
      <w:r w:rsidR="00613FE7" w:rsidRPr="0010058F">
        <w:rPr>
          <w:rStyle w:val="Hyperlink"/>
          <w:rFonts w:asciiTheme="minorHAnsi" w:hAnsiTheme="minorHAnsi" w:cs="Arial"/>
        </w:rPr>
        <w:t>Design</w:t>
      </w:r>
      <w:r w:rsidR="00871EC1">
        <w:rPr>
          <w:rStyle w:val="Hyperlink"/>
          <w:rFonts w:asciiTheme="minorHAnsi" w:hAnsiTheme="minorHAnsi" w:cs="Arial"/>
        </w:rPr>
        <w:fldChar w:fldCharType="end"/>
      </w:r>
      <w:r w:rsidR="00613FE7">
        <w:t>] document.</w:t>
      </w:r>
    </w:p>
    <w:p w:rsidR="00835AFE" w:rsidRPr="00835AFE" w:rsidRDefault="00EE1DF1">
      <w:pPr>
        <w:keepNext/>
        <w:rPr>
          <w:b/>
          <w:bCs/>
          <w:i/>
          <w:iCs/>
          <w:u w:val="single"/>
        </w:rPr>
      </w:pPr>
      <w:r>
        <w:rPr>
          <w:b/>
          <w:bCs/>
          <w:i/>
          <w:iCs/>
          <w:highlight w:val="yellow"/>
          <w:u w:val="single"/>
        </w:rPr>
        <w:t>REQUIREMENT8</w:t>
      </w:r>
      <w:r w:rsidR="00835AFE" w:rsidRPr="00835AFE">
        <w:rPr>
          <w:b/>
          <w:bCs/>
          <w:i/>
          <w:iCs/>
          <w:highlight w:val="yellow"/>
          <w:u w:val="single"/>
        </w:rPr>
        <w:t>:</w:t>
      </w:r>
      <w:r w:rsidR="00835AFE" w:rsidRPr="00835AFE">
        <w:rPr>
          <w:i/>
          <w:iCs/>
        </w:rPr>
        <w:t xml:space="preserve"> </w:t>
      </w:r>
      <w:bookmarkStart w:id="2483" w:name="REQUIREMENT8"/>
      <w:r w:rsidR="00835AFE" w:rsidRPr="00835AFE">
        <w:rPr>
          <w:i/>
          <w:iCs/>
        </w:rPr>
        <w:t xml:space="preserve">MIC </w:t>
      </w:r>
      <w:ins w:id="2484" w:author="Dmitry Kaptsenel" w:date="2011-07-10T16:57:00Z">
        <w:r w:rsidR="00B946B0">
          <w:t xml:space="preserve">Device </w:t>
        </w:r>
      </w:ins>
      <w:r w:rsidR="00835AFE" w:rsidRPr="00835AFE">
        <w:rPr>
          <w:i/>
          <w:iCs/>
        </w:rPr>
        <w:t>Backend initialization protocol</w:t>
      </w:r>
      <w:bookmarkEnd w:id="2483"/>
      <w:r w:rsidR="00835AFE" w:rsidRPr="00835AFE">
        <w:rPr>
          <w:i/>
          <w:iCs/>
        </w:rPr>
        <w:t>.</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8"/>
        <w:gridCol w:w="3240"/>
        <w:gridCol w:w="3438"/>
      </w:tblGrid>
      <w:tr w:rsidR="007F2022" w:rsidTr="007F2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43C6E" w:rsidRPr="00823671" w:rsidRDefault="00243C6E" w:rsidP="000A4841">
            <w:pPr>
              <w:pStyle w:val="TableNormal0"/>
              <w:jc w:val="center"/>
            </w:pPr>
            <w:r w:rsidRPr="00823671">
              <w:t>Method</w:t>
            </w:r>
          </w:p>
        </w:tc>
        <w:tc>
          <w:tcPr>
            <w:tcW w:w="3240" w:type="dxa"/>
          </w:tcPr>
          <w:p w:rsidR="00243C6E" w:rsidRPr="00B00310" w:rsidRDefault="00243C6E" w:rsidP="000A4841">
            <w:pPr>
              <w:pStyle w:val="TableNormal0"/>
              <w:jc w:val="center"/>
              <w:cnfStyle w:val="100000000000" w:firstRow="1" w:lastRow="0" w:firstColumn="0" w:lastColumn="0" w:oddVBand="0" w:evenVBand="0" w:oddHBand="0" w:evenHBand="0" w:firstRowFirstColumn="0" w:firstRowLastColumn="0" w:lastRowFirstColumn="0" w:lastRowLastColumn="0"/>
            </w:pPr>
            <w:r w:rsidRPr="00B00310">
              <w:t>Arguments</w:t>
            </w:r>
          </w:p>
        </w:tc>
        <w:tc>
          <w:tcPr>
            <w:tcW w:w="3438" w:type="dxa"/>
          </w:tcPr>
          <w:p w:rsidR="00243C6E" w:rsidRPr="00823671" w:rsidRDefault="00243C6E" w:rsidP="000A4841">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7F2022" w:rsidTr="00A21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top w:val="none" w:sz="0" w:space="0" w:color="auto"/>
              <w:left w:val="none" w:sz="0" w:space="0" w:color="auto"/>
              <w:bottom w:val="none" w:sz="0" w:space="0" w:color="auto"/>
            </w:tcBorders>
          </w:tcPr>
          <w:p w:rsidR="00243C6E" w:rsidRPr="00243C6E" w:rsidRDefault="00955EA8" w:rsidP="000A4841">
            <w:pPr>
              <w:pStyle w:val="TableNormal0"/>
              <w:rPr>
                <w:i/>
                <w:iCs/>
              </w:rPr>
            </w:pPr>
            <w:r w:rsidRPr="00955EA8">
              <w:rPr>
                <w:i/>
                <w:iCs/>
              </w:rPr>
              <w:t>ICLDevBackend</w:t>
            </w:r>
            <w:r w:rsidR="00AB0350" w:rsidRPr="00AB0350">
              <w:rPr>
                <w:i/>
                <w:iCs/>
                <w:u w:val="single"/>
              </w:rPr>
              <w:t>Compilation</w:t>
            </w:r>
            <w:r w:rsidRPr="00955EA8">
              <w:rPr>
                <w:i/>
                <w:iCs/>
              </w:rPr>
              <w:t>ManagerFactory</w:t>
            </w:r>
            <w:r w:rsidR="00243C6E" w:rsidRPr="00243C6E">
              <w:rPr>
                <w:i/>
                <w:iCs/>
              </w:rPr>
              <w:t>::</w:t>
            </w:r>
            <w:r>
              <w:rPr>
                <w:i/>
                <w:iCs/>
              </w:rPr>
              <w:br/>
            </w:r>
            <w:r w:rsidRPr="00955EA8">
              <w:rPr>
                <w:i/>
                <w:iCs/>
              </w:rPr>
              <w:t>CreateCompilationManager</w:t>
            </w:r>
            <w:r w:rsidRPr="00955EA8" w:rsidDel="00955EA8">
              <w:rPr>
                <w:i/>
                <w:iCs/>
              </w:rPr>
              <w:t xml:space="preserve"> </w:t>
            </w:r>
            <w:r w:rsidR="00243C6E" w:rsidRPr="00243C6E">
              <w:rPr>
                <w:i/>
                <w:iCs/>
              </w:rPr>
              <w:t>()</w:t>
            </w:r>
          </w:p>
        </w:tc>
        <w:tc>
          <w:tcPr>
            <w:tcW w:w="3240" w:type="dxa"/>
            <w:tcBorders>
              <w:top w:val="none" w:sz="0" w:space="0" w:color="auto"/>
              <w:bottom w:val="none" w:sz="0" w:space="0" w:color="auto"/>
            </w:tcBorders>
          </w:tcPr>
          <w:p w:rsidR="00243C6E" w:rsidRPr="00243C6E" w:rsidRDefault="009B6705" w:rsidP="00243C6E">
            <w:pPr>
              <w:pStyle w:val="TableNormal0"/>
              <w:cnfStyle w:val="000000100000" w:firstRow="0" w:lastRow="0" w:firstColumn="0" w:lastColumn="0" w:oddVBand="0" w:evenVBand="0" w:oddHBand="1" w:evenHBand="0" w:firstRowFirstColumn="0" w:firstRowLastColumn="0" w:lastRowFirstColumn="0" w:lastRowLastColumn="0"/>
            </w:pPr>
            <w:r>
              <w:t>ICLDevBackendOptions(blob, size),</w:t>
            </w:r>
            <w:r>
              <w:br/>
            </w:r>
            <w:r w:rsidR="00955EA8" w:rsidRPr="00955EA8">
              <w:t>ICLDevBackendCompilationManager</w:t>
            </w:r>
            <w:r w:rsidR="00955EA8">
              <w:t>**</w:t>
            </w:r>
          </w:p>
        </w:tc>
        <w:tc>
          <w:tcPr>
            <w:tcW w:w="3438" w:type="dxa"/>
            <w:tcBorders>
              <w:top w:val="none" w:sz="0" w:space="0" w:color="auto"/>
              <w:bottom w:val="none" w:sz="0" w:space="0" w:color="auto"/>
              <w:right w:val="none" w:sz="0" w:space="0" w:color="auto"/>
            </w:tcBorders>
          </w:tcPr>
          <w:p w:rsidR="00475065" w:rsidRDefault="00024E02">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Change w:id="2485" w:author="Dmitry Kaptsenel" w:date="2011-07-10T16:18:00Z">
                <w:pPr>
                  <w:pStyle w:val="TableNormal0"/>
                  <w:pBdr>
                    <w:bottom w:val="single" w:sz="4" w:space="1" w:color="auto"/>
                  </w:pBdr>
                  <w:ind w:left="2880" w:right="720"/>
                  <w:cnfStyle w:val="000000100000" w:firstRow="0" w:lastRow="0" w:firstColumn="0" w:lastColumn="0" w:oddVBand="0" w:evenVBand="0" w:oddHBand="1" w:evenHBand="0" w:firstRowFirstColumn="0" w:firstRowLastColumn="0" w:lastRowFirstColumn="0" w:lastRowLastColumn="0"/>
                </w:pPr>
              </w:pPrChange>
            </w:pPr>
            <w:r>
              <w:t xml:space="preserve">Create MIC </w:t>
            </w:r>
            <w:ins w:id="2486" w:author="Dmitry Kaptsenel" w:date="2011-07-10T16:57:00Z">
              <w:r w:rsidR="00B946B0">
                <w:t xml:space="preserve">Device </w:t>
              </w:r>
            </w:ins>
            <w:r>
              <w:t xml:space="preserve">Backend </w:t>
            </w:r>
            <w:del w:id="2487" w:author="Dmitry Kaptsenel" w:date="2011-07-10T16:18:00Z">
              <w:r w:rsidDel="00057F19">
                <w:delText xml:space="preserve">Compiler </w:delText>
              </w:r>
            </w:del>
            <w:r>
              <w:t>Host Part object.</w:t>
            </w:r>
          </w:p>
        </w:tc>
      </w:tr>
      <w:tr w:rsidR="00955EA8" w:rsidTr="007F2022">
        <w:tc>
          <w:tcPr>
            <w:cnfStyle w:val="001000000000" w:firstRow="0" w:lastRow="0" w:firstColumn="1" w:lastColumn="0" w:oddVBand="0" w:evenVBand="0" w:oddHBand="0" w:evenHBand="0" w:firstRowFirstColumn="0" w:firstRowLastColumn="0" w:lastRowFirstColumn="0" w:lastRowLastColumn="0"/>
            <w:tcW w:w="3618" w:type="dxa"/>
          </w:tcPr>
          <w:p w:rsidR="00955EA8" w:rsidRPr="00955EA8" w:rsidRDefault="00955EA8" w:rsidP="000A4841">
            <w:pPr>
              <w:pStyle w:val="TableNormal0"/>
              <w:rPr>
                <w:i/>
                <w:iCs/>
              </w:rPr>
            </w:pPr>
            <w:r w:rsidRPr="00955EA8">
              <w:rPr>
                <w:i/>
                <w:iCs/>
              </w:rPr>
              <w:t>ICLDevBackend</w:t>
            </w:r>
            <w:r w:rsidR="00AB0350" w:rsidRPr="00AB0350">
              <w:rPr>
                <w:i/>
                <w:iCs/>
                <w:u w:val="single"/>
              </w:rPr>
              <w:t>Execution</w:t>
            </w:r>
            <w:r w:rsidRPr="00955EA8">
              <w:rPr>
                <w:i/>
                <w:iCs/>
              </w:rPr>
              <w:t>ManagerFactory</w:t>
            </w:r>
            <w:r>
              <w:rPr>
                <w:i/>
                <w:iCs/>
              </w:rPr>
              <w:t>::</w:t>
            </w:r>
            <w:r>
              <w:t xml:space="preserve"> </w:t>
            </w:r>
            <w:r w:rsidRPr="00955EA8">
              <w:rPr>
                <w:i/>
                <w:iCs/>
              </w:rPr>
              <w:t>CreateExecutionManager</w:t>
            </w:r>
            <w:r>
              <w:rPr>
                <w:i/>
                <w:iCs/>
              </w:rPr>
              <w:t>()</w:t>
            </w:r>
          </w:p>
        </w:tc>
        <w:tc>
          <w:tcPr>
            <w:tcW w:w="3240" w:type="dxa"/>
          </w:tcPr>
          <w:p w:rsidR="00DE0191" w:rsidRDefault="00955EA8">
            <w:pPr>
              <w:pStyle w:val="TableNormal0"/>
              <w:cnfStyle w:val="000000000000" w:firstRow="0" w:lastRow="0" w:firstColumn="0" w:lastColumn="0" w:oddVBand="0" w:evenVBand="0" w:oddHBand="0" w:evenHBand="0" w:firstRowFirstColumn="0" w:firstRowLastColumn="0" w:lastRowFirstColumn="0" w:lastRowLastColumn="0"/>
              <w:rPr>
                <w:color w:val="000000"/>
                <w:szCs w:val="18"/>
                <w:lang w:bidi="ar-SA"/>
              </w:rPr>
            </w:pPr>
            <w:r>
              <w:t>targetID,</w:t>
            </w:r>
            <w:r>
              <w:br/>
            </w:r>
            <w:r w:rsidRPr="00955EA8">
              <w:t>ICLDevBackendCallBackHandler</w:t>
            </w:r>
            <w:r>
              <w:t>*,</w:t>
            </w:r>
            <w:r>
              <w:br/>
            </w:r>
            <w:r w:rsidRPr="00955EA8">
              <w:t>ICLDevBackendExectionManager</w:t>
            </w:r>
            <w:r>
              <w:t>**</w:t>
            </w:r>
          </w:p>
        </w:tc>
        <w:tc>
          <w:tcPr>
            <w:tcW w:w="3438" w:type="dxa"/>
          </w:tcPr>
          <w:p w:rsidR="00475065" w:rsidRDefault="00955EA8">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Change w:id="2488" w:author="Dmitry Kaptsenel" w:date="2011-07-10T16:18:00Z">
                <w:pPr>
                  <w:pStyle w:val="TableNormal0"/>
                  <w:pBdr>
                    <w:bottom w:val="single" w:sz="4" w:space="1" w:color="auto"/>
                  </w:pBdr>
                  <w:ind w:left="2880" w:right="720"/>
                  <w:cnfStyle w:val="000000000000" w:firstRow="0" w:lastRow="0" w:firstColumn="0" w:lastColumn="0" w:oddVBand="0" w:evenVBand="0" w:oddHBand="0" w:evenHBand="0" w:firstRowFirstColumn="0" w:firstRowLastColumn="0" w:lastRowFirstColumn="0" w:lastRowLastColumn="0"/>
                </w:pPr>
              </w:pPrChange>
            </w:pPr>
            <w:r>
              <w:t xml:space="preserve">Create MIC </w:t>
            </w:r>
            <w:ins w:id="2489" w:author="Dmitry Kaptsenel" w:date="2011-07-10T16:58:00Z">
              <w:r w:rsidR="00B946B0">
                <w:t xml:space="preserve">Device </w:t>
              </w:r>
            </w:ins>
            <w:r>
              <w:t xml:space="preserve">Backend </w:t>
            </w:r>
            <w:del w:id="2490" w:author="Dmitry Kaptsenel" w:date="2011-07-10T16:18:00Z">
              <w:r w:rsidDel="00057F19">
                <w:delText xml:space="preserve">Compiler </w:delText>
              </w:r>
            </w:del>
            <w:r>
              <w:t>Device Part object.</w:t>
            </w:r>
            <w:r>
              <w:br/>
              <w:t>Provide callback object with all required callbacks.</w:t>
            </w:r>
          </w:p>
        </w:tc>
      </w:tr>
      <w:tr w:rsidR="007F2022" w:rsidTr="00A21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top w:val="none" w:sz="0" w:space="0" w:color="auto"/>
              <w:left w:val="none" w:sz="0" w:space="0" w:color="auto"/>
              <w:bottom w:val="none" w:sz="0" w:space="0" w:color="auto"/>
            </w:tcBorders>
          </w:tcPr>
          <w:p w:rsidR="00DE0191" w:rsidRDefault="00ED6F27">
            <w:pPr>
              <w:pStyle w:val="TableNormal0"/>
              <w:rPr>
                <w:b w:val="0"/>
                <w:bCs w:val="0"/>
                <w:i/>
                <w:iCs/>
                <w:color w:val="000000"/>
                <w:szCs w:val="18"/>
                <w:lang w:bidi="ar-SA"/>
              </w:rPr>
            </w:pPr>
            <w:r w:rsidRPr="00955EA8">
              <w:rPr>
                <w:i/>
                <w:iCs/>
              </w:rPr>
              <w:t>ICLDevBackend</w:t>
            </w:r>
            <w:r w:rsidR="00AB0350" w:rsidRPr="00AB0350">
              <w:rPr>
                <w:i/>
                <w:iCs/>
                <w:u w:val="single"/>
              </w:rPr>
              <w:t>Execution</w:t>
            </w:r>
            <w:r w:rsidR="000656D4">
              <w:rPr>
                <w:i/>
                <w:iCs/>
              </w:rPr>
              <w:t>Manager</w:t>
            </w:r>
            <w:r>
              <w:rPr>
                <w:i/>
                <w:iCs/>
              </w:rPr>
              <w:t>::</w:t>
            </w:r>
            <w:r w:rsidR="000656D4">
              <w:rPr>
                <w:i/>
                <w:iCs/>
              </w:rPr>
              <w:br/>
            </w:r>
            <w:r>
              <w:t xml:space="preserve"> </w:t>
            </w:r>
            <w:r>
              <w:rPr>
                <w:i/>
                <w:iCs/>
              </w:rPr>
              <w:t>Get</w:t>
            </w:r>
            <w:r w:rsidR="004668D0">
              <w:rPr>
                <w:i/>
                <w:iCs/>
              </w:rPr>
              <w:t>Target</w:t>
            </w:r>
            <w:r>
              <w:rPr>
                <w:i/>
                <w:iCs/>
              </w:rPr>
              <w:t>MachineDescription()</w:t>
            </w:r>
          </w:p>
        </w:tc>
        <w:tc>
          <w:tcPr>
            <w:tcW w:w="3240" w:type="dxa"/>
            <w:tcBorders>
              <w:top w:val="none" w:sz="0" w:space="0" w:color="auto"/>
              <w:bottom w:val="none" w:sz="0" w:space="0" w:color="auto"/>
            </w:tcBorders>
          </w:tcPr>
          <w:p w:rsidR="00ED6F27" w:rsidRPr="00B00310" w:rsidRDefault="00ED6F27" w:rsidP="00243C6E">
            <w:pPr>
              <w:pStyle w:val="TableNormal0"/>
              <w:cnfStyle w:val="000000100000" w:firstRow="0" w:lastRow="0" w:firstColumn="0" w:lastColumn="0" w:oddVBand="0" w:evenVBand="0" w:oddHBand="1" w:evenHBand="0" w:firstRowFirstColumn="0" w:firstRowLastColumn="0" w:lastRowFirstColumn="0" w:lastRowLastColumn="0"/>
            </w:pPr>
            <w:r>
              <w:t>blob, size</w:t>
            </w:r>
          </w:p>
        </w:tc>
        <w:tc>
          <w:tcPr>
            <w:tcW w:w="3438" w:type="dxa"/>
            <w:tcBorders>
              <w:top w:val="none" w:sz="0" w:space="0" w:color="auto"/>
              <w:bottom w:val="none" w:sz="0" w:space="0" w:color="auto"/>
              <w:right w:val="none" w:sz="0" w:space="0" w:color="auto"/>
            </w:tcBorders>
          </w:tcPr>
          <w:p w:rsidR="00ED6F27" w:rsidRDefault="00ED6F27" w:rsidP="000A4841">
            <w:pPr>
              <w:pStyle w:val="TableNormal0"/>
              <w:cnfStyle w:val="000000100000" w:firstRow="0" w:lastRow="0" w:firstColumn="0" w:lastColumn="0" w:oddVBand="0" w:evenVBand="0" w:oddHBand="1" w:evenHBand="0" w:firstRowFirstColumn="0" w:firstRowLastColumn="0" w:lastRowFirstColumn="0" w:lastRowLastColumn="0"/>
            </w:pPr>
            <w:r>
              <w:t>Get device description from the Device Part to be passed to the Host Part.</w:t>
            </w:r>
          </w:p>
        </w:tc>
      </w:tr>
    </w:tbl>
    <w:p w:rsidR="00243C6E" w:rsidRDefault="00243C6E" w:rsidP="003F6B57">
      <w:pPr>
        <w:jc w:val="center"/>
      </w:pPr>
    </w:p>
    <w:p w:rsidR="004E584A" w:rsidRDefault="009B56C3" w:rsidP="004E584A">
      <w:pPr>
        <w:keepNext/>
        <w:jc w:val="center"/>
      </w:pPr>
      <w:r>
        <w:object w:dxaOrig="8550" w:dyaOrig="10227">
          <v:shape id="_x0000_i1051" type="#_x0000_t75" style="width:422.6pt;height:353.75pt" o:ole="">
            <v:imagedata r:id="rId64" o:title="" croptop="14441f" cropbottom="5484f"/>
          </v:shape>
          <o:OLEObject Type="Embed" ProgID="Visio.Drawing.11" ShapeID="_x0000_i1051" DrawAspect="Content" ObjectID="_1371909491" r:id="rId65"/>
        </w:object>
      </w:r>
    </w:p>
    <w:p w:rsidR="000A4841" w:rsidRDefault="004E584A" w:rsidP="004E584A">
      <w:pPr>
        <w:pStyle w:val="Caption"/>
        <w:rPr>
          <w:noProof/>
        </w:rPr>
      </w:pPr>
      <w:r>
        <w:t xml:space="preserve">Figure </w:t>
      </w:r>
      <w:ins w:id="2491"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2492"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2493" w:author="Dmitry Kaptsenel" w:date="2011-07-11T17:10:00Z">
        <w:r w:rsidR="006F596B">
          <w:rPr>
            <w:noProof/>
          </w:rPr>
          <w:t>19</w:t>
        </w:r>
      </w:ins>
      <w:ins w:id="2494" w:author="Dmitry Kaptsenel" w:date="2011-05-31T16:40:00Z">
        <w:r w:rsidR="00E312EA">
          <w:fldChar w:fldCharType="end"/>
        </w:r>
      </w:ins>
      <w:del w:id="2495"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24</w:delText>
        </w:r>
        <w:r w:rsidR="008D1136" w:rsidDel="00E312EA">
          <w:fldChar w:fldCharType="end"/>
        </w:r>
      </w:del>
      <w:r>
        <w:t xml:space="preserve"> MIC </w:t>
      </w:r>
      <w:ins w:id="2496" w:author="Dmitry Kaptsenel" w:date="2011-07-10T16:58:00Z">
        <w:r w:rsidR="00B946B0">
          <w:t xml:space="preserve">Device </w:t>
        </w:r>
      </w:ins>
      <w:r>
        <w:t xml:space="preserve">Backend </w:t>
      </w:r>
      <w:r>
        <w:rPr>
          <w:noProof/>
        </w:rPr>
        <w:t>Initialization Flow</w:t>
      </w:r>
    </w:p>
    <w:p w:rsidR="00DE0191" w:rsidRPr="004A52AF" w:rsidRDefault="007B564B">
      <w:pPr>
        <w:pStyle w:val="Heading3"/>
        <w:rPr>
          <w:u w:val="single"/>
        </w:rPr>
      </w:pPr>
      <w:bookmarkStart w:id="2497" w:name="_Toc298167634"/>
      <w:r>
        <w:t>Passing Kernel Binar</w:t>
      </w:r>
      <w:r w:rsidR="002D22A8">
        <w:t>ies</w:t>
      </w:r>
      <w:r>
        <w:t xml:space="preserve"> from the Host to the Device</w:t>
      </w:r>
      <w:bookmarkEnd w:id="2497"/>
    </w:p>
    <w:p w:rsidR="00A94019" w:rsidRDefault="00AB0350">
      <w:r w:rsidRPr="00AB0350">
        <w:rPr>
          <w:b/>
          <w:bCs/>
          <w:highlight w:val="yellow"/>
          <w:u w:val="single"/>
        </w:rPr>
        <w:t>ASSUMPTION</w:t>
      </w:r>
      <w:r w:rsidR="004B4BE1">
        <w:rPr>
          <w:b/>
          <w:bCs/>
          <w:highlight w:val="yellow"/>
          <w:u w:val="single"/>
        </w:rPr>
        <w:t>8</w:t>
      </w:r>
      <w:r w:rsidRPr="00AB0350">
        <w:rPr>
          <w:b/>
          <w:bCs/>
          <w:highlight w:val="yellow"/>
          <w:u w:val="single"/>
        </w:rPr>
        <w:t>:</w:t>
      </w:r>
      <w:r w:rsidR="004A52AF">
        <w:rPr>
          <w:b/>
          <w:bCs/>
          <w:u w:val="single"/>
        </w:rPr>
        <w:t xml:space="preserve"> </w:t>
      </w:r>
      <w:r w:rsidR="004F51E2">
        <w:t xml:space="preserve"> </w:t>
      </w:r>
      <w:bookmarkStart w:id="2498" w:name="ASSUMPTION8"/>
      <w:r w:rsidRPr="00AB0350">
        <w:rPr>
          <w:i/>
          <w:iCs/>
        </w:rPr>
        <w:t xml:space="preserve">It was decided that current MIC </w:t>
      </w:r>
      <w:ins w:id="2499" w:author="Dmitry Kaptsenel" w:date="2011-07-10T16:58:00Z">
        <w:r w:rsidR="00B946B0" w:rsidRPr="00B946B0">
          <w:rPr>
            <w:i/>
            <w:iCs/>
          </w:rPr>
          <w:t xml:space="preserve">Device </w:t>
        </w:r>
      </w:ins>
      <w:r w:rsidRPr="00AB0350">
        <w:rPr>
          <w:i/>
          <w:iCs/>
        </w:rPr>
        <w:t xml:space="preserve">Backend </w:t>
      </w:r>
      <w:del w:id="2500" w:author="Dmitry Kaptsenel" w:date="2011-07-10T16:18:00Z">
        <w:r w:rsidRPr="00AB0350" w:rsidDel="00057F19">
          <w:rPr>
            <w:i/>
            <w:iCs/>
          </w:rPr>
          <w:delText xml:space="preserve">Compiler </w:delText>
        </w:r>
      </w:del>
      <w:r w:rsidRPr="00AB0350">
        <w:rPr>
          <w:i/>
          <w:iCs/>
        </w:rPr>
        <w:t>will not support kernels optimization depending on kernel arguments values. Current design will need to be reworked when this assumption will be broken</w:t>
      </w:r>
      <w:r w:rsidRPr="00AB0350">
        <w:t>.</w:t>
      </w:r>
      <w:bookmarkEnd w:id="2498"/>
    </w:p>
    <w:p w:rsidR="00B32C3F" w:rsidRDefault="00B32C3F">
      <w:pPr>
        <w:keepNext/>
      </w:pPr>
      <w:r>
        <w:t xml:space="preserve">MIC Device Agent tries to minimize cross-PCI data transfer. To support this MIC Device Agent will create and maintain compiled kernels cache on the MIC device side. MIC </w:t>
      </w:r>
      <w:ins w:id="2501" w:author="Dmitry Kaptsenel" w:date="2011-07-10T16:58:00Z">
        <w:r w:rsidR="00B946B0">
          <w:t xml:space="preserve">Device </w:t>
        </w:r>
      </w:ins>
      <w:r>
        <w:t xml:space="preserve">Backend </w:t>
      </w:r>
      <w:del w:id="2502" w:author="Dmitry Kaptsenel" w:date="2011-07-10T16:19:00Z">
        <w:r w:rsidDel="00057F19">
          <w:delText xml:space="preserve">Compiler </w:delText>
        </w:r>
      </w:del>
      <w:r>
        <w:t xml:space="preserve">is going to support this cache maintaining by providing </w:t>
      </w:r>
    </w:p>
    <w:p w:rsidR="004F51E2" w:rsidRDefault="00B32C3F" w:rsidP="009A2F45">
      <w:pPr>
        <w:pStyle w:val="ListParagraph"/>
        <w:numPr>
          <w:ilvl w:val="0"/>
          <w:numId w:val="38"/>
        </w:numPr>
      </w:pPr>
      <w:r>
        <w:t xml:space="preserve">compiled kernel  binary unique ID on the host side </w:t>
      </w:r>
    </w:p>
    <w:p w:rsidR="00DE0191" w:rsidRDefault="00B32C3F">
      <w:pPr>
        <w:pStyle w:val="ListParagraph"/>
        <w:numPr>
          <w:ilvl w:val="0"/>
          <w:numId w:val="38"/>
        </w:numPr>
      </w:pPr>
      <w:r>
        <w:t xml:space="preserve">amount of used executable memory on the device side for specific </w:t>
      </w:r>
      <w:r w:rsidR="00850223">
        <w:t xml:space="preserve">OpenCL program </w:t>
      </w:r>
      <w:r>
        <w:t>binary</w:t>
      </w:r>
    </w:p>
    <w:p w:rsidR="00B32C3F" w:rsidRDefault="00B32C3F" w:rsidP="009A2F45">
      <w:pPr>
        <w:pStyle w:val="ListParagraph"/>
        <w:numPr>
          <w:ilvl w:val="0"/>
          <w:numId w:val="38"/>
        </w:numPr>
      </w:pPr>
      <w:r>
        <w:t xml:space="preserve">serialization/restoring (marshaling/unmarshaling) methods for compiled </w:t>
      </w:r>
      <w:r w:rsidR="00850223">
        <w:t>program</w:t>
      </w:r>
      <w:r>
        <w:t xml:space="preserve"> objects.</w:t>
      </w:r>
    </w:p>
    <w:p w:rsidR="00450835" w:rsidRDefault="00450835" w:rsidP="00450835">
      <w:pPr>
        <w:pStyle w:val="Heading4"/>
      </w:pPr>
      <w:bookmarkStart w:id="2503" w:name="_Toc298167635"/>
      <w:r>
        <w:t>Executable permissions issue</w:t>
      </w:r>
      <w:bookmarkEnd w:id="2503"/>
    </w:p>
    <w:p w:rsidR="000742E5" w:rsidRDefault="002745BA" w:rsidP="00450835">
      <w:r w:rsidRPr="002745BA">
        <w:t xml:space="preserve">MIC </w:t>
      </w:r>
      <w:r>
        <w:t xml:space="preserve">Device Agent Device part will try to minimize global system events to avoid serialization. One of the issues to avoid is TLB shoot down algorithm that is used by OS when application changes HW access rights of already allocated memory area. This mains that MIC Device Agent should avoid changing compiled kernel memory attributes by adding executable bit using mprotect() system call. </w:t>
      </w:r>
      <w:r w:rsidR="00450835">
        <w:t xml:space="preserve">MIC Device agent should cache already allocated executable regions (by mmap()) and reuse as required. </w:t>
      </w:r>
    </w:p>
    <w:p w:rsidR="005D6613" w:rsidRDefault="005D6613" w:rsidP="00FA0A71">
      <w:pPr>
        <w:jc w:val="left"/>
      </w:pPr>
      <w:r w:rsidRPr="00FA0A71">
        <w:rPr>
          <w:b/>
          <w:bCs/>
          <w:highlight w:val="yellow"/>
          <w:u w:val="single"/>
        </w:rPr>
        <w:t>OPEN</w:t>
      </w:r>
      <w:r w:rsidR="00FA0A71" w:rsidRPr="00FA0A71">
        <w:rPr>
          <w:b/>
          <w:bCs/>
          <w:highlight w:val="yellow"/>
          <w:u w:val="single"/>
        </w:rPr>
        <w:t>21</w:t>
      </w:r>
      <w:r w:rsidRPr="00FA0A71">
        <w:rPr>
          <w:b/>
          <w:bCs/>
          <w:highlight w:val="yellow"/>
          <w:u w:val="single"/>
        </w:rPr>
        <w:t>:</w:t>
      </w:r>
      <w:r w:rsidR="00FA0A71">
        <w:rPr>
          <w:highlight w:val="yellow"/>
        </w:rPr>
        <w:t xml:space="preserve"> </w:t>
      </w:r>
      <w:bookmarkStart w:id="2504" w:name="OPEN21"/>
      <w:r w:rsidRPr="00FA0A71">
        <w:rPr>
          <w:i/>
          <w:iCs/>
        </w:rPr>
        <w:t>Should Instruction Cache be flushed on all cores</w:t>
      </w:r>
      <w:r w:rsidR="00FA0A71" w:rsidRPr="00FA0A71">
        <w:rPr>
          <w:i/>
          <w:iCs/>
        </w:rPr>
        <w:t xml:space="preserve"> after JIT code replacement</w:t>
      </w:r>
      <w:r w:rsidRPr="00FA0A71">
        <w:rPr>
          <w:i/>
          <w:iCs/>
        </w:rPr>
        <w:t xml:space="preserve">? </w:t>
      </w:r>
      <w:bookmarkEnd w:id="2504"/>
    </w:p>
    <w:p w:rsidR="00DE0191" w:rsidRDefault="009C7DB3">
      <w:pPr>
        <w:pStyle w:val="Heading4"/>
      </w:pPr>
      <w:bookmarkStart w:id="2505" w:name="_Toc292282794"/>
      <w:bookmarkStart w:id="2506" w:name="_Toc292282884"/>
      <w:bookmarkStart w:id="2507" w:name="_Toc292287731"/>
      <w:bookmarkStart w:id="2508" w:name="_Toc298167636"/>
      <w:bookmarkEnd w:id="2505"/>
      <w:bookmarkEnd w:id="2506"/>
      <w:bookmarkEnd w:id="2507"/>
      <w:r>
        <w:lastRenderedPageBreak/>
        <w:t xml:space="preserve">Executable memory </w:t>
      </w:r>
      <w:r w:rsidR="00A6614B">
        <w:t xml:space="preserve">management </w:t>
      </w:r>
      <w:r>
        <w:t>on Device</w:t>
      </w:r>
      <w:bookmarkEnd w:id="2508"/>
    </w:p>
    <w:p w:rsidR="00A6614B" w:rsidRDefault="00A6614B" w:rsidP="00A6614B">
      <w:pPr>
        <w:jc w:val="left"/>
      </w:pPr>
      <w:r>
        <w:t xml:space="preserve">MIC Device Agent Device Part will allocate contiguous chunks of executable memory per compiled OpenCL program object using mmap() system call with executable permissions bit set. At program unload event MIC Device Agent Device Part will free this executable memory using unmap() system call thus ensuring that </w:t>
      </w:r>
      <w:r>
        <w:rPr>
          <w:rFonts w:cstheme="minorHAnsi"/>
        </w:rPr>
        <w:t>µ</w:t>
      </w:r>
      <w:r>
        <w:t xml:space="preserve">OS will flash all TLB mappings and HW instruction caches that may contain old code. The unmap() operation will cause TLB shoot down event but </w:t>
      </w:r>
      <w:r w:rsidR="00AB0350" w:rsidRPr="00AB0350">
        <w:t xml:space="preserve">we assume that </w:t>
      </w:r>
      <w:bookmarkStart w:id="2509" w:name="ASSUMPTION9"/>
      <w:r w:rsidR="00AB0350" w:rsidRPr="00AB0350">
        <w:rPr>
          <w:i/>
          <w:iCs/>
        </w:rPr>
        <w:t>OpenCL program unload event will be very rare</w:t>
      </w:r>
      <w:bookmarkEnd w:id="2509"/>
      <w:r w:rsidR="00AB0350" w:rsidRPr="00AB0350">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A6614B" w:rsidTr="003E1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A6614B" w:rsidRDefault="00A6614B" w:rsidP="003E199E">
            <w:pPr>
              <w:pStyle w:val="TableNormal0"/>
              <w:jc w:val="center"/>
            </w:pPr>
            <w:r>
              <w:t>Assumption</w:t>
            </w:r>
          </w:p>
        </w:tc>
        <w:tc>
          <w:tcPr>
            <w:tcW w:w="6666" w:type="dxa"/>
            <w:tcBorders>
              <w:top w:val="none" w:sz="0" w:space="0" w:color="auto"/>
              <w:left w:val="none" w:sz="0" w:space="0" w:color="auto"/>
              <w:bottom w:val="none" w:sz="0" w:space="0" w:color="auto"/>
              <w:right w:val="none" w:sz="0" w:space="0" w:color="auto"/>
            </w:tcBorders>
          </w:tcPr>
          <w:p w:rsidR="00A6614B" w:rsidRDefault="00A6614B" w:rsidP="003E199E">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6614B" w:rsidTr="003E1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6614B" w:rsidRPr="00887191" w:rsidRDefault="00A6614B" w:rsidP="003E199E">
            <w:pPr>
              <w:pStyle w:val="TableNormal0"/>
              <w:rPr>
                <w:i/>
                <w:iCs/>
              </w:rPr>
            </w:pPr>
            <w:r>
              <w:rPr>
                <w:i/>
                <w:iCs/>
              </w:rPr>
              <w:t>OpenCL Program Unload event is very rare</w:t>
            </w:r>
          </w:p>
        </w:tc>
        <w:tc>
          <w:tcPr>
            <w:tcW w:w="6666" w:type="dxa"/>
            <w:tcBorders>
              <w:left w:val="none" w:sz="0" w:space="0" w:color="auto"/>
            </w:tcBorders>
          </w:tcPr>
          <w:p w:rsidR="00A6614B" w:rsidRDefault="00A6614B" w:rsidP="003E199E">
            <w:pPr>
              <w:pStyle w:val="TableNormal0"/>
              <w:cnfStyle w:val="000000100000" w:firstRow="0" w:lastRow="0" w:firstColumn="0" w:lastColumn="0" w:oddVBand="0" w:evenVBand="0" w:oddHBand="1" w:evenHBand="0" w:firstRowFirstColumn="0" w:firstRowLastColumn="0" w:lastRowFirstColumn="0" w:lastRowLastColumn="0"/>
            </w:pPr>
            <w:r>
              <w:t>We assume that normal OpenCL usage mode is to have a small number of OpenCL programs (one in most cases) with all kernels inside. We assume that user will compile this OpenCL Program in the very beginning of his application and reuse it most of the application run time.</w:t>
            </w:r>
          </w:p>
        </w:tc>
      </w:tr>
    </w:tbl>
    <w:p w:rsidR="00A6614B" w:rsidRDefault="00A6614B" w:rsidP="00A6614B">
      <w:pPr>
        <w:jc w:val="left"/>
      </w:pPr>
    </w:p>
    <w:p w:rsidR="00A94019" w:rsidRDefault="0053669A">
      <w:pPr>
        <w:keepNext/>
        <w:jc w:val="left"/>
      </w:pPr>
      <w:r>
        <w:t xml:space="preserve">MIC Device Agent Device Part will provide the following methods in the callback object to the MIC </w:t>
      </w:r>
      <w:ins w:id="2510" w:author="Dmitry Kaptsenel" w:date="2011-07-10T16:59:00Z">
        <w:r w:rsidR="00B946B0">
          <w:t xml:space="preserve">Device </w:t>
        </w:r>
      </w:ins>
      <w:r>
        <w:t>Backend Execution Manager:</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887191" w:rsidTr="008871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887191" w:rsidRDefault="00887191" w:rsidP="00197008">
            <w:pPr>
              <w:pStyle w:val="TableNormal0"/>
              <w:jc w:val="center"/>
            </w:pPr>
            <w:r>
              <w:t>Method</w:t>
            </w:r>
          </w:p>
        </w:tc>
        <w:tc>
          <w:tcPr>
            <w:tcW w:w="6666" w:type="dxa"/>
            <w:tcBorders>
              <w:top w:val="none" w:sz="0" w:space="0" w:color="auto"/>
              <w:left w:val="none" w:sz="0" w:space="0" w:color="auto"/>
              <w:bottom w:val="none" w:sz="0" w:space="0" w:color="auto"/>
              <w:right w:val="none" w:sz="0" w:space="0" w:color="auto"/>
            </w:tcBorders>
          </w:tcPr>
          <w:p w:rsidR="00887191" w:rsidRDefault="00887191"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887191" w:rsidTr="0088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887191" w:rsidRPr="00887191" w:rsidRDefault="00887191" w:rsidP="00197008">
            <w:pPr>
              <w:pStyle w:val="TableNormal0"/>
              <w:rPr>
                <w:i/>
                <w:iCs/>
              </w:rPr>
            </w:pPr>
            <w:r w:rsidRPr="00887191">
              <w:rPr>
                <w:i/>
                <w:iCs/>
              </w:rPr>
              <w:t>executable_alloc()</w:t>
            </w:r>
          </w:p>
        </w:tc>
        <w:tc>
          <w:tcPr>
            <w:tcW w:w="6666" w:type="dxa"/>
            <w:tcBorders>
              <w:left w:val="none" w:sz="0" w:space="0" w:color="auto"/>
            </w:tcBorders>
          </w:tcPr>
          <w:p w:rsidR="00887191" w:rsidRDefault="00887191" w:rsidP="00197008">
            <w:pPr>
              <w:pStyle w:val="TableNormal0"/>
              <w:cnfStyle w:val="000000100000" w:firstRow="0" w:lastRow="0" w:firstColumn="0" w:lastColumn="0" w:oddVBand="0" w:evenVBand="0" w:oddHBand="1" w:evenHBand="0" w:firstRowFirstColumn="0" w:firstRowLastColumn="0" w:lastRowFirstColumn="0" w:lastRowLastColumn="0"/>
            </w:pPr>
            <w:r>
              <w:t>Allocated executable memory</w:t>
            </w:r>
          </w:p>
        </w:tc>
      </w:tr>
      <w:tr w:rsidR="00887191" w:rsidTr="008871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887191" w:rsidRPr="002A2F66" w:rsidRDefault="00887191" w:rsidP="00197008">
            <w:pPr>
              <w:pStyle w:val="TableNormal0"/>
              <w:rPr>
                <w:i/>
                <w:iCs/>
              </w:rPr>
            </w:pPr>
            <w:r w:rsidRPr="002A2F66">
              <w:rPr>
                <w:i/>
                <w:iCs/>
              </w:rPr>
              <w:t>executable_free()</w:t>
            </w:r>
          </w:p>
        </w:tc>
        <w:tc>
          <w:tcPr>
            <w:tcW w:w="6666" w:type="dxa"/>
            <w:tcBorders>
              <w:left w:val="none" w:sz="0" w:space="0" w:color="auto"/>
            </w:tcBorders>
          </w:tcPr>
          <w:p w:rsidR="00887191" w:rsidRDefault="00887191" w:rsidP="00197008">
            <w:pPr>
              <w:pStyle w:val="TableNormal0"/>
              <w:cnfStyle w:val="000000010000" w:firstRow="0" w:lastRow="0" w:firstColumn="0" w:lastColumn="0" w:oddVBand="0" w:evenVBand="0" w:oddHBand="0" w:evenHBand="1" w:firstRowFirstColumn="0" w:firstRowLastColumn="0" w:lastRowFirstColumn="0" w:lastRowLastColumn="0"/>
            </w:pPr>
            <w:r>
              <w:t>Free executable memory</w:t>
            </w:r>
          </w:p>
        </w:tc>
      </w:tr>
    </w:tbl>
    <w:p w:rsidR="009C7DB3" w:rsidRDefault="00A0276F" w:rsidP="00A0276F">
      <w:pPr>
        <w:pStyle w:val="Heading4"/>
      </w:pPr>
      <w:bookmarkStart w:id="2511" w:name="_Toc292282796"/>
      <w:bookmarkStart w:id="2512" w:name="_Toc292282886"/>
      <w:bookmarkStart w:id="2513" w:name="_Toc292287733"/>
      <w:bookmarkStart w:id="2514" w:name="_Toc298167637"/>
      <w:bookmarkEnd w:id="2511"/>
      <w:bookmarkEnd w:id="2512"/>
      <w:bookmarkEnd w:id="2513"/>
      <w:r>
        <w:t>Kernel</w:t>
      </w:r>
      <w:r w:rsidR="00893D21">
        <w:t>s</w:t>
      </w:r>
      <w:r>
        <w:t xml:space="preserve"> cache on Device</w:t>
      </w:r>
      <w:bookmarkEnd w:id="2514"/>
      <w:r w:rsidR="009C7DB3">
        <w:t xml:space="preserve"> </w:t>
      </w:r>
    </w:p>
    <w:p w:rsidR="00475065" w:rsidRDefault="00A0276F">
      <w:r>
        <w:t xml:space="preserve">To minimize transfers MIC Device Agent will maintain compiled kernels </w:t>
      </w:r>
      <w:r w:rsidR="009658BE">
        <w:t>(</w:t>
      </w:r>
      <w:r w:rsidR="00C0058C">
        <w:t xml:space="preserve">ICLDevBackend </w:t>
      </w:r>
      <w:r w:rsidR="009658BE">
        <w:t xml:space="preserve">Kernel objects) </w:t>
      </w:r>
      <w:r>
        <w:t xml:space="preserve">cache on device. </w:t>
      </w:r>
      <w:r w:rsidR="003E199E">
        <w:t xml:space="preserve">As actually kernel objects are internal to </w:t>
      </w:r>
      <w:r w:rsidR="00C0058C">
        <w:t xml:space="preserve">ICLDevBackend </w:t>
      </w:r>
      <w:r w:rsidR="003E199E">
        <w:t xml:space="preserve">Program objects, the best way to cache kernels is to maintain </w:t>
      </w:r>
      <w:r w:rsidR="00C0058C" w:rsidRPr="00C0058C">
        <w:t xml:space="preserve"> </w:t>
      </w:r>
      <w:r w:rsidR="00C0058C">
        <w:t xml:space="preserve">ICLDevBackend </w:t>
      </w:r>
      <w:r w:rsidR="003E199E">
        <w:t xml:space="preserve">programs cache. </w:t>
      </w:r>
      <w:r w:rsidR="009658BE">
        <w:t xml:space="preserve">This cache will use internally executable memory cache to allocate/free executable memory. As executable memory requirements and unique IDs of all </w:t>
      </w:r>
      <w:r w:rsidR="00C0058C">
        <w:t xml:space="preserve">ICLDevBackend </w:t>
      </w:r>
      <w:r w:rsidR="009658BE">
        <w:t>Kernel objects are known on host side also, host side proxy may maintain device side cache.</w:t>
      </w:r>
      <w:r w:rsidR="004740C3">
        <w:t xml:space="preserve"> Device side cache should work in slave mode only and cannot perform any actions by itself.</w:t>
      </w:r>
    </w:p>
    <w:p w:rsidR="00A94019" w:rsidRDefault="00A72CDF">
      <w:pPr>
        <w:keepNext/>
      </w:pPr>
      <w:r>
        <w:t xml:space="preserve">As OpenCL Program is successfully built and linked, it will be immediately copied to the MIC device using Service Command Queue, internal to the MIC Device Agent (see paragraph </w:t>
      </w:r>
      <w:r w:rsidR="008D1136">
        <w:fldChar w:fldCharType="begin"/>
      </w:r>
      <w:r>
        <w:instrText xml:space="preserve"> REF _Ref292272792 \w \h </w:instrText>
      </w:r>
      <w:r w:rsidR="008D1136">
        <w:fldChar w:fldCharType="separate"/>
      </w:r>
      <w:ins w:id="2515" w:author="Dmitry Kaptsenel" w:date="2011-07-11T17:10:00Z">
        <w:r w:rsidR="006F596B">
          <w:rPr>
            <w:rFonts w:hint="eastAsia"/>
            <w:cs/>
          </w:rPr>
          <w:t>‎</w:t>
        </w:r>
        <w:r w:rsidR="006F596B">
          <w:t>4.9.5</w:t>
        </w:r>
      </w:ins>
      <w:del w:id="2516" w:author="Dmitry Kaptsenel" w:date="2011-06-01T09:04:00Z">
        <w:r w:rsidR="009C05BC" w:rsidDel="00B86E38">
          <w:rPr>
            <w:rFonts w:hint="eastAsia"/>
            <w:cs/>
          </w:rPr>
          <w:delText>‎</w:delText>
        </w:r>
        <w:r w:rsidR="009C05BC" w:rsidDel="00B86E38">
          <w:delText>4.7.5</w:delText>
        </w:r>
      </w:del>
      <w:r w:rsidR="008D1136">
        <w:fldChar w:fldCharType="end"/>
      </w:r>
      <w:r>
        <w:t xml:space="preserve">). </w:t>
      </w:r>
      <w:r w:rsidR="007A095A">
        <w:t>The copy algorithm is:</w:t>
      </w:r>
    </w:p>
    <w:p w:rsidR="00A94019" w:rsidRDefault="00A80BE3">
      <w:pPr>
        <w:keepNext/>
        <w:jc w:val="center"/>
      </w:pPr>
      <w:r>
        <w:object w:dxaOrig="4723" w:dyaOrig="4182">
          <v:shape id="_x0000_i1052" type="#_x0000_t75" style="width:236.05pt;height:208.5pt" o:ole="">
            <v:imagedata r:id="rId66" o:title="" cropbottom="61f"/>
          </v:shape>
          <o:OLEObject Type="Embed" ProgID="Visio.Drawing.11" ShapeID="_x0000_i1052" DrawAspect="Content" ObjectID="_1371909492" r:id="rId67"/>
        </w:object>
      </w:r>
    </w:p>
    <w:p w:rsidR="00A94019" w:rsidRDefault="00460BFF">
      <w:pPr>
        <w:pStyle w:val="Caption"/>
      </w:pPr>
      <w:r>
        <w:t xml:space="preserve">Figure </w:t>
      </w:r>
      <w:ins w:id="2517"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2518"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2519" w:author="Dmitry Kaptsenel" w:date="2011-07-11T17:10:00Z">
        <w:r w:rsidR="006F596B">
          <w:rPr>
            <w:noProof/>
          </w:rPr>
          <w:t>20</w:t>
        </w:r>
      </w:ins>
      <w:ins w:id="2520" w:author="Dmitry Kaptsenel" w:date="2011-05-31T16:40:00Z">
        <w:r w:rsidR="00E312EA">
          <w:fldChar w:fldCharType="end"/>
        </w:r>
      </w:ins>
      <w:del w:id="2521"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25</w:delText>
        </w:r>
        <w:r w:rsidR="008D1136" w:rsidDel="00E312EA">
          <w:fldChar w:fldCharType="end"/>
        </w:r>
      </w:del>
      <w:r>
        <w:rPr>
          <w:noProof/>
        </w:rPr>
        <w:t xml:space="preserve"> Program Executable Copy to Device Diagram</w:t>
      </w:r>
    </w:p>
    <w:p w:rsidR="00A94019" w:rsidRDefault="00820932">
      <w:pPr>
        <w:keepNext/>
      </w:pPr>
      <w:r>
        <w:lastRenderedPageBreak/>
        <w:t>Table “</w:t>
      </w:r>
      <w:r w:rsidR="00AB0350" w:rsidRPr="00AB0350">
        <w:rPr>
          <w:i/>
          <w:iCs/>
        </w:rPr>
        <w:t>kernel unique ID to device pointer</w:t>
      </w:r>
      <w:r>
        <w:t xml:space="preserve">” may be either global for Device Agent Object or split per Program objects, depending on whether </w:t>
      </w:r>
      <w:r w:rsidR="00C0058C">
        <w:t xml:space="preserve">ICLDevBackend </w:t>
      </w:r>
      <w:r>
        <w:t xml:space="preserve">Kernel interface will return Program pointer or not. </w:t>
      </w:r>
      <w:r w:rsidR="00F344AE">
        <w:t>Besides</w:t>
      </w:r>
      <w:r>
        <w:t xml:space="preserve"> device pointer e</w:t>
      </w:r>
      <w:r w:rsidR="009658BE">
        <w:t>ach kernel cache entry will contain</w:t>
      </w:r>
      <w:r w:rsidR="00A538A5">
        <w:t xml:space="preserve"> at least following </w:t>
      </w:r>
      <w:r w:rsidR="00F344AE">
        <w:t>values</w:t>
      </w:r>
      <w:r w:rsidR="009658BE">
        <w:t>:</w:t>
      </w:r>
    </w:p>
    <w:p w:rsidR="00A538A5" w:rsidRDefault="00A538A5" w:rsidP="009A2F45">
      <w:pPr>
        <w:pStyle w:val="ListParagraph"/>
        <w:numPr>
          <w:ilvl w:val="0"/>
          <w:numId w:val="39"/>
        </w:numPr>
      </w:pPr>
      <w:r>
        <w:t>Printf() buffer required flag</w:t>
      </w:r>
    </w:p>
    <w:p w:rsidR="00A538A5" w:rsidRDefault="00C0058C" w:rsidP="009A2F45">
      <w:pPr>
        <w:pStyle w:val="ListParagraph"/>
        <w:numPr>
          <w:ilvl w:val="0"/>
          <w:numId w:val="39"/>
        </w:numPr>
      </w:pPr>
      <w:r>
        <w:t xml:space="preserve">ICLDevBackend </w:t>
      </w:r>
      <w:r w:rsidR="00A538A5">
        <w:t>Kernel pointer (host will point to the host representation, device to the device)</w:t>
      </w:r>
    </w:p>
    <w:p w:rsidR="00A538A5" w:rsidRDefault="00A538A5" w:rsidP="009A2F45">
      <w:pPr>
        <w:pStyle w:val="ListParagraph"/>
        <w:numPr>
          <w:ilvl w:val="0"/>
          <w:numId w:val="39"/>
        </w:numPr>
      </w:pPr>
      <w:r>
        <w:t>Usage reference counter – how may outstanding NDRange commands use it right now.</w:t>
      </w:r>
    </w:p>
    <w:p w:rsidR="00A94019" w:rsidRDefault="00AC3DCC" w:rsidP="00C0058C">
      <w:r>
        <w:t xml:space="preserve">In order to allow effective executable memory allocation on device </w:t>
      </w:r>
      <w:r w:rsidR="00C0058C">
        <w:t xml:space="preserve">ICLDevBackend </w:t>
      </w:r>
      <w:r w:rsidR="0037107B">
        <w:t>Program object should provide its maximum executable memory requirements on device.</w:t>
      </w:r>
    </w:p>
    <w:p w:rsidR="00475065" w:rsidRDefault="00AB0350">
      <w:pPr>
        <w:keepNext/>
      </w:pPr>
      <w:r w:rsidRPr="00AB0350">
        <w:rPr>
          <w:b/>
          <w:bCs/>
          <w:highlight w:val="yellow"/>
          <w:u w:val="single"/>
        </w:rPr>
        <w:t>REQUIREMENT5</w:t>
      </w:r>
      <w:r w:rsidR="0037107B">
        <w:t xml:space="preserve">: </w:t>
      </w:r>
      <w:bookmarkStart w:id="2522" w:name="REQUIREMENT5"/>
      <w:ins w:id="2523" w:author="Dmitry Kaptsenel" w:date="2011-07-10T16:59:00Z">
        <w:r w:rsidR="00B946B0" w:rsidRPr="00B946B0">
          <w:rPr>
            <w:i/>
            <w:iCs/>
            <w:rPrChange w:id="2524" w:author="Dmitry Kaptsenel" w:date="2011-07-10T16:59:00Z">
              <w:rPr/>
            </w:rPrChange>
          </w:rPr>
          <w:t>Device</w:t>
        </w:r>
        <w:r w:rsidR="00B946B0" w:rsidRPr="00B946B0">
          <w:t xml:space="preserve"> </w:t>
        </w:r>
      </w:ins>
      <w:r w:rsidRPr="00AB0350">
        <w:rPr>
          <w:i/>
          <w:iCs/>
        </w:rPr>
        <w:t xml:space="preserve">Backend to provide </w:t>
      </w:r>
      <w:r w:rsidR="00C0058C" w:rsidRPr="00C0058C">
        <w:rPr>
          <w:i/>
          <w:iCs/>
        </w:rPr>
        <w:t xml:space="preserve">ICLDevBackend </w:t>
      </w:r>
      <w:r w:rsidRPr="00AB0350">
        <w:rPr>
          <w:i/>
          <w:iCs/>
        </w:rPr>
        <w:t xml:space="preserve">Program executable memory size and </w:t>
      </w:r>
      <w:r w:rsidR="00C0058C">
        <w:rPr>
          <w:i/>
          <w:iCs/>
        </w:rPr>
        <w:t xml:space="preserve">required </w:t>
      </w:r>
      <w:r w:rsidRPr="00AB0350">
        <w:rPr>
          <w:i/>
          <w:iCs/>
        </w:rPr>
        <w:t>Unique ID</w:t>
      </w:r>
      <w:bookmarkEnd w:id="2522"/>
      <w:r w:rsidR="0037107B">
        <w:t xml:space="preserve">: </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4917FC" w:rsidTr="003F6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pPr>
            <w:r>
              <w:t>Component</w:t>
            </w:r>
          </w:p>
        </w:tc>
        <w:tc>
          <w:tcPr>
            <w:tcW w:w="3330"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4698"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4917FC"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C71BCA">
            <w:pPr>
              <w:pStyle w:val="TableNormal0"/>
              <w:rPr>
                <w:b w:val="0"/>
                <w:bCs w:val="0"/>
                <w:i/>
                <w:iCs/>
                <w:color w:val="000000"/>
                <w:szCs w:val="18"/>
                <w:lang w:bidi="ar-SA"/>
              </w:rPr>
            </w:pPr>
            <w:r>
              <w:t xml:space="preserve">MIC </w:t>
            </w:r>
            <w:ins w:id="2525" w:author="Dmitry Kaptsenel" w:date="2011-07-10T16:59:00Z">
              <w:r w:rsidR="00B946B0">
                <w:t xml:space="preserve">Device </w:t>
              </w:r>
            </w:ins>
            <w:r>
              <w:t xml:space="preserve">Backend </w:t>
            </w:r>
            <w:del w:id="2526" w:author="Dmitry Kaptsenel" w:date="2011-07-10T16:19:00Z">
              <w:r w:rsidDel="00057F19">
                <w:delText xml:space="preserve">Compiler </w:delText>
              </w:r>
            </w:del>
            <w:r>
              <w:t>(both host and device parts)</w:t>
            </w:r>
          </w:p>
        </w:tc>
        <w:tc>
          <w:tcPr>
            <w:tcW w:w="3330" w:type="dxa"/>
            <w:tcBorders>
              <w:left w:val="none" w:sz="0" w:space="0" w:color="auto"/>
              <w:right w:val="none" w:sz="0" w:space="0" w:color="auto"/>
            </w:tcBorders>
          </w:tcPr>
          <w:p w:rsidR="004917FC" w:rsidRPr="00887191" w:rsidRDefault="004917FC" w:rsidP="00C0058C">
            <w:pPr>
              <w:pStyle w:val="TableNormal0"/>
              <w:cnfStyle w:val="000000100000" w:firstRow="0" w:lastRow="0" w:firstColumn="0" w:lastColumn="0" w:oddVBand="0" w:evenVBand="0" w:oddHBand="1" w:evenHBand="0" w:firstRowFirstColumn="0" w:firstRowLastColumn="0" w:lastRowFirstColumn="0" w:lastRowLastColumn="0"/>
              <w:rPr>
                <w:i/>
                <w:iCs/>
              </w:rPr>
            </w:pPr>
            <w:r>
              <w:rPr>
                <w:i/>
                <w:iCs/>
              </w:rPr>
              <w:t xml:space="preserve">Provide Maximum Executable Memory amount required on device per </w:t>
            </w:r>
            <w:r w:rsidR="00C0058C" w:rsidRPr="00C0058C">
              <w:rPr>
                <w:i/>
                <w:iCs/>
              </w:rPr>
              <w:t>I</w:t>
            </w:r>
            <w:r w:rsidR="00C0058C">
              <w:rPr>
                <w:i/>
                <w:iCs/>
              </w:rPr>
              <w:t>CLDevBackend</w:t>
            </w:r>
            <w:r w:rsidR="00C0058C" w:rsidRPr="00C0058C">
              <w:rPr>
                <w:i/>
                <w:iCs/>
              </w:rPr>
              <w:t xml:space="preserve"> </w:t>
            </w:r>
            <w:r>
              <w:rPr>
                <w:i/>
                <w:iCs/>
              </w:rPr>
              <w:t>Program Object.</w:t>
            </w:r>
          </w:p>
        </w:tc>
        <w:tc>
          <w:tcPr>
            <w:tcW w:w="4698" w:type="dxa"/>
            <w:tcBorders>
              <w:left w:val="none" w:sz="0" w:space="0" w:color="auto"/>
            </w:tcBorders>
          </w:tcPr>
          <w:p w:rsidR="004917FC" w:rsidRDefault="004917FC" w:rsidP="006C137B">
            <w:pPr>
              <w:pStyle w:val="TableNormal0"/>
              <w:cnfStyle w:val="000000100000" w:firstRow="0" w:lastRow="0" w:firstColumn="0" w:lastColumn="0" w:oddVBand="0" w:evenVBand="0" w:oddHBand="1" w:evenHBand="0" w:firstRowFirstColumn="0" w:firstRowLastColumn="0" w:lastRowFirstColumn="0" w:lastRowLastColumn="0"/>
            </w:pPr>
            <w:r>
              <w:t>Info should be provided on both host and device sides to allow effective memory management on device</w:t>
            </w:r>
          </w:p>
        </w:tc>
      </w:tr>
      <w:tr w:rsidR="004917FC" w:rsidTr="003F6B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C71BCA">
            <w:pPr>
              <w:pStyle w:val="TableNormal0"/>
              <w:rPr>
                <w:b w:val="0"/>
                <w:bCs w:val="0"/>
                <w:i/>
                <w:iCs/>
                <w:noProof/>
                <w:color w:val="000000"/>
                <w:sz w:val="28"/>
                <w:szCs w:val="18"/>
                <w:lang w:bidi="ar-SA"/>
              </w:rPr>
              <w:pPrChange w:id="2527" w:author="Dmitry Kaptsenel" w:date="2011-07-10T16:19:00Z">
                <w:pPr>
                  <w:pStyle w:val="TableNormal0"/>
                  <w:pBdr>
                    <w:bottom w:val="single" w:sz="4" w:space="1" w:color="auto"/>
                  </w:pBdr>
                  <w:ind w:left="2880" w:right="720"/>
                </w:pPr>
              </w:pPrChange>
            </w:pPr>
            <w:r>
              <w:t xml:space="preserve">MIC </w:t>
            </w:r>
            <w:ins w:id="2528" w:author="Dmitry Kaptsenel" w:date="2011-07-10T16:59:00Z">
              <w:r w:rsidR="00B946B0">
                <w:t xml:space="preserve">Device </w:t>
              </w:r>
            </w:ins>
            <w:r>
              <w:t xml:space="preserve">Backend </w:t>
            </w:r>
            <w:del w:id="2529" w:author="Dmitry Kaptsenel" w:date="2011-07-10T16:19:00Z">
              <w:r w:rsidDel="00057F19">
                <w:delText xml:space="preserve">Compiler </w:delText>
              </w:r>
            </w:del>
            <w:r>
              <w:t>(both host and device parts)</w:t>
            </w:r>
          </w:p>
        </w:tc>
        <w:tc>
          <w:tcPr>
            <w:tcW w:w="3330" w:type="dxa"/>
            <w:tcBorders>
              <w:left w:val="none" w:sz="0" w:space="0" w:color="auto"/>
              <w:right w:val="none" w:sz="0" w:space="0" w:color="auto"/>
            </w:tcBorders>
          </w:tcPr>
          <w:p w:rsidR="00475065" w:rsidRDefault="004917FC">
            <w:pPr>
              <w:pStyle w:val="TableNormal0"/>
              <w:cnfStyle w:val="000000010000" w:firstRow="0" w:lastRow="0" w:firstColumn="0" w:lastColumn="0" w:oddVBand="0" w:evenVBand="0" w:oddHBand="0" w:evenHBand="1" w:firstRowFirstColumn="0" w:firstRowLastColumn="0" w:lastRowFirstColumn="0" w:lastRowLastColumn="0"/>
              <w:rPr>
                <w:i/>
                <w:iCs/>
                <w:color w:val="000000"/>
                <w:szCs w:val="18"/>
                <w:lang w:bidi="ar-SA"/>
              </w:rPr>
            </w:pPr>
            <w:r>
              <w:rPr>
                <w:i/>
                <w:iCs/>
              </w:rPr>
              <w:t xml:space="preserve">Provide Unique (in OS process) ID for </w:t>
            </w:r>
            <w:r w:rsidR="00C0058C" w:rsidRPr="00C0058C">
              <w:rPr>
                <w:i/>
                <w:iCs/>
              </w:rPr>
              <w:t xml:space="preserve">ICLDevBackend </w:t>
            </w:r>
            <w:r>
              <w:rPr>
                <w:i/>
                <w:iCs/>
              </w:rPr>
              <w:t>Program Objects.</w:t>
            </w:r>
          </w:p>
        </w:tc>
        <w:tc>
          <w:tcPr>
            <w:tcW w:w="4698" w:type="dxa"/>
            <w:tcBorders>
              <w:left w:val="none" w:sz="0" w:space="0" w:color="auto"/>
            </w:tcBorders>
          </w:tcPr>
          <w:p w:rsidR="00475065" w:rsidRDefault="004917FC">
            <w:pPr>
              <w:pStyle w:val="TableNormal0"/>
              <w:cnfStyle w:val="000000010000" w:firstRow="0" w:lastRow="0" w:firstColumn="0" w:lastColumn="0" w:oddVBand="0" w:evenVBand="0" w:oddHBand="0" w:evenHBand="1" w:firstRowFirstColumn="0" w:firstRowLastColumn="0" w:lastRowFirstColumn="0" w:lastRowLastColumn="0"/>
              <w:rPr>
                <w:color w:val="000000"/>
                <w:szCs w:val="18"/>
                <w:lang w:bidi="ar-SA"/>
              </w:rPr>
            </w:pPr>
            <w:r>
              <w:t xml:space="preserve">This Program UID should be optimized for </w:t>
            </w:r>
            <w:r w:rsidRPr="00AB0350">
              <w:t>eas</w:t>
            </w:r>
            <w:r>
              <w:t>e</w:t>
            </w:r>
            <w:r w:rsidRPr="00AB0350">
              <w:t xml:space="preserve"> </w:t>
            </w:r>
            <w:r>
              <w:t xml:space="preserve">of </w:t>
            </w:r>
            <w:r w:rsidRPr="00AB0350">
              <w:t>use in hash tables</w:t>
            </w:r>
            <w:r>
              <w:t>/maps. Provided Program UID should preserve its value after program serialization on host and restoring on device.</w:t>
            </w:r>
          </w:p>
        </w:tc>
      </w:tr>
      <w:tr w:rsidR="004917FC"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C71BCA">
            <w:pPr>
              <w:pStyle w:val="TableNormal0"/>
              <w:rPr>
                <w:b w:val="0"/>
                <w:bCs w:val="0"/>
                <w:i/>
                <w:iCs/>
                <w:noProof/>
                <w:color w:val="000000"/>
                <w:sz w:val="28"/>
                <w:szCs w:val="18"/>
                <w:lang w:bidi="ar-SA"/>
              </w:rPr>
              <w:pPrChange w:id="2530" w:author="Dmitry Kaptsenel" w:date="2011-07-10T16:19:00Z">
                <w:pPr>
                  <w:pStyle w:val="TableNormal0"/>
                  <w:pBdr>
                    <w:bottom w:val="single" w:sz="4" w:space="1" w:color="auto"/>
                  </w:pBdr>
                  <w:ind w:left="2880" w:right="720"/>
                </w:pPr>
              </w:pPrChange>
            </w:pPr>
            <w:r>
              <w:t xml:space="preserve">MIC </w:t>
            </w:r>
            <w:ins w:id="2531" w:author="Dmitry Kaptsenel" w:date="2011-07-10T16:59:00Z">
              <w:r w:rsidR="00B946B0">
                <w:t xml:space="preserve">Device </w:t>
              </w:r>
            </w:ins>
            <w:r>
              <w:t xml:space="preserve">Backend </w:t>
            </w:r>
            <w:del w:id="2532" w:author="Dmitry Kaptsenel" w:date="2011-07-10T16:19:00Z">
              <w:r w:rsidDel="00057F19">
                <w:delText xml:space="preserve">Compiler </w:delText>
              </w:r>
            </w:del>
            <w:r>
              <w:t>(both host and device parts)</w:t>
            </w:r>
          </w:p>
        </w:tc>
        <w:tc>
          <w:tcPr>
            <w:tcW w:w="3330" w:type="dxa"/>
            <w:tcBorders>
              <w:left w:val="none" w:sz="0" w:space="0" w:color="auto"/>
              <w:right w:val="none" w:sz="0" w:space="0" w:color="auto"/>
            </w:tcBorders>
          </w:tcPr>
          <w:p w:rsidR="004917FC" w:rsidRDefault="004917FC" w:rsidP="00C0058C">
            <w:pPr>
              <w:pStyle w:val="TableNormal0"/>
              <w:cnfStyle w:val="000000100000" w:firstRow="0" w:lastRow="0" w:firstColumn="0" w:lastColumn="0" w:oddVBand="0" w:evenVBand="0" w:oddHBand="1" w:evenHBand="0" w:firstRowFirstColumn="0" w:firstRowLastColumn="0" w:lastRowFirstColumn="0" w:lastRowLastColumn="0"/>
              <w:rPr>
                <w:b/>
                <w:bCs/>
                <w:i/>
                <w:iCs/>
              </w:rPr>
            </w:pPr>
            <w:r>
              <w:rPr>
                <w:i/>
                <w:iCs/>
              </w:rPr>
              <w:t xml:space="preserve">Provide Unique (in OS process) ID for </w:t>
            </w:r>
            <w:r w:rsidR="00C0058C" w:rsidRPr="00C0058C">
              <w:rPr>
                <w:i/>
                <w:iCs/>
              </w:rPr>
              <w:t xml:space="preserve">ICLDevBackend </w:t>
            </w:r>
            <w:r>
              <w:rPr>
                <w:i/>
                <w:iCs/>
              </w:rPr>
              <w:t>Kernel Objects.</w:t>
            </w:r>
          </w:p>
        </w:tc>
        <w:tc>
          <w:tcPr>
            <w:tcW w:w="4698" w:type="dxa"/>
            <w:tcBorders>
              <w:left w:val="none" w:sz="0" w:space="0" w:color="auto"/>
            </w:tcBorders>
          </w:tcPr>
          <w:p w:rsidR="004917FC" w:rsidRDefault="004917FC">
            <w:pPr>
              <w:pStyle w:val="TableNormal0"/>
              <w:cnfStyle w:val="000000100000" w:firstRow="0" w:lastRow="0" w:firstColumn="0" w:lastColumn="0" w:oddVBand="0" w:evenVBand="0" w:oddHBand="1" w:evenHBand="0" w:firstRowFirstColumn="0" w:firstRowLastColumn="0" w:lastRowFirstColumn="0" w:lastRowLastColumn="0"/>
            </w:pPr>
            <w:r>
              <w:t xml:space="preserve">This Kernel UID should be optimized for </w:t>
            </w:r>
            <w:r w:rsidRPr="00AB0350">
              <w:t>eas</w:t>
            </w:r>
            <w:r>
              <w:t>e</w:t>
            </w:r>
            <w:r w:rsidRPr="00AB0350">
              <w:t xml:space="preserve"> </w:t>
            </w:r>
            <w:r>
              <w:t xml:space="preserve">of </w:t>
            </w:r>
            <w:r w:rsidRPr="00AB0350">
              <w:t>use in hash tables</w:t>
            </w:r>
            <w:r>
              <w:t>/maps. Provided Kernel UID should preserve its value after program serialization on host and restoring on device.</w:t>
            </w:r>
          </w:p>
        </w:tc>
      </w:tr>
    </w:tbl>
    <w:p w:rsidR="00A94019" w:rsidRDefault="00A94019"/>
    <w:p w:rsidR="00A94019" w:rsidRDefault="00AB0350" w:rsidP="00C0058C">
      <w:pPr>
        <w:keepNext/>
      </w:pPr>
      <w:r w:rsidRPr="00AB0350">
        <w:rPr>
          <w:b/>
          <w:bCs/>
          <w:highlight w:val="yellow"/>
          <w:u w:val="single"/>
        </w:rPr>
        <w:t>REQUIREMENT6</w:t>
      </w:r>
      <w:r w:rsidR="00A10A7D">
        <w:t xml:space="preserve">: </w:t>
      </w:r>
      <w:bookmarkStart w:id="2533" w:name="REQUIREMENT6"/>
      <w:r w:rsidRPr="00AB0350">
        <w:rPr>
          <w:i/>
          <w:iCs/>
        </w:rPr>
        <w:t xml:space="preserve">Runtime to provide </w:t>
      </w:r>
      <w:r w:rsidR="00C0058C" w:rsidRPr="00C0058C">
        <w:rPr>
          <w:i/>
          <w:iCs/>
        </w:rPr>
        <w:t xml:space="preserve">ICLDevBackend </w:t>
      </w:r>
      <w:r w:rsidRPr="00AB0350">
        <w:rPr>
          <w:i/>
          <w:iCs/>
        </w:rPr>
        <w:t>Program unload notification to Device Agent</w:t>
      </w:r>
      <w:bookmarkEnd w:id="2533"/>
      <w:r w:rsidR="00A10A7D">
        <w:t xml:space="preserve">: </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4A0A95" w:rsidTr="003F6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pPr>
          </w:p>
        </w:tc>
        <w:tc>
          <w:tcPr>
            <w:tcW w:w="3330"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4698"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4A0A95"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4A0A95">
            <w:pPr>
              <w:pStyle w:val="TableNormal0"/>
              <w:rPr>
                <w:b w:val="0"/>
                <w:bCs w:val="0"/>
                <w:i/>
                <w:iCs/>
                <w:color w:val="000000"/>
                <w:szCs w:val="18"/>
                <w:lang w:bidi="ar-SA"/>
              </w:rPr>
            </w:pPr>
            <w:r>
              <w:rPr>
                <w:i/>
                <w:iCs/>
              </w:rPr>
              <w:t>OpenCL Runtime</w:t>
            </w:r>
          </w:p>
        </w:tc>
        <w:tc>
          <w:tcPr>
            <w:tcW w:w="3330" w:type="dxa"/>
            <w:tcBorders>
              <w:left w:val="none" w:sz="0" w:space="0" w:color="auto"/>
              <w:right w:val="none" w:sz="0" w:space="0" w:color="auto"/>
            </w:tcBorders>
          </w:tcPr>
          <w:p w:rsidR="004A0A95" w:rsidRPr="00887191" w:rsidRDefault="004A0A95" w:rsidP="00C0058C">
            <w:pPr>
              <w:pStyle w:val="TableNormal0"/>
              <w:cnfStyle w:val="000000100000" w:firstRow="0" w:lastRow="0" w:firstColumn="0" w:lastColumn="0" w:oddVBand="0" w:evenVBand="0" w:oddHBand="1" w:evenHBand="0" w:firstRowFirstColumn="0" w:firstRowLastColumn="0" w:lastRowFirstColumn="0" w:lastRowLastColumn="0"/>
              <w:rPr>
                <w:i/>
                <w:iCs/>
              </w:rPr>
            </w:pPr>
            <w:r>
              <w:rPr>
                <w:i/>
                <w:iCs/>
              </w:rPr>
              <w:t xml:space="preserve">Provide </w:t>
            </w:r>
            <w:r w:rsidRPr="00C0058C">
              <w:rPr>
                <w:i/>
                <w:iCs/>
              </w:rPr>
              <w:t xml:space="preserve">ICLDevBackend </w:t>
            </w:r>
            <w:r>
              <w:rPr>
                <w:i/>
                <w:iCs/>
              </w:rPr>
              <w:t xml:space="preserve">Program Unload Notification when </w:t>
            </w:r>
            <w:r w:rsidRPr="00C0058C">
              <w:rPr>
                <w:i/>
                <w:iCs/>
              </w:rPr>
              <w:t xml:space="preserve">ICLDevBackend </w:t>
            </w:r>
            <w:r>
              <w:rPr>
                <w:i/>
                <w:iCs/>
              </w:rPr>
              <w:t>Program is not required any more or is going to be rebuilt.</w:t>
            </w:r>
          </w:p>
        </w:tc>
        <w:tc>
          <w:tcPr>
            <w:tcW w:w="4698" w:type="dxa"/>
            <w:tcBorders>
              <w:left w:val="none" w:sz="0" w:space="0" w:color="auto"/>
            </w:tcBorders>
          </w:tcPr>
          <w:p w:rsidR="004A0A95" w:rsidRDefault="004A0A95" w:rsidP="00C0058C">
            <w:pPr>
              <w:pStyle w:val="TableNormal0"/>
              <w:cnfStyle w:val="000000100000" w:firstRow="0" w:lastRow="0" w:firstColumn="0" w:lastColumn="0" w:oddVBand="0" w:evenVBand="0" w:oddHBand="1" w:evenHBand="0" w:firstRowFirstColumn="0" w:firstRowLastColumn="0" w:lastRowFirstColumn="0" w:lastRowLastColumn="0"/>
            </w:pPr>
            <w:r>
              <w:t xml:space="preserve">OpenCL Runtime should notify Device Agent when </w:t>
            </w:r>
            <w:r w:rsidRPr="00C0058C">
              <w:t xml:space="preserve">ICLDevBackend </w:t>
            </w:r>
            <w:r>
              <w:t>Program may be removed from device. The notification should also be sent before user rebuilds the same Program, so that each Program will be represented on device only once.</w:t>
            </w:r>
          </w:p>
        </w:tc>
      </w:tr>
      <w:tr w:rsidR="004A0A95" w:rsidTr="003F6B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4A0A95">
            <w:pPr>
              <w:pStyle w:val="TableNormal0"/>
              <w:rPr>
                <w:b w:val="0"/>
                <w:bCs w:val="0"/>
                <w:i/>
                <w:iCs/>
                <w:color w:val="000000"/>
                <w:szCs w:val="18"/>
                <w:lang w:bidi="ar-SA"/>
              </w:rPr>
            </w:pPr>
            <w:r>
              <w:rPr>
                <w:i/>
                <w:iCs/>
              </w:rPr>
              <w:t>OpenCL Runtime</w:t>
            </w:r>
          </w:p>
        </w:tc>
        <w:tc>
          <w:tcPr>
            <w:tcW w:w="3330" w:type="dxa"/>
            <w:tcBorders>
              <w:left w:val="none" w:sz="0" w:space="0" w:color="auto"/>
              <w:right w:val="none" w:sz="0" w:space="0" w:color="auto"/>
            </w:tcBorders>
          </w:tcPr>
          <w:p w:rsidR="004A0A95" w:rsidRDefault="004A0A95" w:rsidP="00C0058C">
            <w:pPr>
              <w:pStyle w:val="TableNormal0"/>
              <w:cnfStyle w:val="000000010000" w:firstRow="0" w:lastRow="0" w:firstColumn="0" w:lastColumn="0" w:oddVBand="0" w:evenVBand="0" w:oddHBand="0" w:evenHBand="1" w:firstRowFirstColumn="0" w:firstRowLastColumn="0" w:lastRowFirstColumn="0" w:lastRowLastColumn="0"/>
              <w:rPr>
                <w:b/>
                <w:bCs/>
                <w:i/>
                <w:iCs/>
              </w:rPr>
            </w:pPr>
            <w:r>
              <w:rPr>
                <w:i/>
                <w:iCs/>
              </w:rPr>
              <w:t xml:space="preserve">OpenCL Runtime should guarantee that </w:t>
            </w:r>
            <w:r w:rsidRPr="00C0058C">
              <w:rPr>
                <w:i/>
                <w:iCs/>
              </w:rPr>
              <w:t xml:space="preserve">ICLDevBackend </w:t>
            </w:r>
            <w:r>
              <w:rPr>
                <w:i/>
                <w:iCs/>
              </w:rPr>
              <w:t>Program Unload notification will be done only when all NDRange commands that use that Program finished their execution.</w:t>
            </w:r>
          </w:p>
        </w:tc>
        <w:tc>
          <w:tcPr>
            <w:tcW w:w="4698" w:type="dxa"/>
            <w:tcBorders>
              <w:left w:val="none" w:sz="0" w:space="0" w:color="auto"/>
            </w:tcBorders>
          </w:tcPr>
          <w:p w:rsidR="004A0A95" w:rsidRDefault="004A0A95" w:rsidP="00A10A7D">
            <w:pPr>
              <w:pStyle w:val="TableNormal0"/>
              <w:cnfStyle w:val="000000010000" w:firstRow="0" w:lastRow="0" w:firstColumn="0" w:lastColumn="0" w:oddVBand="0" w:evenVBand="0" w:oddHBand="0" w:evenHBand="1" w:firstRowFirstColumn="0" w:firstRowLastColumn="0" w:lastRowFirstColumn="0" w:lastRowLastColumn="0"/>
            </w:pPr>
            <w:r>
              <w:t>If Program Unload notification will be issued during execution of NDRange commands that use that Program or if new NDRange commands that use removed Program will be enqueued after the Program deletion, Device may expose undefined behavior.</w:t>
            </w:r>
          </w:p>
        </w:tc>
      </w:tr>
    </w:tbl>
    <w:p w:rsidR="00A94019" w:rsidRDefault="003D766B">
      <w:pPr>
        <w:keepNext/>
        <w:jc w:val="center"/>
      </w:pPr>
      <w:r>
        <w:object w:dxaOrig="6828" w:dyaOrig="4848">
          <v:shape id="_x0000_i1053" type="#_x0000_t75" style="width:341.2pt;height:242.3pt" o:ole="">
            <v:imagedata r:id="rId68" o:title=""/>
          </v:shape>
          <o:OLEObject Type="Embed" ProgID="Visio.Drawing.11" ShapeID="_x0000_i1053" DrawAspect="Content" ObjectID="_1371909493" r:id="rId69"/>
        </w:object>
      </w:r>
    </w:p>
    <w:p w:rsidR="00A94019" w:rsidRDefault="00A80BE3" w:rsidP="00C0058C">
      <w:pPr>
        <w:pStyle w:val="Caption"/>
      </w:pPr>
      <w:r>
        <w:t xml:space="preserve">Figure </w:t>
      </w:r>
      <w:ins w:id="2534"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2535"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2536" w:author="Dmitry Kaptsenel" w:date="2011-07-11T17:10:00Z">
        <w:r w:rsidR="006F596B">
          <w:rPr>
            <w:noProof/>
          </w:rPr>
          <w:t>21</w:t>
        </w:r>
      </w:ins>
      <w:ins w:id="2537" w:author="Dmitry Kaptsenel" w:date="2011-05-31T16:40:00Z">
        <w:r w:rsidR="00E312EA">
          <w:fldChar w:fldCharType="end"/>
        </w:r>
      </w:ins>
      <w:del w:id="2538"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26</w:delText>
        </w:r>
        <w:r w:rsidR="008D1136" w:rsidDel="00E312EA">
          <w:fldChar w:fldCharType="end"/>
        </w:r>
      </w:del>
      <w:r>
        <w:t xml:space="preserve"> Removing </w:t>
      </w:r>
      <w:r w:rsidR="00C0058C" w:rsidRPr="00C0058C">
        <w:t>ICLDevBackend</w:t>
      </w:r>
      <w:r>
        <w:t xml:space="preserve"> Program </w:t>
      </w:r>
      <w:r w:rsidR="00E71683">
        <w:t>from</w:t>
      </w:r>
      <w:r>
        <w:t xml:space="preserve"> Device </w:t>
      </w:r>
    </w:p>
    <w:p w:rsidR="00A94019" w:rsidRDefault="000D313D">
      <w:pPr>
        <w:pStyle w:val="Heading4"/>
      </w:pPr>
      <w:bookmarkStart w:id="2539" w:name="_Toc292282798"/>
      <w:bookmarkStart w:id="2540" w:name="_Toc292282888"/>
      <w:bookmarkStart w:id="2541" w:name="_Toc292287735"/>
      <w:bookmarkStart w:id="2542" w:name="_Toc298167638"/>
      <w:bookmarkEnd w:id="2539"/>
      <w:bookmarkEnd w:id="2540"/>
      <w:bookmarkEnd w:id="2541"/>
      <w:r>
        <w:t xml:space="preserve">Transporting kernel </w:t>
      </w:r>
      <w:r w:rsidR="00E116CC">
        <w:t>connection</w:t>
      </w:r>
      <w:r>
        <w:t xml:space="preserve"> </w:t>
      </w:r>
      <w:r w:rsidR="00C10598">
        <w:t xml:space="preserve">and other directives </w:t>
      </w:r>
      <w:r>
        <w:t>from host to device</w:t>
      </w:r>
      <w:bookmarkEnd w:id="2542"/>
    </w:p>
    <w:p w:rsidR="00475065" w:rsidRDefault="00D701AF" w:rsidP="003F6B57">
      <w:pPr>
        <w:spacing w:after="60"/>
      </w:pPr>
      <w:r>
        <w:t>COI Run Functions may receive parameters in 2 ways:</w:t>
      </w:r>
    </w:p>
    <w:p w:rsidR="00475065" w:rsidRDefault="00D701AF" w:rsidP="003F6B57">
      <w:pPr>
        <w:pStyle w:val="ListParagraph"/>
        <w:numPr>
          <w:ilvl w:val="0"/>
          <w:numId w:val="40"/>
        </w:numPr>
        <w:spacing w:before="60" w:beforeAutospacing="0"/>
      </w:pPr>
      <w:r>
        <w:t>As list of COI buffers</w:t>
      </w:r>
      <w:r w:rsidR="00BC7989">
        <w:t xml:space="preserve">. MIC Device Agent will use this approach to pass OpenCL buffers and compiled </w:t>
      </w:r>
      <w:r w:rsidR="00E116CC">
        <w:t>programs</w:t>
      </w:r>
      <w:r w:rsidR="00BC7989">
        <w:t>.</w:t>
      </w:r>
    </w:p>
    <w:p w:rsidR="00475065" w:rsidRDefault="00D701AF" w:rsidP="003F6B57">
      <w:pPr>
        <w:pStyle w:val="ListParagraph"/>
        <w:numPr>
          <w:ilvl w:val="0"/>
          <w:numId w:val="40"/>
        </w:numPr>
        <w:spacing w:after="60" w:afterAutospacing="0"/>
      </w:pPr>
      <w:r>
        <w:t>As a binary buffer, limited to 8K in size. This buffer uses the communication area of the SCIFF driver and should be limited in usage.</w:t>
      </w:r>
    </w:p>
    <w:p w:rsidR="00475065" w:rsidRDefault="00D701AF" w:rsidP="003F6B57">
      <w:pPr>
        <w:keepNext/>
      </w:pPr>
      <w:r>
        <w:t xml:space="preserve">MIC Device Agent will binary buffer to pass directives to the device side agent. </w:t>
      </w:r>
    </w:p>
    <w:p w:rsidR="00FF4551" w:rsidRDefault="007C7842" w:rsidP="00FF4551">
      <w:pPr>
        <w:keepNext/>
        <w:jc w:val="center"/>
      </w:pPr>
      <w:r>
        <w:object w:dxaOrig="7137" w:dyaOrig="5359">
          <v:shape id="_x0000_i1054" type="#_x0000_t75" style="width:253.55pt;height:295.5pt" o:ole="">
            <v:imagedata r:id="rId70" o:title="" cropbottom="159f" cropleft="13223f" cropright="10229f"/>
          </v:shape>
          <o:OLEObject Type="Embed" ProgID="PowerPoint.Slide.12" ShapeID="_x0000_i1054" DrawAspect="Content" ObjectID="_1371909494" r:id="rId71"/>
        </w:object>
      </w:r>
    </w:p>
    <w:p w:rsidR="00D701AF" w:rsidRDefault="00FF4551" w:rsidP="00FF4551">
      <w:pPr>
        <w:pStyle w:val="Caption"/>
      </w:pPr>
      <w:r>
        <w:t xml:space="preserve">Figure </w:t>
      </w:r>
      <w:ins w:id="2543"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2544"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2545" w:author="Dmitry Kaptsenel" w:date="2011-07-11T17:10:00Z">
        <w:r w:rsidR="006F596B">
          <w:rPr>
            <w:noProof/>
          </w:rPr>
          <w:t>22</w:t>
        </w:r>
      </w:ins>
      <w:ins w:id="2546" w:author="Dmitry Kaptsenel" w:date="2011-05-31T16:40:00Z">
        <w:r w:rsidR="00E312EA">
          <w:fldChar w:fldCharType="end"/>
        </w:r>
      </w:ins>
      <w:del w:id="2547"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27</w:delText>
        </w:r>
        <w:r w:rsidR="008D1136" w:rsidDel="00E312EA">
          <w:fldChar w:fldCharType="end"/>
        </w:r>
      </w:del>
      <w:r>
        <w:t xml:space="preserve"> Binary buffer COI Run Function parameter layout for NDRange</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197008" w:rsidTr="001970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197008" w:rsidRDefault="00197008" w:rsidP="00197008">
            <w:pPr>
              <w:pStyle w:val="TableNormal0"/>
              <w:jc w:val="center"/>
            </w:pPr>
            <w:r>
              <w:lastRenderedPageBreak/>
              <w:t>Directive</w:t>
            </w:r>
          </w:p>
        </w:tc>
        <w:tc>
          <w:tcPr>
            <w:tcW w:w="6666" w:type="dxa"/>
            <w:tcBorders>
              <w:top w:val="none" w:sz="0" w:space="0" w:color="auto"/>
              <w:left w:val="none" w:sz="0" w:space="0" w:color="auto"/>
              <w:bottom w:val="none" w:sz="0" w:space="0" w:color="auto"/>
              <w:right w:val="none" w:sz="0" w:space="0" w:color="auto"/>
            </w:tcBorders>
          </w:tcPr>
          <w:p w:rsidR="00197008" w:rsidRDefault="00197008"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6D2462" w:rsidTr="006D2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94019" w:rsidRDefault="0017392F">
            <w:pPr>
              <w:pStyle w:val="TableNormal0"/>
              <w:rPr>
                <w:b w:val="0"/>
                <w:bCs w:val="0"/>
                <w:i/>
                <w:iCs/>
              </w:rPr>
            </w:pPr>
            <w:r>
              <w:rPr>
                <w:i/>
                <w:iCs/>
              </w:rPr>
              <w:t>U</w:t>
            </w:r>
            <w:r w:rsidR="006D2462">
              <w:rPr>
                <w:i/>
                <w:iCs/>
              </w:rPr>
              <w:t xml:space="preserve">se_kernel( kernel </w:t>
            </w:r>
            <w:r>
              <w:rPr>
                <w:i/>
                <w:iCs/>
              </w:rPr>
              <w:t>device pointer</w:t>
            </w:r>
            <w:r w:rsidR="006D2462">
              <w:rPr>
                <w:i/>
                <w:iCs/>
              </w:rPr>
              <w:t xml:space="preserve"> )</w:t>
            </w:r>
          </w:p>
        </w:tc>
        <w:tc>
          <w:tcPr>
            <w:tcW w:w="6666" w:type="dxa"/>
            <w:tcBorders>
              <w:left w:val="none" w:sz="0" w:space="0" w:color="auto"/>
            </w:tcBorders>
          </w:tcPr>
          <w:p w:rsidR="006D2462" w:rsidRDefault="0017392F" w:rsidP="00197008">
            <w:pPr>
              <w:pStyle w:val="TableNormal0"/>
              <w:cnfStyle w:val="000000100000" w:firstRow="0" w:lastRow="0" w:firstColumn="0" w:lastColumn="0" w:oddVBand="0" w:evenVBand="0" w:oddHBand="1" w:evenHBand="0" w:firstRowFirstColumn="0" w:firstRowLastColumn="0" w:lastRowFirstColumn="0" w:lastRowLastColumn="0"/>
            </w:pPr>
            <w:r>
              <w:t>Cast given parameter to kernel descriptor and use this kernel</w:t>
            </w:r>
            <w:r w:rsidR="006D2462">
              <w:t xml:space="preserve"> </w:t>
            </w:r>
          </w:p>
        </w:tc>
      </w:tr>
      <w:tr w:rsidR="00197008" w:rsidTr="0019700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97008" w:rsidRDefault="00197008" w:rsidP="00197008">
            <w:pPr>
              <w:pStyle w:val="TableNormal0"/>
              <w:rPr>
                <w:i/>
                <w:iCs/>
              </w:rPr>
            </w:pPr>
            <w:r>
              <w:rPr>
                <w:i/>
                <w:iCs/>
              </w:rPr>
              <w:t>Printf_buffer( buffer#N )</w:t>
            </w:r>
          </w:p>
        </w:tc>
        <w:tc>
          <w:tcPr>
            <w:tcW w:w="6666" w:type="dxa"/>
            <w:tcBorders>
              <w:left w:val="none" w:sz="0" w:space="0" w:color="auto"/>
            </w:tcBorders>
          </w:tcPr>
          <w:p w:rsidR="00197008" w:rsidRDefault="00197008" w:rsidP="00197008">
            <w:pPr>
              <w:pStyle w:val="TableNormal0"/>
              <w:cnfStyle w:val="000000010000" w:firstRow="0" w:lastRow="0" w:firstColumn="0" w:lastColumn="0" w:oddVBand="0" w:evenVBand="0" w:oddHBand="0" w:evenHBand="1" w:firstRowFirstColumn="0" w:firstRowLastColumn="0" w:lastRowFirstColumn="0" w:lastRowLastColumn="0"/>
            </w:pPr>
            <w:r>
              <w:t>Use buffer #N as printf buffer</w:t>
            </w:r>
          </w:p>
        </w:tc>
      </w:tr>
      <w:tr w:rsidR="00197008" w:rsidTr="00197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97008" w:rsidRDefault="00197008" w:rsidP="00197008">
            <w:pPr>
              <w:pStyle w:val="TableNormal0"/>
              <w:rPr>
                <w:i/>
                <w:iCs/>
              </w:rPr>
            </w:pPr>
            <w:r>
              <w:rPr>
                <w:i/>
                <w:iCs/>
              </w:rPr>
              <w:t>End_barrier( COI barrier value)</w:t>
            </w:r>
          </w:p>
        </w:tc>
        <w:tc>
          <w:tcPr>
            <w:tcW w:w="6666" w:type="dxa"/>
            <w:tcBorders>
              <w:left w:val="none" w:sz="0" w:space="0" w:color="auto"/>
            </w:tcBorders>
          </w:tcPr>
          <w:p w:rsidR="00197008" w:rsidRDefault="00DC19C6" w:rsidP="00197008">
            <w:pPr>
              <w:pStyle w:val="TableNormal0"/>
              <w:cnfStyle w:val="000000100000" w:firstRow="0" w:lastRow="0" w:firstColumn="0" w:lastColumn="0" w:oddVBand="0" w:evenVBand="0" w:oddHBand="1" w:evenHBand="0" w:firstRowFirstColumn="0" w:firstRowLastColumn="0" w:lastRowFirstColumn="0" w:lastRowLastColumn="0"/>
            </w:pPr>
            <w:r>
              <w:t xml:space="preserve">Signal execution completion using given user COI Barrier </w:t>
            </w:r>
            <w:r w:rsidR="00070480">
              <w:t>(required for Out-of-Order Command Lists)</w:t>
            </w:r>
          </w:p>
        </w:tc>
      </w:tr>
      <w:tr w:rsidR="001D4351" w:rsidTr="001D43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D4351" w:rsidRDefault="001D4351" w:rsidP="00197008">
            <w:pPr>
              <w:pStyle w:val="TableNormal0"/>
              <w:rPr>
                <w:i/>
                <w:iCs/>
              </w:rPr>
            </w:pPr>
            <w:r>
              <w:rPr>
                <w:i/>
                <w:iCs/>
              </w:rPr>
              <w:t>Profiling required. Output put to the run function return buffer.</w:t>
            </w:r>
          </w:p>
        </w:tc>
        <w:tc>
          <w:tcPr>
            <w:tcW w:w="6666" w:type="dxa"/>
            <w:tcBorders>
              <w:left w:val="none" w:sz="0" w:space="0" w:color="auto"/>
            </w:tcBorders>
          </w:tcPr>
          <w:p w:rsidR="001D4351" w:rsidRDefault="001D4351" w:rsidP="001D4351">
            <w:pPr>
              <w:pStyle w:val="TableNormal0"/>
              <w:cnfStyle w:val="000000010000" w:firstRow="0" w:lastRow="0" w:firstColumn="0" w:lastColumn="0" w:oddVBand="0" w:evenVBand="0" w:oddHBand="0" w:evenHBand="1" w:firstRowFirstColumn="0" w:firstRowLastColumn="0" w:lastRowFirstColumn="0" w:lastRowLastColumn="0"/>
            </w:pPr>
            <w:r>
              <w:t>Profiling is required. Provide profiling result in the COI Run Function return buffer. Used in In-Order Command Lists only.</w:t>
            </w:r>
          </w:p>
        </w:tc>
      </w:tr>
      <w:tr w:rsidR="001D4351" w:rsidTr="001D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D4351" w:rsidRDefault="001D4351" w:rsidP="001D4351">
            <w:pPr>
              <w:pStyle w:val="TableNormal0"/>
              <w:rPr>
                <w:i/>
                <w:iCs/>
              </w:rPr>
            </w:pPr>
            <w:r>
              <w:rPr>
                <w:i/>
                <w:iCs/>
              </w:rPr>
              <w:t>Profiling required. Output put to the buffer #N.</w:t>
            </w:r>
          </w:p>
        </w:tc>
        <w:tc>
          <w:tcPr>
            <w:tcW w:w="6666" w:type="dxa"/>
            <w:tcBorders>
              <w:left w:val="none" w:sz="0" w:space="0" w:color="auto"/>
            </w:tcBorders>
          </w:tcPr>
          <w:p w:rsidR="001D4351" w:rsidRDefault="001D4351" w:rsidP="0036144D">
            <w:pPr>
              <w:pStyle w:val="TableNormal0"/>
              <w:keepNext/>
              <w:cnfStyle w:val="000000100000" w:firstRow="0" w:lastRow="0" w:firstColumn="0" w:lastColumn="0" w:oddVBand="0" w:evenVBand="0" w:oddHBand="1" w:evenHBand="0" w:firstRowFirstColumn="0" w:firstRowLastColumn="0" w:lastRowFirstColumn="0" w:lastRowLastColumn="0"/>
            </w:pPr>
            <w:r>
              <w:t xml:space="preserve">Profiling is required. Provide profiling result in the COI buffer #N. Used in Out-of-Order Command Lists as </w:t>
            </w:r>
            <w:r w:rsidR="007941D0">
              <w:t>Run Function return buffers cannot be used there.</w:t>
            </w:r>
          </w:p>
        </w:tc>
      </w:tr>
    </w:tbl>
    <w:p w:rsidR="00197008" w:rsidRDefault="0036144D" w:rsidP="0036144D">
      <w:pPr>
        <w:pStyle w:val="Caption"/>
        <w:rPr>
          <w:noProof/>
        </w:rPr>
      </w:pPr>
      <w:r>
        <w:t xml:space="preserve">Table </w:t>
      </w:r>
      <w:ins w:id="2548" w:author="Dmitry Kaptsenel" w:date="2011-06-13T12:57:00Z">
        <w:r w:rsidR="00B9771C">
          <w:fldChar w:fldCharType="begin"/>
        </w:r>
        <w:r w:rsidR="00B9771C">
          <w:instrText xml:space="preserve"> STYLEREF 1 \s </w:instrText>
        </w:r>
      </w:ins>
      <w:r w:rsidR="00B9771C">
        <w:fldChar w:fldCharType="separate"/>
      </w:r>
      <w:r w:rsidR="006F596B">
        <w:rPr>
          <w:rFonts w:hint="eastAsia"/>
          <w:noProof/>
          <w:cs/>
        </w:rPr>
        <w:t>‎</w:t>
      </w:r>
      <w:r w:rsidR="006F596B">
        <w:rPr>
          <w:noProof/>
        </w:rPr>
        <w:t>4</w:t>
      </w:r>
      <w:ins w:id="2549" w:author="Dmitry Kaptsenel" w:date="2011-06-13T12:57:00Z">
        <w:r w:rsidR="00B9771C">
          <w:fldChar w:fldCharType="end"/>
        </w:r>
        <w:r w:rsidR="00B9771C">
          <w:t>.</w:t>
        </w:r>
        <w:r w:rsidR="00B9771C">
          <w:fldChar w:fldCharType="begin"/>
        </w:r>
        <w:r w:rsidR="00B9771C">
          <w:instrText xml:space="preserve"> SEQ Table \* ARABIC \s 1 </w:instrText>
        </w:r>
      </w:ins>
      <w:r w:rsidR="00B9771C">
        <w:fldChar w:fldCharType="separate"/>
      </w:r>
      <w:ins w:id="2550" w:author="Dmitry Kaptsenel" w:date="2011-07-11T17:10:00Z">
        <w:r w:rsidR="006F596B">
          <w:rPr>
            <w:noProof/>
          </w:rPr>
          <w:t>12</w:t>
        </w:r>
      </w:ins>
      <w:ins w:id="2551" w:author="Dmitry Kaptsenel" w:date="2011-06-13T12:57:00Z">
        <w:r w:rsidR="00B9771C">
          <w:fldChar w:fldCharType="end"/>
        </w:r>
      </w:ins>
      <w:del w:id="2552" w:author="Dmitry Kaptsenel" w:date="2011-06-01T09:28:00Z">
        <w:r w:rsidR="008D1136" w:rsidDel="00353C8A">
          <w:fldChar w:fldCharType="begin"/>
        </w:r>
        <w:r w:rsidR="00B3629F" w:rsidDel="00353C8A">
          <w:delInstrText xml:space="preserve"> STYLEREF 1 \s </w:delInstrText>
        </w:r>
        <w:r w:rsidR="008D1136" w:rsidDel="00353C8A">
          <w:fldChar w:fldCharType="separate"/>
        </w:r>
        <w:r w:rsidR="00B86E38" w:rsidDel="00353C8A">
          <w:rPr>
            <w:rFonts w:hint="eastAsia"/>
            <w:noProof/>
            <w:cs/>
          </w:rPr>
          <w:delText>‎</w:delText>
        </w:r>
        <w:r w:rsidR="00B86E38" w:rsidDel="00353C8A">
          <w:rPr>
            <w:noProof/>
          </w:rPr>
          <w:delText>4</w:delText>
        </w:r>
        <w:r w:rsidR="008D1136" w:rsidDel="00353C8A">
          <w:fldChar w:fldCharType="end"/>
        </w:r>
        <w:r w:rsidR="003B47BF" w:rsidDel="00353C8A">
          <w:delText>.</w:delText>
        </w:r>
        <w:r w:rsidR="008D1136" w:rsidDel="00353C8A">
          <w:fldChar w:fldCharType="begin"/>
        </w:r>
        <w:r w:rsidR="003B47BF" w:rsidDel="00353C8A">
          <w:delInstrText xml:space="preserve"> SEQ Table \* ARABIC \s 1 </w:delInstrText>
        </w:r>
        <w:r w:rsidR="008D1136" w:rsidDel="00353C8A">
          <w:fldChar w:fldCharType="separate"/>
        </w:r>
        <w:r w:rsidR="00B86E38" w:rsidDel="00353C8A">
          <w:rPr>
            <w:noProof/>
          </w:rPr>
          <w:delText>10</w:delText>
        </w:r>
        <w:r w:rsidR="008D1136" w:rsidDel="00353C8A">
          <w:fldChar w:fldCharType="end"/>
        </w:r>
      </w:del>
      <w:r>
        <w:rPr>
          <w:noProof/>
        </w:rPr>
        <w:t xml:space="preserve"> NDRange Run Function Directives</w:t>
      </w:r>
    </w:p>
    <w:p w:rsidR="00A60C7B" w:rsidRDefault="0036278A" w:rsidP="00A60C7B">
      <w:pPr>
        <w:keepNext/>
        <w:jc w:val="center"/>
      </w:pPr>
      <w:r>
        <w:object w:dxaOrig="7383" w:dyaOrig="7860">
          <v:shape id="_x0000_i1055" type="#_x0000_t75" style="width:363.75pt;height:386.3pt" o:ole="">
            <v:imagedata r:id="rId72" o:title=""/>
          </v:shape>
          <o:OLEObject Type="Embed" ProgID="Visio.Drawing.11" ShapeID="_x0000_i1055" DrawAspect="Content" ObjectID="_1371909495" r:id="rId73"/>
        </w:object>
      </w:r>
    </w:p>
    <w:p w:rsidR="00A94019" w:rsidRDefault="00A60C7B">
      <w:pPr>
        <w:pStyle w:val="Caption"/>
        <w:rPr>
          <w:noProof/>
        </w:rPr>
      </w:pPr>
      <w:r>
        <w:t xml:space="preserve">Figure </w:t>
      </w:r>
      <w:ins w:id="2553"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2554"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2555" w:author="Dmitry Kaptsenel" w:date="2011-07-11T17:10:00Z">
        <w:r w:rsidR="006F596B">
          <w:rPr>
            <w:noProof/>
          </w:rPr>
          <w:t>23</w:t>
        </w:r>
      </w:ins>
      <w:ins w:id="2556" w:author="Dmitry Kaptsenel" w:date="2011-05-31T16:40:00Z">
        <w:r w:rsidR="00E312EA">
          <w:fldChar w:fldCharType="end"/>
        </w:r>
      </w:ins>
      <w:del w:id="2557"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28</w:delText>
        </w:r>
        <w:r w:rsidR="008D1136" w:rsidDel="00E312EA">
          <w:fldChar w:fldCharType="end"/>
        </w:r>
      </w:del>
      <w:r>
        <w:rPr>
          <w:noProof/>
        </w:rPr>
        <w:t xml:space="preserve"> Kernel </w:t>
      </w:r>
      <w:r w:rsidR="00DD4F4D">
        <w:rPr>
          <w:noProof/>
        </w:rPr>
        <w:t xml:space="preserve">Usage </w:t>
      </w:r>
      <w:r>
        <w:rPr>
          <w:noProof/>
        </w:rPr>
        <w:t>Flow on the Host side</w:t>
      </w:r>
    </w:p>
    <w:p w:rsidR="00CB454B" w:rsidRDefault="00934509" w:rsidP="00CB454B">
      <w:pPr>
        <w:keepNext/>
        <w:jc w:val="center"/>
      </w:pPr>
      <w:r>
        <w:object w:dxaOrig="6443" w:dyaOrig="5302">
          <v:shape id="_x0000_i1056" type="#_x0000_t75" style="width:304.9pt;height:254.2pt" o:ole="">
            <v:imagedata r:id="rId74" o:title="" cropbottom="329f" cropright="1504f"/>
          </v:shape>
          <o:OLEObject Type="Embed" ProgID="Visio.Drawing.11" ShapeID="_x0000_i1056" DrawAspect="Content" ObjectID="_1371909496" r:id="rId75"/>
        </w:object>
      </w:r>
    </w:p>
    <w:p w:rsidR="00CB454B" w:rsidRPr="00180133" w:rsidRDefault="00CB454B" w:rsidP="00CB454B">
      <w:pPr>
        <w:pStyle w:val="Caption"/>
      </w:pPr>
      <w:r>
        <w:t xml:space="preserve">Figure </w:t>
      </w:r>
      <w:ins w:id="2558"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2559"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2560" w:author="Dmitry Kaptsenel" w:date="2011-07-11T17:10:00Z">
        <w:r w:rsidR="006F596B">
          <w:rPr>
            <w:noProof/>
          </w:rPr>
          <w:t>24</w:t>
        </w:r>
      </w:ins>
      <w:ins w:id="2561" w:author="Dmitry Kaptsenel" w:date="2011-05-31T16:40:00Z">
        <w:r w:rsidR="00E312EA">
          <w:fldChar w:fldCharType="end"/>
        </w:r>
      </w:ins>
      <w:del w:id="2562"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29</w:delText>
        </w:r>
        <w:r w:rsidR="008D1136" w:rsidDel="00E312EA">
          <w:fldChar w:fldCharType="end"/>
        </w:r>
      </w:del>
      <w:r>
        <w:t xml:space="preserve"> </w:t>
      </w:r>
      <w:r w:rsidRPr="006558B4">
        <w:t>Ke</w:t>
      </w:r>
      <w:r>
        <w:t>rnel Usage Flow on the Device</w:t>
      </w:r>
      <w:r w:rsidRPr="006558B4">
        <w:t xml:space="preserve"> side</w:t>
      </w:r>
    </w:p>
    <w:p w:rsidR="00A63C80" w:rsidRDefault="00A63C80" w:rsidP="004873DF">
      <w:pPr>
        <w:pStyle w:val="Heading3"/>
      </w:pPr>
      <w:bookmarkStart w:id="2563" w:name="_Toc292282800"/>
      <w:bookmarkStart w:id="2564" w:name="_Toc292282890"/>
      <w:bookmarkStart w:id="2565" w:name="_Toc292287737"/>
      <w:bookmarkStart w:id="2566" w:name="_Toc298167639"/>
      <w:bookmarkEnd w:id="2563"/>
      <w:bookmarkEnd w:id="2564"/>
      <w:bookmarkEnd w:id="2565"/>
      <w:r>
        <w:t xml:space="preserve">Managing MIC </w:t>
      </w:r>
      <w:ins w:id="2567" w:author="Dmitry Kaptsenel" w:date="2011-07-10T17:00:00Z">
        <w:r w:rsidR="00B946B0">
          <w:t xml:space="preserve">Device </w:t>
        </w:r>
      </w:ins>
      <w:r>
        <w:t>Backend objects on the Device Side.</w:t>
      </w:r>
      <w:bookmarkEnd w:id="2566"/>
    </w:p>
    <w:p w:rsidR="00A94019" w:rsidRDefault="00164A15" w:rsidP="00C0058C">
      <w:pPr>
        <w:keepNext/>
      </w:pPr>
      <w:r>
        <w:t xml:space="preserve">The major MIC </w:t>
      </w:r>
      <w:ins w:id="2568" w:author="Dmitry Kaptsenel" w:date="2011-07-10T17:00:00Z">
        <w:r w:rsidR="00B946B0">
          <w:t xml:space="preserve">Device </w:t>
        </w:r>
      </w:ins>
      <w:r>
        <w:t xml:space="preserve">Backend object that is passed from host to device is </w:t>
      </w:r>
      <w:r w:rsidR="00C0058C" w:rsidRPr="00C0058C">
        <w:t xml:space="preserve">ICLDevBackend </w:t>
      </w:r>
      <w:r w:rsidR="00AF4587">
        <w:t>Program</w:t>
      </w:r>
      <w:r>
        <w:t xml:space="preserve">. After </w:t>
      </w:r>
      <w:r w:rsidR="00C0058C" w:rsidRPr="00C0058C">
        <w:t xml:space="preserve">ICLDevBackend </w:t>
      </w:r>
      <w:r w:rsidR="00AF4587">
        <w:t xml:space="preserve">Program </w:t>
      </w:r>
      <w:r>
        <w:t xml:space="preserve">objects are restored from blobs by MIC </w:t>
      </w:r>
      <w:ins w:id="2569" w:author="Dmitry Kaptsenel" w:date="2011-07-10T17:00:00Z">
        <w:r w:rsidR="00B946B0">
          <w:t xml:space="preserve">Device </w:t>
        </w:r>
      </w:ins>
      <w:r>
        <w:t xml:space="preserve">Backend Executer they are maintained in the cache by MIC Device Agent Device part. </w:t>
      </w:r>
      <w:r w:rsidR="00C0058C" w:rsidRPr="00C0058C">
        <w:t xml:space="preserve">ICLDevBackend </w:t>
      </w:r>
      <w:r>
        <w:t xml:space="preserve">Kernel objects are reference counted as they are requested by active NDRange commands on </w:t>
      </w:r>
      <w:r w:rsidR="00830946">
        <w:t xml:space="preserve">both </w:t>
      </w:r>
      <w:r>
        <w:t>Device</w:t>
      </w:r>
      <w:r w:rsidR="00830946">
        <w:t xml:space="preserve"> and Host sides.</w:t>
      </w:r>
    </w:p>
    <w:p w:rsidR="003B4DA6" w:rsidRDefault="0069442B" w:rsidP="003B4DA6">
      <w:pPr>
        <w:keepNext/>
        <w:jc w:val="center"/>
      </w:pPr>
      <w:r>
        <w:object w:dxaOrig="7137" w:dyaOrig="5359">
          <v:shape id="_x0000_i1057" type="#_x0000_t75" style="width:357.5pt;height:267.95pt" o:ole="">
            <v:imagedata r:id="rId76" o:title=""/>
          </v:shape>
          <o:OLEObject Type="Embed" ProgID="PowerPoint.Slide.12" ShapeID="_x0000_i1057" DrawAspect="Content" ObjectID="_1371909497" r:id="rId77"/>
        </w:object>
      </w:r>
    </w:p>
    <w:p w:rsidR="00873B00" w:rsidRDefault="003B4DA6" w:rsidP="003B4DA6">
      <w:pPr>
        <w:pStyle w:val="Caption"/>
        <w:rPr>
          <w:noProof/>
        </w:rPr>
      </w:pPr>
      <w:r>
        <w:t xml:space="preserve">Figure </w:t>
      </w:r>
      <w:ins w:id="2570"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2571"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2572" w:author="Dmitry Kaptsenel" w:date="2011-07-11T17:10:00Z">
        <w:r w:rsidR="006F596B">
          <w:rPr>
            <w:noProof/>
          </w:rPr>
          <w:t>25</w:t>
        </w:r>
      </w:ins>
      <w:ins w:id="2573" w:author="Dmitry Kaptsenel" w:date="2011-05-31T16:40:00Z">
        <w:r w:rsidR="00E312EA">
          <w:fldChar w:fldCharType="end"/>
        </w:r>
      </w:ins>
      <w:del w:id="2574"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30</w:delText>
        </w:r>
        <w:r w:rsidR="008D1136" w:rsidDel="00E312EA">
          <w:fldChar w:fldCharType="end"/>
        </w:r>
      </w:del>
      <w:r>
        <w:rPr>
          <w:noProof/>
        </w:rPr>
        <w:t xml:space="preserve"> Life</w:t>
      </w:r>
      <w:r w:rsidR="00CC152D">
        <w:rPr>
          <w:noProof/>
        </w:rPr>
        <w:t xml:space="preserve"> </w:t>
      </w:r>
      <w:r>
        <w:rPr>
          <w:noProof/>
        </w:rPr>
        <w:t xml:space="preserve">time of MIC </w:t>
      </w:r>
      <w:ins w:id="2575" w:author="Dmitry Kaptsenel" w:date="2011-07-10T17:01:00Z">
        <w:r w:rsidR="00B946B0">
          <w:t xml:space="preserve">Device </w:t>
        </w:r>
      </w:ins>
      <w:r>
        <w:rPr>
          <w:noProof/>
        </w:rPr>
        <w:t>Backend Objects on Device</w:t>
      </w:r>
    </w:p>
    <w:p w:rsidR="009C7A94" w:rsidRDefault="009C7A94" w:rsidP="00CD4DC1">
      <w:pPr>
        <w:pStyle w:val="Heading2"/>
        <w:pageBreakBefore/>
      </w:pPr>
      <w:bookmarkStart w:id="2576" w:name="_Toc292282802"/>
      <w:bookmarkStart w:id="2577" w:name="_Toc292282892"/>
      <w:bookmarkStart w:id="2578" w:name="_Toc292287739"/>
      <w:bookmarkStart w:id="2579" w:name="_Toc292282803"/>
      <w:bookmarkStart w:id="2580" w:name="_Toc292282893"/>
      <w:bookmarkStart w:id="2581" w:name="_Toc292287740"/>
      <w:bookmarkStart w:id="2582" w:name="_Toc298167640"/>
      <w:bookmarkEnd w:id="2576"/>
      <w:bookmarkEnd w:id="2577"/>
      <w:bookmarkEnd w:id="2578"/>
      <w:bookmarkEnd w:id="2579"/>
      <w:bookmarkEnd w:id="2580"/>
      <w:bookmarkEnd w:id="2581"/>
      <w:r>
        <w:lastRenderedPageBreak/>
        <w:t>TBB Usage on device</w:t>
      </w:r>
      <w:bookmarkEnd w:id="2582"/>
    </w:p>
    <w:p w:rsidR="001E3ADE" w:rsidRDefault="001E3ADE" w:rsidP="007B253A">
      <w:r>
        <w:t>Intel C/C++ Compiler for MIC provides set of threading capabilities that may be used by MIC Device Agent to execute NDRange OpenCL commands:</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
        <w:gridCol w:w="990"/>
        <w:gridCol w:w="8334"/>
      </w:tblGrid>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Cilk Plus</w:t>
            </w:r>
          </w:p>
        </w:tc>
        <w:tc>
          <w:tcPr>
            <w:tcW w:w="8334" w:type="dxa"/>
          </w:tcPr>
          <w:p w:rsidR="001E3ADE" w:rsidRDefault="00317A9F" w:rsidP="001C5F27">
            <w:pPr>
              <w:pStyle w:val="TableNormal0"/>
            </w:pPr>
            <w:r>
              <w:t xml:space="preserve">Language-integrated threading system. Tuned for launching specific language constructs as parallel tasks.  </w:t>
            </w:r>
          </w:p>
        </w:tc>
      </w:tr>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TBB</w:t>
            </w:r>
          </w:p>
        </w:tc>
        <w:tc>
          <w:tcPr>
            <w:tcW w:w="8334" w:type="dxa"/>
          </w:tcPr>
          <w:p w:rsidR="001E3ADE" w:rsidRDefault="00317A9F" w:rsidP="001C5F27">
            <w:pPr>
              <w:pStyle w:val="TableNormal0"/>
            </w:pPr>
            <w:r>
              <w:t>General purpose task oriented C++ library.</w:t>
            </w:r>
          </w:p>
        </w:tc>
      </w:tr>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Custom</w:t>
            </w:r>
          </w:p>
        </w:tc>
        <w:tc>
          <w:tcPr>
            <w:tcW w:w="8334" w:type="dxa"/>
          </w:tcPr>
          <w:p w:rsidR="001E3ADE" w:rsidRDefault="00317A9F" w:rsidP="001C5F27">
            <w:pPr>
              <w:pStyle w:val="TableNormal0"/>
            </w:pPr>
            <w:r>
              <w:t xml:space="preserve">Any custom OS-dependent implementation. Assuming MIC device will be controlled by Linux </w:t>
            </w:r>
            <w:r w:rsidR="001C5F27">
              <w:rPr>
                <w:rFonts w:cstheme="minorHAnsi"/>
              </w:rPr>
              <w:t>µ</w:t>
            </w:r>
            <w:r w:rsidR="001C5F27">
              <w:t xml:space="preserve">OS </w:t>
            </w:r>
            <w:r>
              <w:t>this may be some solution based on Linux pthreads.</w:t>
            </w:r>
          </w:p>
        </w:tc>
      </w:tr>
    </w:tbl>
    <w:p w:rsidR="001C5F27" w:rsidRDefault="001C5F27" w:rsidP="001C5F27">
      <w:pPr>
        <w:pStyle w:val="Heading3"/>
      </w:pPr>
      <w:bookmarkStart w:id="2583" w:name="_Toc298167641"/>
      <w:r>
        <w:t>Comparing parallel solutions on MIC</w:t>
      </w:r>
      <w:bookmarkEnd w:id="2583"/>
    </w:p>
    <w:p w:rsidR="001C5F27" w:rsidRDefault="001C5F27" w:rsidP="001C5F27">
      <w:r>
        <w:t xml:space="preserve">At the time of this document writing the only available MIC Device is a KNF device with FreeBSD as a </w:t>
      </w:r>
      <w:r w:rsidRPr="001C5F27">
        <w:t>µOS</w:t>
      </w:r>
      <w:r>
        <w:t>. In order to choose the best direction to go, we performed a set of experiments.</w:t>
      </w:r>
    </w:p>
    <w:p w:rsidR="001C5F27" w:rsidRDefault="00E940FC" w:rsidP="00E940FC">
      <w:pPr>
        <w:pStyle w:val="Heading4"/>
      </w:pPr>
      <w:bookmarkStart w:id="2584" w:name="_Toc298167642"/>
      <w:r>
        <w:t>Experiment description</w:t>
      </w:r>
      <w:bookmarkEnd w:id="2584"/>
    </w:p>
    <w:p w:rsidR="00E940FC" w:rsidRDefault="00E940FC" w:rsidP="00E222F8">
      <w:r>
        <w:t>Experiment was performed by running single copy-only like kernel on MIC</w:t>
      </w:r>
      <w:r w:rsidR="00E222F8">
        <w:t xml:space="preserve"> to understand what threading solution is better taking into account hyper-threading and L1 cache implementation on MIC</w:t>
      </w:r>
      <w:r>
        <w:t xml:space="preserve">. Copy-only kernel was emulated by C function that copied some C structure from input parameter to output. The size of structure was tuned to occupy a whole set of available SSE registers on KNF, so that optimizing compiler will use </w:t>
      </w:r>
      <w:r w:rsidR="00E222F8">
        <w:t>MOV</w:t>
      </w:r>
      <w:r>
        <w:t xml:space="preserve"> memory to SSE registers and SSE registers to memory instructions for structure copy implementation. </w:t>
      </w:r>
      <w:r w:rsidR="00B83222">
        <w:t>Execution time was measured by rdtsc instruction assuming that MIC device does not change it frequency under load.</w:t>
      </w:r>
      <w:r w:rsidR="003D16F6">
        <w:t xml:space="preserve"> Experiments do not measure data transfer time between CPU and MIC.</w:t>
      </w:r>
    </w:p>
    <w:p w:rsidR="00E940FC" w:rsidRDefault="00E940FC" w:rsidP="00E940FC">
      <w:r>
        <w:t xml:space="preserve">Assumptions: </w:t>
      </w:r>
    </w:p>
    <w:p w:rsidR="00E940FC" w:rsidRDefault="00E940FC" w:rsidP="009A2F45">
      <w:pPr>
        <w:pStyle w:val="ListParagraph"/>
        <w:numPr>
          <w:ilvl w:val="1"/>
          <w:numId w:val="32"/>
        </w:numPr>
        <w:spacing w:before="0" w:beforeAutospacing="0"/>
      </w:pPr>
      <w:r>
        <w:t>32 SSE registers</w:t>
      </w:r>
    </w:p>
    <w:p w:rsidR="00E940FC" w:rsidRDefault="00972598" w:rsidP="009A2F45">
      <w:pPr>
        <w:pStyle w:val="ListParagraph"/>
        <w:numPr>
          <w:ilvl w:val="1"/>
          <w:numId w:val="32"/>
        </w:numPr>
        <w:spacing w:before="0" w:beforeAutospacing="0"/>
      </w:pPr>
      <w:r>
        <w:t>Each SSE register contains 16 floats</w:t>
      </w:r>
    </w:p>
    <w:p w:rsidR="00972598" w:rsidRPr="00E940FC" w:rsidRDefault="00972598" w:rsidP="009A2F45">
      <w:pPr>
        <w:pStyle w:val="ListParagraph"/>
        <w:numPr>
          <w:ilvl w:val="1"/>
          <w:numId w:val="32"/>
        </w:numPr>
        <w:spacing w:before="0" w:beforeAutospacing="0"/>
      </w:pPr>
      <w:r>
        <w:t>Each float is 4 bytes long</w:t>
      </w:r>
    </w:p>
    <w:p w:rsidR="001C5F27" w:rsidRDefault="00972598" w:rsidP="001C5F27">
      <w:r>
        <w:t xml:space="preserve">Experiments were run on both CPU and MIC and included variation </w:t>
      </w:r>
      <w:r w:rsidR="00794C50">
        <w:t>of number of work items to copy:</w:t>
      </w:r>
    </w:p>
    <w:p w:rsidR="00794C50" w:rsidRDefault="00794C50" w:rsidP="009A2F45">
      <w:pPr>
        <w:pStyle w:val="ListParagraph"/>
        <w:numPr>
          <w:ilvl w:val="0"/>
          <w:numId w:val="34"/>
        </w:numPr>
      </w:pPr>
      <w:r>
        <w:t>200,000 items</w:t>
      </w:r>
    </w:p>
    <w:p w:rsidR="00794C50" w:rsidRDefault="00794C50" w:rsidP="009A2F45">
      <w:pPr>
        <w:pStyle w:val="ListParagraph"/>
        <w:numPr>
          <w:ilvl w:val="0"/>
          <w:numId w:val="34"/>
        </w:numPr>
      </w:pPr>
      <w:r>
        <w:t>150,000 items</w:t>
      </w:r>
    </w:p>
    <w:p w:rsidR="00794C50" w:rsidRDefault="00794C50" w:rsidP="009A2F45">
      <w:pPr>
        <w:pStyle w:val="ListParagraph"/>
        <w:numPr>
          <w:ilvl w:val="0"/>
          <w:numId w:val="34"/>
        </w:numPr>
      </w:pPr>
      <w:r>
        <w:t>100,000 items</w:t>
      </w:r>
    </w:p>
    <w:p w:rsidR="00794C50" w:rsidRDefault="00794C50" w:rsidP="009A2F45">
      <w:pPr>
        <w:pStyle w:val="ListParagraph"/>
        <w:numPr>
          <w:ilvl w:val="0"/>
          <w:numId w:val="34"/>
        </w:numPr>
      </w:pPr>
      <w:r>
        <w:t>50,000 items</w:t>
      </w:r>
    </w:p>
    <w:p w:rsidR="00794C50" w:rsidRDefault="00794C50" w:rsidP="009A2F45">
      <w:pPr>
        <w:pStyle w:val="ListParagraph"/>
        <w:numPr>
          <w:ilvl w:val="0"/>
          <w:numId w:val="34"/>
        </w:numPr>
      </w:pPr>
      <w:r>
        <w:t>10,000 items</w:t>
      </w:r>
    </w:p>
    <w:p w:rsidR="00972598" w:rsidRDefault="00972598" w:rsidP="001C5F27">
      <w:r>
        <w:t>Experiments:</w:t>
      </w:r>
    </w:p>
    <w:p w:rsidR="00972598" w:rsidRDefault="00972598" w:rsidP="009A2F45">
      <w:pPr>
        <w:pStyle w:val="ListParagraph"/>
        <w:numPr>
          <w:ilvl w:val="0"/>
          <w:numId w:val="33"/>
        </w:numPr>
      </w:pPr>
      <w:r>
        <w:t xml:space="preserve">Use TBB </w:t>
      </w:r>
      <w:r w:rsidRPr="00972598">
        <w:rPr>
          <w:i/>
          <w:iCs/>
        </w:rPr>
        <w:t xml:space="preserve">parallel for </w:t>
      </w:r>
      <w:r>
        <w:t>construct</w:t>
      </w:r>
    </w:p>
    <w:p w:rsidR="00972598" w:rsidRDefault="00972598" w:rsidP="009A2F45">
      <w:pPr>
        <w:pStyle w:val="ListParagraph"/>
        <w:numPr>
          <w:ilvl w:val="0"/>
          <w:numId w:val="33"/>
        </w:numPr>
      </w:pPr>
      <w:r>
        <w:t xml:space="preserve">Use pthreads – create </w:t>
      </w:r>
      <w:r w:rsidR="00794C50">
        <w:t>separate thread per work item</w:t>
      </w:r>
    </w:p>
    <w:p w:rsidR="00794C50" w:rsidRDefault="00794C50" w:rsidP="009A2F45">
      <w:pPr>
        <w:pStyle w:val="ListParagraph"/>
        <w:numPr>
          <w:ilvl w:val="0"/>
          <w:numId w:val="33"/>
        </w:numPr>
      </w:pPr>
      <w:r>
        <w:t>Use super pthreads – create set of threads and reuse them for running work items.</w:t>
      </w:r>
    </w:p>
    <w:p w:rsidR="0095740F" w:rsidRDefault="0095740F" w:rsidP="0095740F">
      <w:pPr>
        <w:pStyle w:val="IndentedNote"/>
      </w:pPr>
      <w:r w:rsidRPr="0095740F">
        <w:rPr>
          <w:i/>
          <w:iCs/>
        </w:rPr>
        <w:t>Note</w:t>
      </w:r>
      <w:r w:rsidR="00B83222">
        <w:rPr>
          <w:i/>
          <w:iCs/>
        </w:rPr>
        <w:t>1</w:t>
      </w:r>
      <w:r w:rsidR="00972598" w:rsidRPr="0095740F">
        <w:rPr>
          <w:i/>
          <w:iCs/>
        </w:rPr>
        <w:t>:</w:t>
      </w:r>
      <w:r>
        <w:tab/>
        <w:t>Cilk Plus was too slow on both CPU and MIC and such we decided to drop experimenting with it.</w:t>
      </w:r>
    </w:p>
    <w:p w:rsidR="00763BB4" w:rsidRDefault="00763BB4" w:rsidP="00763BB4">
      <w:pPr>
        <w:pStyle w:val="Heading4"/>
      </w:pPr>
      <w:bookmarkStart w:id="2585" w:name="_Toc298167643"/>
      <w:r>
        <w:lastRenderedPageBreak/>
        <w:t>Experiments results</w:t>
      </w:r>
      <w:bookmarkEnd w:id="2585"/>
    </w:p>
    <w:p w:rsidR="00E976B2" w:rsidRDefault="00A50680" w:rsidP="00E976B2">
      <w:pPr>
        <w:pStyle w:val="IndentedNote"/>
        <w:keepNext/>
        <w:jc w:val="center"/>
      </w:pPr>
      <w:r>
        <w:object w:dxaOrig="7137" w:dyaOrig="5359">
          <v:shape id="_x0000_i1058" type="#_x0000_t75" style="width:398.2pt;height:283pt" o:ole="">
            <v:imagedata r:id="rId78" o:title="" croptop="4891f" cropleft="604f" cropright="805f"/>
          </v:shape>
          <o:OLEObject Type="Embed" ProgID="PowerPoint.Slide.12" ShapeID="_x0000_i1058" DrawAspect="Content" ObjectID="_1371909498" r:id="rId79"/>
        </w:object>
      </w:r>
    </w:p>
    <w:p w:rsidR="0095740F" w:rsidRDefault="00E976B2" w:rsidP="006638CE">
      <w:pPr>
        <w:pStyle w:val="Caption"/>
      </w:pPr>
      <w:r>
        <w:t xml:space="preserve">Figure </w:t>
      </w:r>
      <w:ins w:id="2586"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2587"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2588" w:author="Dmitry Kaptsenel" w:date="2011-07-11T17:10:00Z">
        <w:r w:rsidR="006F596B">
          <w:rPr>
            <w:noProof/>
          </w:rPr>
          <w:t>26</w:t>
        </w:r>
      </w:ins>
      <w:ins w:id="2589" w:author="Dmitry Kaptsenel" w:date="2011-05-31T16:40:00Z">
        <w:r w:rsidR="00E312EA">
          <w:fldChar w:fldCharType="end"/>
        </w:r>
      </w:ins>
      <w:del w:id="2590"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31</w:delText>
        </w:r>
        <w:r w:rsidR="008D1136" w:rsidDel="00E312EA">
          <w:fldChar w:fldCharType="end"/>
        </w:r>
      </w:del>
      <w:r>
        <w:rPr>
          <w:noProof/>
        </w:rPr>
        <w:t xml:space="preserve"> Relative Execution Time pthread/TBB. The higher means longer</w:t>
      </w:r>
      <w:r w:rsidR="006638CE">
        <w:rPr>
          <w:noProof/>
        </w:rPr>
        <w:t xml:space="preserve">. </w:t>
      </w:r>
      <w:r w:rsidR="006638CE">
        <w:rPr>
          <w:noProof/>
        </w:rPr>
        <w:br/>
        <w:t>Value 1 means ptheads takes the same time as TBB.</w:t>
      </w:r>
    </w:p>
    <w:p w:rsidR="0095740F" w:rsidRDefault="0095740F" w:rsidP="007B253A"/>
    <w:p w:rsidR="006638CE" w:rsidRDefault="00A50680" w:rsidP="006638CE">
      <w:pPr>
        <w:keepNext/>
        <w:jc w:val="center"/>
      </w:pPr>
      <w:r>
        <w:object w:dxaOrig="7137" w:dyaOrig="5359">
          <v:shape id="_x0000_i1059" type="#_x0000_t75" style="width:402.55pt;height:283pt" o:ole="">
            <v:imagedata r:id="rId80" o:title="" croptop="4891f" cropleft="709f"/>
          </v:shape>
          <o:OLEObject Type="Embed" ProgID="PowerPoint.Slide.12" ShapeID="_x0000_i1059" DrawAspect="Content" ObjectID="_1371909499" r:id="rId81"/>
        </w:object>
      </w:r>
    </w:p>
    <w:p w:rsidR="00E976B2" w:rsidRDefault="006638CE" w:rsidP="00AC30E8">
      <w:pPr>
        <w:pStyle w:val="Caption"/>
      </w:pPr>
      <w:r>
        <w:t xml:space="preserve">Figure </w:t>
      </w:r>
      <w:ins w:id="2591"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2592"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2593" w:author="Dmitry Kaptsenel" w:date="2011-07-11T17:10:00Z">
        <w:r w:rsidR="006F596B">
          <w:rPr>
            <w:noProof/>
          </w:rPr>
          <w:t>27</w:t>
        </w:r>
      </w:ins>
      <w:ins w:id="2594" w:author="Dmitry Kaptsenel" w:date="2011-05-31T16:40:00Z">
        <w:r w:rsidR="00E312EA">
          <w:fldChar w:fldCharType="end"/>
        </w:r>
      </w:ins>
      <w:del w:id="2595"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32</w:delText>
        </w:r>
        <w:r w:rsidR="008D1136" w:rsidDel="00E312EA">
          <w:fldChar w:fldCharType="end"/>
        </w:r>
      </w:del>
      <w:r>
        <w:t xml:space="preserve"> </w:t>
      </w:r>
      <w:r w:rsidRPr="007A4177">
        <w:t>Relative Execution Time pthread/TBB</w:t>
      </w:r>
      <w:r>
        <w:t xml:space="preserve"> excluding simple pthreads on MIC</w:t>
      </w:r>
      <w:r w:rsidRPr="007A4177">
        <w:t xml:space="preserve">. </w:t>
      </w:r>
      <w:r>
        <w:br/>
      </w:r>
      <w:r>
        <w:rPr>
          <w:noProof/>
        </w:rPr>
        <w:t>The higher means longer. Value 1 means ptheads takes the same time as TBB.</w:t>
      </w:r>
    </w:p>
    <w:p w:rsidR="006638CE" w:rsidRDefault="006638CE" w:rsidP="006638CE"/>
    <w:p w:rsidR="00AC30E8" w:rsidRDefault="00A50680" w:rsidP="00AC30E8">
      <w:pPr>
        <w:keepNext/>
        <w:jc w:val="center"/>
      </w:pPr>
      <w:r>
        <w:object w:dxaOrig="7137" w:dyaOrig="5359">
          <v:shape id="_x0000_i1060" type="#_x0000_t75" style="width:402.55pt;height:283pt" o:ole="">
            <v:imagedata r:id="rId82" o:title="" croptop="4891f" cropleft="709f"/>
          </v:shape>
          <o:OLEObject Type="Embed" ProgID="PowerPoint.Slide.12" ShapeID="_x0000_i1060" DrawAspect="Content" ObjectID="_1371909500" r:id="rId83"/>
        </w:object>
      </w:r>
    </w:p>
    <w:p w:rsidR="006638CE" w:rsidRPr="006638CE" w:rsidRDefault="00AC30E8" w:rsidP="00AC30E8">
      <w:pPr>
        <w:pStyle w:val="Caption"/>
      </w:pPr>
      <w:r>
        <w:t xml:space="preserve">Figure </w:t>
      </w:r>
      <w:ins w:id="2596"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2597"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2598" w:author="Dmitry Kaptsenel" w:date="2011-07-11T17:10:00Z">
        <w:r w:rsidR="006F596B">
          <w:rPr>
            <w:noProof/>
          </w:rPr>
          <w:t>28</w:t>
        </w:r>
      </w:ins>
      <w:ins w:id="2599" w:author="Dmitry Kaptsenel" w:date="2011-05-31T16:40:00Z">
        <w:r w:rsidR="00E312EA">
          <w:fldChar w:fldCharType="end"/>
        </w:r>
      </w:ins>
      <w:del w:id="2600"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33</w:delText>
        </w:r>
        <w:r w:rsidR="008D1136" w:rsidDel="00E312EA">
          <w:fldChar w:fldCharType="end"/>
        </w:r>
      </w:del>
      <w:r>
        <w:t xml:space="preserve"> Relevant execution time between CPU and MIC for the same method.</w:t>
      </w:r>
      <w:r>
        <w:br/>
        <w:t>The higher means longer. Value 1 means CPU takes the same time as MIC.</w:t>
      </w:r>
    </w:p>
    <w:p w:rsidR="00C00A46" w:rsidRPr="00C00A46" w:rsidRDefault="00763BB4" w:rsidP="00763BB4">
      <w:pPr>
        <w:pStyle w:val="Heading4"/>
      </w:pPr>
      <w:bookmarkStart w:id="2601" w:name="_Toc298167644"/>
      <w:r>
        <w:t xml:space="preserve">Experiments </w:t>
      </w:r>
      <w:r w:rsidR="00C00A46" w:rsidRPr="00C00A46">
        <w:t>Conclusion</w:t>
      </w:r>
      <w:r w:rsidR="00C00A46">
        <w:t>s</w:t>
      </w:r>
      <w:bookmarkEnd w:id="2601"/>
    </w:p>
    <w:p w:rsidR="00C00A46" w:rsidRDefault="00C00A46" w:rsidP="009A2F45">
      <w:pPr>
        <w:pStyle w:val="ListParagraph"/>
        <w:numPr>
          <w:ilvl w:val="0"/>
          <w:numId w:val="35"/>
        </w:numPr>
      </w:pPr>
      <w:r>
        <w:t>MIC behaves better than CPU with larger amounts of work items</w:t>
      </w:r>
    </w:p>
    <w:p w:rsidR="00C00A46" w:rsidRDefault="00C00A46" w:rsidP="009A2F45">
      <w:pPr>
        <w:pStyle w:val="ListParagraph"/>
        <w:numPr>
          <w:ilvl w:val="0"/>
          <w:numId w:val="35"/>
        </w:numPr>
      </w:pPr>
      <w:r>
        <w:t>TBB always behaves better than custom pthreads</w:t>
      </w:r>
    </w:p>
    <w:p w:rsidR="00C00A46" w:rsidRDefault="00C00A46" w:rsidP="009A2F45">
      <w:pPr>
        <w:pStyle w:val="ListParagraph"/>
        <w:numPr>
          <w:ilvl w:val="0"/>
          <w:numId w:val="35"/>
        </w:numPr>
      </w:pPr>
      <w:r>
        <w:t>Creation/deletion of pthreads on MIC has a huge performance penalty.</w:t>
      </w:r>
    </w:p>
    <w:p w:rsidR="00C00A46" w:rsidRDefault="00763BB4" w:rsidP="00763BB4">
      <w:pPr>
        <w:pStyle w:val="Heading3"/>
      </w:pPr>
      <w:bookmarkStart w:id="2602" w:name="_Toc298167645"/>
      <w:r>
        <w:lastRenderedPageBreak/>
        <w:t>Understanding the TBB approach</w:t>
      </w:r>
      <w:bookmarkEnd w:id="2602"/>
      <w:r>
        <w:t xml:space="preserve"> </w:t>
      </w:r>
    </w:p>
    <w:p w:rsidR="008578D5" w:rsidRDefault="008578D5" w:rsidP="00905ED9">
      <w:pPr>
        <w:keepNext/>
      </w:pPr>
      <w:r>
        <w:t xml:space="preserve">Description is done according to the </w:t>
      </w:r>
      <w:r w:rsidR="00871EC1">
        <w:fldChar w:fldCharType="begin"/>
      </w:r>
      <w:r w:rsidR="00871EC1">
        <w:instrText xml:space="preserve"> HYPERLINK \l "TBB_docs" </w:instrText>
      </w:r>
      <w:ins w:id="2603" w:author="Dmitry Kaptsenel" w:date="2011-07-11T17:10:00Z"/>
      <w:r w:rsidR="00871EC1">
        <w:fldChar w:fldCharType="separate"/>
      </w:r>
      <w:r w:rsidRPr="008578D5">
        <w:rPr>
          <w:rStyle w:val="Hyperlink"/>
          <w:rFonts w:asciiTheme="minorHAnsi" w:hAnsiTheme="minorHAnsi" w:cs="Arial"/>
        </w:rPr>
        <w:t>[TBB documentation]</w:t>
      </w:r>
      <w:r w:rsidR="00871EC1">
        <w:rPr>
          <w:rStyle w:val="Hyperlink"/>
          <w:rFonts w:asciiTheme="minorHAnsi" w:hAnsiTheme="minorHAnsi" w:cs="Arial"/>
        </w:rPr>
        <w:fldChar w:fldCharType="end"/>
      </w:r>
      <w:r>
        <w:t xml:space="preserve"> site.</w:t>
      </w:r>
    </w:p>
    <w:p w:rsidR="00C00A46" w:rsidRDefault="00BA5916" w:rsidP="00905ED9">
      <w:pPr>
        <w:keepNext/>
      </w:pPr>
      <w:r>
        <w:t>TBB is a C++ class library that manages parallel execution of the large set of tasks. TBB tries to balance inter-thread communication overhead, cache usage and maximum possible parallelization of tasks. The heart of the TBB is a</w:t>
      </w:r>
      <w:r w:rsidR="00273828">
        <w:t>n</w:t>
      </w:r>
      <w:r>
        <w:t xml:space="preserve"> OS-specific thread one per logical HW thread, per-thread task queue and algorithm for efficient tasks scheduling and dynamic balancing.</w:t>
      </w:r>
    </w:p>
    <w:p w:rsidR="00905ED9" w:rsidRDefault="00905ED9" w:rsidP="00905ED9">
      <w:pPr>
        <w:keepNext/>
        <w:jc w:val="center"/>
      </w:pPr>
      <w:r w:rsidRPr="00F23FD3">
        <w:rPr>
          <w:color w:val="1F497D"/>
        </w:rPr>
        <w:object w:dxaOrig="7167" w:dyaOrig="5384">
          <v:shape id="_x0000_i1061" type="#_x0000_t75" style="width:468.3pt;height:334.35pt" o:ole="">
            <v:imagedata r:id="rId84" o:title="" croptop="1826f" cropbottom="2739f" cropleft="576f" cropright="1025f"/>
          </v:shape>
          <o:OLEObject Type="Embed" ProgID="PowerPoint.Slide.12" ShapeID="_x0000_i1061" DrawAspect="Content" ObjectID="_1371909501" r:id="rId85"/>
        </w:object>
      </w:r>
    </w:p>
    <w:p w:rsidR="00905ED9" w:rsidRDefault="00905ED9" w:rsidP="00905ED9">
      <w:pPr>
        <w:pStyle w:val="Caption"/>
      </w:pPr>
      <w:r>
        <w:t xml:space="preserve">Figure </w:t>
      </w:r>
      <w:ins w:id="2604"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2605"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2606" w:author="Dmitry Kaptsenel" w:date="2011-07-11T17:10:00Z">
        <w:r w:rsidR="006F596B">
          <w:rPr>
            <w:noProof/>
          </w:rPr>
          <w:t>29</w:t>
        </w:r>
      </w:ins>
      <w:ins w:id="2607" w:author="Dmitry Kaptsenel" w:date="2011-05-31T16:40:00Z">
        <w:r w:rsidR="00E312EA">
          <w:fldChar w:fldCharType="end"/>
        </w:r>
      </w:ins>
      <w:del w:id="2608"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34</w:delText>
        </w:r>
        <w:r w:rsidR="008D1136" w:rsidDel="00E312EA">
          <w:fldChar w:fldCharType="end"/>
        </w:r>
      </w:del>
      <w:r>
        <w:t xml:space="preserve"> TBB view for one MIC Core assuming one TBB thread per one Hyper Thread</w:t>
      </w:r>
    </w:p>
    <w:p w:rsidR="00905ED9" w:rsidRDefault="00905ED9" w:rsidP="00905ED9">
      <w:r>
        <w:t xml:space="preserve">Typical OpenCL kernels perform the same task in tens of thousands or instances. Each instance gets a single element of some array/arrays as an input and produces single output element in the output array. Each instance is completely independent of other instances both in execution and in input/output data. Kernel is launched by specifying as input array range, similar to execute_on_range( 1….N, kernel, params ). Ranges may be 1D, 2D or 3D. </w:t>
      </w:r>
    </w:p>
    <w:p w:rsidR="00905ED9" w:rsidRDefault="00905ED9" w:rsidP="00905ED9"/>
    <w:p w:rsidR="00905ED9" w:rsidRDefault="00905ED9" w:rsidP="00905ED9">
      <w:r>
        <w:t>KN* single core is an in-order machine with 4 HW threads that are scheduled using HW scheduler.  HW threads are executed in a round-robin manner until some thread is blocked because it access memory not in cache. At that time point the memory request is launched to the memory subsystem and the thread itself if marked as not-ready until memory request is fulfilled. Caches are relatively small so it is very important that all 4 HW threads on the single core will be able to share the same cache. Caches support prefetching in-advance (requested memory chunk + some more memory further). So that best possible scheduling is:</w:t>
      </w:r>
    </w:p>
    <w:p w:rsidR="00905ED9" w:rsidRDefault="00905ED9" w:rsidP="00905ED9">
      <w:pPr>
        <w:keepNext/>
        <w:jc w:val="center"/>
      </w:pPr>
      <w:r w:rsidRPr="00F23FD3">
        <w:rPr>
          <w:color w:val="1F497D"/>
        </w:rPr>
        <w:object w:dxaOrig="7167" w:dyaOrig="5384">
          <v:shape id="_x0000_i1062" type="#_x0000_t75" style="width:416.35pt;height:281.75pt" o:ole="">
            <v:imagedata r:id="rId86" o:title="" cropbottom="6707f"/>
          </v:shape>
          <o:OLEObject Type="Embed" ProgID="PowerPoint.Slide.12" ShapeID="_x0000_i1062" DrawAspect="Content" ObjectID="_1371909502" r:id="rId87"/>
        </w:object>
      </w:r>
    </w:p>
    <w:p w:rsidR="00905ED9" w:rsidRDefault="00905ED9" w:rsidP="00905ED9">
      <w:pPr>
        <w:pStyle w:val="Caption"/>
        <w:rPr>
          <w:color w:val="1F497D"/>
        </w:rPr>
      </w:pPr>
      <w:r>
        <w:t xml:space="preserve">Figure </w:t>
      </w:r>
      <w:ins w:id="2609" w:author="Dmitry Kaptsenel" w:date="2011-05-31T16:40:00Z">
        <w:r w:rsidR="00E312EA">
          <w:fldChar w:fldCharType="begin"/>
        </w:r>
        <w:r w:rsidR="00E312EA">
          <w:instrText xml:space="preserve"> STYLEREF 1 \s </w:instrText>
        </w:r>
      </w:ins>
      <w:r w:rsidR="00E312EA">
        <w:fldChar w:fldCharType="separate"/>
      </w:r>
      <w:r w:rsidR="006F596B">
        <w:rPr>
          <w:rFonts w:hint="eastAsia"/>
          <w:noProof/>
          <w:cs/>
        </w:rPr>
        <w:t>‎</w:t>
      </w:r>
      <w:r w:rsidR="006F596B">
        <w:rPr>
          <w:noProof/>
        </w:rPr>
        <w:t>4</w:t>
      </w:r>
      <w:ins w:id="2610" w:author="Dmitry Kaptsenel" w:date="2011-05-31T16:40:00Z">
        <w:r w:rsidR="00E312EA">
          <w:fldChar w:fldCharType="end"/>
        </w:r>
        <w:r w:rsidR="00E312EA">
          <w:noBreakHyphen/>
        </w:r>
        <w:r w:rsidR="00E312EA">
          <w:fldChar w:fldCharType="begin"/>
        </w:r>
        <w:r w:rsidR="00E312EA">
          <w:instrText xml:space="preserve"> SEQ Figure \* ARABIC \s 1 </w:instrText>
        </w:r>
      </w:ins>
      <w:r w:rsidR="00E312EA">
        <w:fldChar w:fldCharType="separate"/>
      </w:r>
      <w:ins w:id="2611" w:author="Dmitry Kaptsenel" w:date="2011-07-11T17:10:00Z">
        <w:r w:rsidR="006F596B">
          <w:rPr>
            <w:noProof/>
          </w:rPr>
          <w:t>30</w:t>
        </w:r>
      </w:ins>
      <w:ins w:id="2612" w:author="Dmitry Kaptsenel" w:date="2011-05-31T16:40:00Z">
        <w:r w:rsidR="00E312EA">
          <w:fldChar w:fldCharType="end"/>
        </w:r>
      </w:ins>
      <w:del w:id="2613" w:author="Dmitry Kaptsenel" w:date="2011-05-31T16:40:00Z">
        <w:r w:rsidR="008D1136" w:rsidDel="00E312EA">
          <w:fldChar w:fldCharType="begin"/>
        </w:r>
        <w:r w:rsidR="00894E94" w:rsidDel="00E312EA">
          <w:delInstrText xml:space="preserve"> STYLEREF 1 \s </w:delInstrText>
        </w:r>
        <w:r w:rsidR="008D1136" w:rsidDel="00E312EA">
          <w:fldChar w:fldCharType="separate"/>
        </w:r>
        <w:r w:rsidR="009C05BC" w:rsidDel="00E312EA">
          <w:rPr>
            <w:rFonts w:hint="eastAsia"/>
            <w:noProof/>
            <w:cs/>
          </w:rPr>
          <w:delText>‎</w:delText>
        </w:r>
        <w:r w:rsidR="009C05BC" w:rsidDel="00E312EA">
          <w:rPr>
            <w:noProof/>
          </w:rPr>
          <w:delText>4</w:delText>
        </w:r>
        <w:r w:rsidR="008D1136" w:rsidDel="00E312EA">
          <w:fldChar w:fldCharType="end"/>
        </w:r>
        <w:r w:rsidR="00894E94" w:rsidDel="00E312EA">
          <w:delText>.</w:delText>
        </w:r>
        <w:r w:rsidR="008D1136" w:rsidDel="00E312EA">
          <w:fldChar w:fldCharType="begin"/>
        </w:r>
        <w:r w:rsidR="00894E94" w:rsidDel="00E312EA">
          <w:delInstrText xml:space="preserve"> SEQ Figure \* ARABIC \s 1 </w:delInstrText>
        </w:r>
        <w:r w:rsidR="008D1136" w:rsidDel="00E312EA">
          <w:fldChar w:fldCharType="separate"/>
        </w:r>
        <w:r w:rsidR="009C05BC" w:rsidDel="00E312EA">
          <w:rPr>
            <w:noProof/>
          </w:rPr>
          <w:delText>35</w:delText>
        </w:r>
        <w:r w:rsidR="008D1136" w:rsidDel="00E312EA">
          <w:fldChar w:fldCharType="end"/>
        </w:r>
      </w:del>
      <w:r>
        <w:t xml:space="preserve"> The best possible Task scheduling on MIC optimized for cache usage</w:t>
      </w:r>
    </w:p>
    <w:p w:rsidR="00905ED9" w:rsidRDefault="00905ED9" w:rsidP="00905ED9">
      <w:pPr>
        <w:rPr>
          <w:color w:val="1F497D"/>
        </w:rPr>
      </w:pPr>
    </w:p>
    <w:p w:rsidR="00085304" w:rsidRDefault="00970BA2" w:rsidP="00C514D3">
      <w:pPr>
        <w:keepNext/>
      </w:pPr>
      <w:r>
        <w:t>T</w:t>
      </w:r>
      <w:r w:rsidR="00905ED9">
        <w:t>he most appropriate TBB AP</w:t>
      </w:r>
      <w:r w:rsidR="00085304">
        <w:t>I to be used is parallel_for() that emulates parallel execution of each iteration in the following construct:</w:t>
      </w:r>
    </w:p>
    <w:p w:rsidR="00085304" w:rsidRDefault="00085304" w:rsidP="00085304">
      <w:pPr>
        <w:pStyle w:val="Code"/>
      </w:pPr>
      <w:r>
        <w:tab/>
        <w:t>Foreach item in (item set)</w:t>
      </w:r>
    </w:p>
    <w:p w:rsidR="00085304" w:rsidRDefault="00085304" w:rsidP="00085304">
      <w:pPr>
        <w:pStyle w:val="Code"/>
      </w:pPr>
      <w:r>
        <w:tab/>
      </w:r>
      <w:r>
        <w:tab/>
        <w:t>Execute work item</w:t>
      </w:r>
    </w:p>
    <w:p w:rsidR="00085304" w:rsidRDefault="00085304" w:rsidP="00085304">
      <w:pPr>
        <w:pStyle w:val="Code"/>
      </w:pPr>
      <w:r>
        <w:tab/>
        <w:t>End Foreach</w:t>
      </w:r>
    </w:p>
    <w:p w:rsidR="00232D0B" w:rsidRDefault="003B4C38" w:rsidP="00255292">
      <w:r>
        <w:t xml:space="preserve">As TBB does </w:t>
      </w:r>
      <w:r w:rsidR="00154011">
        <w:t xml:space="preserve">not </w:t>
      </w:r>
      <w:r>
        <w:t>have any knowledge about memory usage patterns by each work item and because of dynamic nature of tasks scheduling in TBB</w:t>
      </w:r>
      <w:r w:rsidR="007C2F94">
        <w:t xml:space="preserve">, TBB cannot be tuned specifically for the optimal cache usage on MIC. </w:t>
      </w:r>
    </w:p>
    <w:p w:rsidR="00A94019" w:rsidRDefault="00AB0350">
      <w:r w:rsidRPr="00AB0350">
        <w:rPr>
          <w:b/>
          <w:bCs/>
          <w:highlight w:val="yellow"/>
          <w:u w:val="single"/>
        </w:rPr>
        <w:t>ASSUMPTION</w:t>
      </w:r>
      <w:r w:rsidR="00232D0B">
        <w:rPr>
          <w:b/>
          <w:bCs/>
          <w:highlight w:val="yellow"/>
          <w:u w:val="single"/>
        </w:rPr>
        <w:t>10</w:t>
      </w:r>
      <w:r w:rsidRPr="00AB0350">
        <w:rPr>
          <w:b/>
          <w:bCs/>
          <w:highlight w:val="yellow"/>
          <w:u w:val="single"/>
        </w:rPr>
        <w:t>:</w:t>
      </w:r>
      <w:r w:rsidRPr="00AB0350">
        <w:rPr>
          <w:b/>
          <w:bCs/>
          <w:u w:val="single"/>
        </w:rPr>
        <w:t xml:space="preserve"> </w:t>
      </w:r>
      <w:bookmarkStart w:id="2614" w:name="ASSUMPTION10"/>
      <w:r w:rsidRPr="00AB0350">
        <w:rPr>
          <w:i/>
          <w:iCs/>
        </w:rPr>
        <w:t>Assuming sequential nature of OpenCL code inside OpenCL kernels, code and data usage locality, MIC L1 caches should behave close to optimal even with non-optimized TBB implementation for large number of same-behaving OpenCL kernel invocations.</w:t>
      </w:r>
      <w:bookmarkEnd w:id="2614"/>
    </w:p>
    <w:p w:rsidR="00A94019" w:rsidRDefault="00F1638C">
      <w:pPr>
        <w:pStyle w:val="Heading3"/>
        <w:pageBreakBefore/>
      </w:pPr>
      <w:bookmarkStart w:id="2615" w:name="_Toc298167646"/>
      <w:r>
        <w:lastRenderedPageBreak/>
        <w:t xml:space="preserve">TBB usage </w:t>
      </w:r>
      <w:r w:rsidR="004819CA">
        <w:t>by</w:t>
      </w:r>
      <w:r>
        <w:t xml:space="preserve"> </w:t>
      </w:r>
      <w:r w:rsidR="005D0637">
        <w:t xml:space="preserve">the </w:t>
      </w:r>
      <w:r>
        <w:t>OpenCL MIC Device Agent.</w:t>
      </w:r>
      <w:bookmarkEnd w:id="2615"/>
    </w:p>
    <w:p w:rsidR="00F1638C" w:rsidRDefault="00F1638C" w:rsidP="004819CA">
      <w:pPr>
        <w:pStyle w:val="Heading4"/>
      </w:pPr>
      <w:bookmarkStart w:id="2616" w:name="_Toc298167647"/>
      <w:r>
        <w:t xml:space="preserve">TBB usage </w:t>
      </w:r>
      <w:r w:rsidR="004819CA">
        <w:t>by</w:t>
      </w:r>
      <w:r>
        <w:t xml:space="preserve"> the host side</w:t>
      </w:r>
      <w:bookmarkEnd w:id="2616"/>
      <w:r>
        <w:t xml:space="preserve"> </w:t>
      </w:r>
    </w:p>
    <w:p w:rsidR="00C952F4" w:rsidRDefault="00C952F4" w:rsidP="00C952F4">
      <w:r>
        <w:t xml:space="preserve">MIC </w:t>
      </w:r>
      <w:r w:rsidR="00BB4626">
        <w:t>Device Agent will use TBB on the host side for long asynchronous low priority operations:</w:t>
      </w:r>
    </w:p>
    <w:p w:rsidR="00BB4626" w:rsidRDefault="00BB4626" w:rsidP="009A2F45">
      <w:pPr>
        <w:pStyle w:val="ListParagraph"/>
        <w:numPr>
          <w:ilvl w:val="1"/>
          <w:numId w:val="36"/>
        </w:numPr>
        <w:spacing w:before="0" w:beforeAutospacing="0" w:after="0" w:afterAutospacing="0"/>
      </w:pPr>
      <w:r>
        <w:t>Kernel compilation</w:t>
      </w:r>
    </w:p>
    <w:p w:rsidR="00BB4626" w:rsidRDefault="00BB4626" w:rsidP="009A2F45">
      <w:pPr>
        <w:pStyle w:val="ListParagraph"/>
        <w:numPr>
          <w:ilvl w:val="1"/>
          <w:numId w:val="36"/>
        </w:numPr>
        <w:spacing w:before="0" w:beforeAutospacing="0"/>
      </w:pPr>
      <w:r>
        <w:t>Long callbacks to the Runtime from Notification Port</w:t>
      </w:r>
    </w:p>
    <w:p w:rsidR="00BB4626" w:rsidRDefault="00BB4626" w:rsidP="00BB4626">
      <w:r>
        <w:t xml:space="preserve">High priority asynchronous operations like Notification Port service thread will be assigned to the dedicated OS thread.  </w:t>
      </w:r>
    </w:p>
    <w:p w:rsidR="00BB4626" w:rsidRDefault="002C065E" w:rsidP="002C065E">
      <w:pPr>
        <w:pStyle w:val="IndentedNote"/>
      </w:pPr>
      <w:r w:rsidRPr="002C065E">
        <w:rPr>
          <w:b/>
          <w:bCs/>
          <w:i/>
          <w:iCs/>
        </w:rPr>
        <w:t xml:space="preserve">Note: </w:t>
      </w:r>
      <w:r>
        <w:tab/>
      </w:r>
      <w:r w:rsidR="00BB4626">
        <w:t xml:space="preserve">MIC Device Agent host part will not instantiate its own TBB service but will </w:t>
      </w:r>
      <w:r w:rsidR="00C06AA4">
        <w:t xml:space="preserve">use OpenCL Runtime TBB services instead. This may create implicit dependencies between OpenCL Runtime, CPU Device Agent and MIC Device Agent as all they will share the same global TBB resource. As Runtime, CPU Device Agent and MIC Device Agent host part have to share CPU HW in any case, sharing global TBB services between them will allow better CPU load balancing and produce maximum possible throughput on expense of </w:t>
      </w:r>
      <w:r>
        <w:t>response time. This drawback seems reasonable for server systems, which are</w:t>
      </w:r>
      <w:r w:rsidR="00846D3E">
        <w:t xml:space="preserve"> the</w:t>
      </w:r>
      <w:r>
        <w:t xml:space="preserve"> target of current MIC OpenCL implementation.</w:t>
      </w:r>
    </w:p>
    <w:p w:rsidR="00340E8F" w:rsidRPr="00C952F4" w:rsidRDefault="00AB0350" w:rsidP="002C065E">
      <w:pPr>
        <w:pStyle w:val="IndentedNote"/>
      </w:pPr>
      <w:r w:rsidRPr="00AB0350">
        <w:rPr>
          <w:b/>
          <w:bCs/>
          <w:highlight w:val="yellow"/>
          <w:u w:val="single"/>
        </w:rPr>
        <w:t>OPEN29</w:t>
      </w:r>
      <w:r w:rsidR="00654B1E">
        <w:t xml:space="preserve">: </w:t>
      </w:r>
      <w:bookmarkStart w:id="2617" w:name="OPEN29"/>
      <w:r w:rsidRPr="00AB0350">
        <w:rPr>
          <w:i/>
          <w:iCs/>
        </w:rPr>
        <w:t>In current Intel OpenCL implementation TBB is init/shut down by CPU Device Agent. This functionality should be owned by OpenCL Runtime.</w:t>
      </w:r>
      <w:bookmarkEnd w:id="2617"/>
    </w:p>
    <w:p w:rsidR="009C7A94" w:rsidRDefault="00F1638C" w:rsidP="004819CA">
      <w:pPr>
        <w:pStyle w:val="Heading4"/>
      </w:pPr>
      <w:bookmarkStart w:id="2618" w:name="_Toc298167648"/>
      <w:r>
        <w:t xml:space="preserve">TBB usage </w:t>
      </w:r>
      <w:r w:rsidR="004819CA">
        <w:t>by</w:t>
      </w:r>
      <w:r>
        <w:t xml:space="preserve"> the device side</w:t>
      </w:r>
      <w:bookmarkEnd w:id="2618"/>
    </w:p>
    <w:p w:rsidR="00F1638C" w:rsidRDefault="00846D3E" w:rsidP="004A072C">
      <w:r>
        <w:t xml:space="preserve">As stated in the paragraph </w:t>
      </w:r>
      <w:r w:rsidR="008D1136">
        <w:fldChar w:fldCharType="begin"/>
      </w:r>
      <w:r w:rsidR="00927ED4">
        <w:instrText xml:space="preserve"> REF _Ref289333664 \r \h </w:instrText>
      </w:r>
      <w:r w:rsidR="008D1136">
        <w:fldChar w:fldCharType="separate"/>
      </w:r>
      <w:ins w:id="2619" w:author="Dmitry Kaptsenel" w:date="2011-07-11T17:10:00Z">
        <w:r w:rsidR="006F596B">
          <w:rPr>
            <w:rFonts w:hint="eastAsia"/>
            <w:cs/>
          </w:rPr>
          <w:t>‎</w:t>
        </w:r>
        <w:r w:rsidR="006F596B">
          <w:t>4.9.2</w:t>
        </w:r>
      </w:ins>
      <w:del w:id="2620" w:author="Dmitry Kaptsenel" w:date="2011-06-01T09:04:00Z">
        <w:r w:rsidR="009C05BC" w:rsidDel="00B86E38">
          <w:rPr>
            <w:rFonts w:hint="eastAsia"/>
            <w:cs/>
          </w:rPr>
          <w:delText>‎</w:delText>
        </w:r>
        <w:r w:rsidR="009C05BC" w:rsidDel="00B86E38">
          <w:delText>4.7.2</w:delText>
        </w:r>
      </w:del>
      <w:r w:rsidR="008D1136">
        <w:fldChar w:fldCharType="end"/>
      </w:r>
      <w:r w:rsidR="00927ED4">
        <w:t xml:space="preserve"> (</w:t>
      </w:r>
      <w:r w:rsidR="00451761">
        <w:fldChar w:fldCharType="begin"/>
      </w:r>
      <w:r w:rsidR="00451761">
        <w:instrText xml:space="preserve"> REF _Ref289333687 \h  \* MERGEFORMAT </w:instrText>
      </w:r>
      <w:r w:rsidR="00451761">
        <w:fldChar w:fldCharType="separate"/>
      </w:r>
      <w:ins w:id="2621" w:author="Dmitry Kaptsenel" w:date="2011-07-11T17:10:00Z">
        <w:r w:rsidR="006F596B" w:rsidRPr="006F596B">
          <w:rPr>
            <w:i/>
            <w:iCs/>
            <w:rPrChange w:id="2622" w:author="Dmitry Kaptsenel" w:date="2011-07-11T17:10:00Z">
              <w:rPr/>
            </w:rPrChange>
          </w:rPr>
          <w:t>Command Types</w:t>
        </w:r>
      </w:ins>
      <w:del w:id="2623" w:author="Dmitry Kaptsenel" w:date="2011-06-01T09:04:00Z">
        <w:r w:rsidR="009C05BC" w:rsidRPr="003F6B57" w:rsidDel="00B86E38">
          <w:rPr>
            <w:i/>
            <w:iCs/>
          </w:rPr>
          <w:delText>Command Types</w:delText>
        </w:r>
      </w:del>
      <w:r w:rsidR="00451761">
        <w:fldChar w:fldCharType="end"/>
      </w:r>
      <w:r w:rsidR="00927ED4">
        <w:t xml:space="preserve">) </w:t>
      </w:r>
      <w:r w:rsidR="008D1136">
        <w:fldChar w:fldCharType="begin"/>
      </w:r>
      <w:r w:rsidR="00927ED4">
        <w:instrText xml:space="preserve"> REF _Ref289333694 \p \h </w:instrText>
      </w:r>
      <w:r w:rsidR="008D1136">
        <w:fldChar w:fldCharType="separate"/>
      </w:r>
      <w:r w:rsidR="006F596B">
        <w:t>above</w:t>
      </w:r>
      <w:r w:rsidR="008D1136">
        <w:fldChar w:fldCharType="end"/>
      </w:r>
      <w:r w:rsidR="00927ED4">
        <w:t xml:space="preserve"> only OpenCL commands that are executed on the MIC device physically are </w:t>
      </w:r>
      <w:r w:rsidR="00927ED4" w:rsidRPr="00FC191C">
        <w:rPr>
          <w:i/>
          <w:iCs/>
        </w:rPr>
        <w:t>Kernel execution commands</w:t>
      </w:r>
      <w:r w:rsidR="000D04E9">
        <w:rPr>
          <w:i/>
          <w:iCs/>
        </w:rPr>
        <w:t>: Execute Kernel (NDRange) and Execute Task.</w:t>
      </w:r>
      <w:r w:rsidR="000D04E9">
        <w:t xml:space="preserve"> </w:t>
      </w:r>
      <w:r w:rsidR="00DE5EDA">
        <w:t xml:space="preserve"> </w:t>
      </w:r>
      <w:r w:rsidR="00C37839">
        <w:t xml:space="preserve">MIC Device Agent device side </w:t>
      </w:r>
      <w:r w:rsidR="00DE5EDA">
        <w:t xml:space="preserve">will try to reuse the similar </w:t>
      </w:r>
      <w:r w:rsidR="00C37839">
        <w:t xml:space="preserve">TBB-wrapping </w:t>
      </w:r>
      <w:r w:rsidR="00DE5EDA">
        <w:t xml:space="preserve">code base </w:t>
      </w:r>
      <w:r w:rsidR="004A072C">
        <w:t>from</w:t>
      </w:r>
      <w:r w:rsidR="00DE5EDA">
        <w:t xml:space="preserve"> OpenCL CPU Device Agent (</w:t>
      </w:r>
      <w:r w:rsidR="00DE5EDA" w:rsidRPr="00E176B5">
        <w:rPr>
          <w:i/>
          <w:iCs/>
        </w:rPr>
        <w:t xml:space="preserve">TBB </w:t>
      </w:r>
      <w:r w:rsidR="00DD3178">
        <w:rPr>
          <w:i/>
          <w:iCs/>
        </w:rPr>
        <w:t>Executer</w:t>
      </w:r>
      <w:r w:rsidR="00DE5EDA">
        <w:t>).</w:t>
      </w:r>
    </w:p>
    <w:p w:rsidR="009C7A94" w:rsidRPr="00C75973" w:rsidRDefault="009C7A94" w:rsidP="00B31F1F"/>
    <w:p w:rsidR="0080017A" w:rsidRDefault="0080017A" w:rsidP="0080017A">
      <w:pPr>
        <w:pStyle w:val="AppendixHeading1"/>
      </w:pPr>
      <w:bookmarkStart w:id="2624" w:name="_Toc220316042"/>
      <w:bookmarkStart w:id="2625" w:name="_Toc298167649"/>
      <w:bookmarkEnd w:id="355"/>
      <w:r>
        <w:lastRenderedPageBreak/>
        <w:t>Terminology</w:t>
      </w:r>
      <w:bookmarkEnd w:id="2624"/>
      <w:bookmarkEnd w:id="262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0"/>
        <w:gridCol w:w="7740"/>
      </w:tblGrid>
      <w:tr w:rsidR="0080017A" w:rsidRPr="0001536A" w:rsidTr="009F3348">
        <w:trPr>
          <w:tblHeader/>
        </w:trPr>
        <w:tc>
          <w:tcPr>
            <w:tcW w:w="2340" w:type="dxa"/>
            <w:shd w:val="clear" w:color="auto" w:fill="FFFF99"/>
          </w:tcPr>
          <w:p w:rsidR="0080017A" w:rsidRPr="00DC1A1F" w:rsidRDefault="0080017A" w:rsidP="009F3348">
            <w:pPr>
              <w:pStyle w:val="TableNormal0"/>
              <w:rPr>
                <w:b/>
                <w:bCs/>
              </w:rPr>
            </w:pPr>
            <w:r w:rsidRPr="00DC1A1F">
              <w:rPr>
                <w:b/>
                <w:bCs/>
              </w:rPr>
              <w:t>Term</w:t>
            </w:r>
          </w:p>
        </w:tc>
        <w:tc>
          <w:tcPr>
            <w:tcW w:w="7740" w:type="dxa"/>
            <w:shd w:val="clear" w:color="auto" w:fill="FFFF99"/>
          </w:tcPr>
          <w:p w:rsidR="0080017A" w:rsidRPr="0001536A" w:rsidRDefault="0080017A" w:rsidP="009F3348">
            <w:pPr>
              <w:pStyle w:val="TableNormal0"/>
              <w:rPr>
                <w:b/>
                <w:bCs/>
              </w:rPr>
            </w:pPr>
            <w:r w:rsidRPr="0001536A">
              <w:rPr>
                <w:b/>
                <w:bCs/>
              </w:rPr>
              <w:t>Description</w:t>
            </w:r>
          </w:p>
        </w:tc>
      </w:tr>
      <w:tr w:rsidR="0080017A" w:rsidTr="009F3348">
        <w:tc>
          <w:tcPr>
            <w:tcW w:w="2340" w:type="dxa"/>
          </w:tcPr>
          <w:p w:rsidR="0080017A" w:rsidRPr="00DC1A1F" w:rsidRDefault="0080017A" w:rsidP="009F3348">
            <w:pPr>
              <w:pStyle w:val="TableNormal0"/>
              <w:rPr>
                <w:b/>
                <w:bCs/>
              </w:rPr>
            </w:pPr>
            <w:r>
              <w:rPr>
                <w:b/>
                <w:bCs/>
              </w:rPr>
              <w:t>MIC</w:t>
            </w:r>
          </w:p>
        </w:tc>
        <w:tc>
          <w:tcPr>
            <w:tcW w:w="7740" w:type="dxa"/>
          </w:tcPr>
          <w:p w:rsidR="0080017A" w:rsidRPr="00A878F3" w:rsidRDefault="0080017A" w:rsidP="009F3348">
            <w:pPr>
              <w:pStyle w:val="TableNormal0"/>
            </w:pPr>
            <w:r>
              <w:t xml:space="preserve">Many Integrated Cores technology – Intel technology that allows building CPUs with large number of cores. </w:t>
            </w:r>
          </w:p>
        </w:tc>
      </w:tr>
      <w:tr w:rsidR="0080017A" w:rsidTr="009F3348">
        <w:tc>
          <w:tcPr>
            <w:tcW w:w="2340" w:type="dxa"/>
          </w:tcPr>
          <w:p w:rsidR="0080017A" w:rsidRDefault="0080017A" w:rsidP="006B68F3">
            <w:pPr>
              <w:pStyle w:val="TableNormal0"/>
              <w:rPr>
                <w:b/>
                <w:bCs/>
              </w:rPr>
            </w:pPr>
            <w:r>
              <w:rPr>
                <w:b/>
                <w:bCs/>
              </w:rPr>
              <w:t>KNF/KN</w:t>
            </w:r>
            <w:r w:rsidR="006B68F3">
              <w:rPr>
                <w:b/>
                <w:bCs/>
              </w:rPr>
              <w:t>C</w:t>
            </w:r>
            <w:r>
              <w:rPr>
                <w:b/>
                <w:bCs/>
              </w:rPr>
              <w:t>/KN</w:t>
            </w:r>
            <w:r w:rsidR="006B68F3">
              <w:rPr>
                <w:b/>
                <w:bCs/>
              </w:rPr>
              <w:t>L</w:t>
            </w:r>
          </w:p>
          <w:p w:rsidR="006B68F3" w:rsidRPr="00DC1A1F" w:rsidRDefault="006B68F3" w:rsidP="006B68F3">
            <w:pPr>
              <w:pStyle w:val="TableNormal0"/>
              <w:rPr>
                <w:b/>
                <w:bCs/>
              </w:rPr>
            </w:pPr>
            <w:r>
              <w:rPr>
                <w:b/>
                <w:bCs/>
              </w:rPr>
              <w:t>KN*</w:t>
            </w:r>
          </w:p>
        </w:tc>
        <w:tc>
          <w:tcPr>
            <w:tcW w:w="7740" w:type="dxa"/>
          </w:tcPr>
          <w:p w:rsidR="0080017A" w:rsidRPr="00A878F3" w:rsidRDefault="006B68F3" w:rsidP="00D30E82">
            <w:pPr>
              <w:pStyle w:val="TableNormal0"/>
            </w:pPr>
            <w:r>
              <w:t>Knights Ferry/Knights Corner</w:t>
            </w:r>
            <w:r w:rsidR="0080017A">
              <w:t xml:space="preserve">/Knights </w:t>
            </w:r>
            <w:r>
              <w:t>Lake</w:t>
            </w:r>
            <w:r w:rsidR="0080017A">
              <w:t xml:space="preserve"> – Intel </w:t>
            </w:r>
            <w:r w:rsidR="0080017A" w:rsidRPr="0080017A">
              <w:t>discrete</w:t>
            </w:r>
            <w:r w:rsidR="0080017A">
              <w:t xml:space="preserve"> accelerator devices based on MIC technology</w:t>
            </w:r>
            <w:r>
              <w:t xml:space="preserve">. KN* is a generic reference to MIC technology </w:t>
            </w:r>
            <w:r w:rsidR="00D30E82">
              <w:t>devices implemented i</w:t>
            </w:r>
            <w:r>
              <w:t>n Knights product line</w:t>
            </w:r>
            <w:r w:rsidR="00585073">
              <w:t>.</w:t>
            </w:r>
          </w:p>
        </w:tc>
      </w:tr>
      <w:tr w:rsidR="009C1B15" w:rsidTr="009F3348">
        <w:tc>
          <w:tcPr>
            <w:tcW w:w="2340" w:type="dxa"/>
          </w:tcPr>
          <w:p w:rsidR="009C1B15" w:rsidRDefault="009C1B15" w:rsidP="009F3348">
            <w:pPr>
              <w:pStyle w:val="TableNormal0"/>
              <w:rPr>
                <w:b/>
                <w:bCs/>
              </w:rPr>
            </w:pPr>
            <w:r>
              <w:rPr>
                <w:b/>
                <w:bCs/>
              </w:rPr>
              <w:t>COI</w:t>
            </w:r>
          </w:p>
        </w:tc>
        <w:tc>
          <w:tcPr>
            <w:tcW w:w="7740" w:type="dxa"/>
          </w:tcPr>
          <w:p w:rsidR="009C1B15" w:rsidRDefault="00491EC9" w:rsidP="00F53F99">
            <w:pPr>
              <w:pStyle w:val="TableNormal0"/>
            </w:pPr>
            <w:r>
              <w:t>Coprocessor Offload Infrastructure – Intel SW component that allows discovery, running 3</w:t>
            </w:r>
            <w:r w:rsidRPr="00491EC9">
              <w:rPr>
                <w:vertAlign w:val="superscript"/>
              </w:rPr>
              <w:t>rd</w:t>
            </w:r>
            <w:r>
              <w:t xml:space="preserve"> party code and resource management on MIC devices us</w:t>
            </w:r>
            <w:r w:rsidR="00F53F99">
              <w:t>ing</w:t>
            </w:r>
            <w:r>
              <w:t xml:space="preserve"> </w:t>
            </w:r>
            <w:r w:rsidR="00316227">
              <w:t xml:space="preserve">well defined </w:t>
            </w:r>
            <w:r>
              <w:t>API.</w:t>
            </w:r>
          </w:p>
        </w:tc>
      </w:tr>
      <w:tr w:rsidR="004B7FD5" w:rsidTr="009F3348">
        <w:tc>
          <w:tcPr>
            <w:tcW w:w="2340" w:type="dxa"/>
          </w:tcPr>
          <w:p w:rsidR="004B7FD5" w:rsidRDefault="004B7FD5" w:rsidP="009F3348">
            <w:pPr>
              <w:pStyle w:val="TableNormal0"/>
              <w:rPr>
                <w:b/>
                <w:bCs/>
              </w:rPr>
            </w:pPr>
            <w:r>
              <w:rPr>
                <w:b/>
                <w:bCs/>
              </w:rPr>
              <w:t>LLVM</w:t>
            </w:r>
          </w:p>
        </w:tc>
        <w:tc>
          <w:tcPr>
            <w:tcW w:w="7740" w:type="dxa"/>
          </w:tcPr>
          <w:p w:rsidR="004B7FD5" w:rsidRDefault="004B7FD5" w:rsidP="00F53F99">
            <w:pPr>
              <w:pStyle w:val="TableNormal0"/>
            </w:pPr>
            <w:r>
              <w:t xml:space="preserve">Low Level Virtual Machine – open source compiler infrastructure with support for C/C++ languages. </w:t>
            </w:r>
          </w:p>
        </w:tc>
      </w:tr>
      <w:tr w:rsidR="00F05BBD" w:rsidTr="009F3348">
        <w:tc>
          <w:tcPr>
            <w:tcW w:w="2340" w:type="dxa"/>
          </w:tcPr>
          <w:p w:rsidR="00F05BBD" w:rsidRDefault="00F05BBD" w:rsidP="009F3348">
            <w:pPr>
              <w:pStyle w:val="TableNormal0"/>
              <w:rPr>
                <w:b/>
                <w:bCs/>
              </w:rPr>
            </w:pPr>
            <w:r>
              <w:rPr>
                <w:b/>
                <w:bCs/>
              </w:rPr>
              <w:t>Intel OpenCL</w:t>
            </w:r>
          </w:p>
        </w:tc>
        <w:tc>
          <w:tcPr>
            <w:tcW w:w="7740" w:type="dxa"/>
          </w:tcPr>
          <w:p w:rsidR="00F05BBD" w:rsidRDefault="00F05BBD" w:rsidP="00F05BBD">
            <w:pPr>
              <w:pStyle w:val="TableNormal0"/>
            </w:pPr>
            <w:r>
              <w:t xml:space="preserve">Intel implementation of OpenCL standard. As for the time of this document creation there are 2 distinct Intel OpenCL implementations: </w:t>
            </w:r>
          </w:p>
          <w:p w:rsidR="00F05BBD" w:rsidRDefault="006B7303" w:rsidP="009A2F45">
            <w:pPr>
              <w:pStyle w:val="TableNormal0"/>
              <w:numPr>
                <w:ilvl w:val="0"/>
                <w:numId w:val="29"/>
              </w:numPr>
            </w:pPr>
            <w:r>
              <w:t>OpenCL for GT/GEN</w:t>
            </w:r>
          </w:p>
          <w:p w:rsidR="006B7303" w:rsidRDefault="006B7303" w:rsidP="009A2F45">
            <w:pPr>
              <w:pStyle w:val="TableNormal0"/>
              <w:numPr>
                <w:ilvl w:val="0"/>
                <w:numId w:val="29"/>
              </w:numPr>
            </w:pPr>
            <w:r>
              <w:t>OpenCL for CPU</w:t>
            </w:r>
          </w:p>
          <w:p w:rsidR="006B7303" w:rsidRDefault="006B7303" w:rsidP="006B7303">
            <w:pPr>
              <w:pStyle w:val="TableNormal0"/>
            </w:pPr>
            <w:r>
              <w:t>It is assumed that these 2 implementations will be merged into single one supporting 2 devices and MIC device will be added here as a third one. If this will not happen MIC device will be added to the CPU-specific OpenCL implementation.</w:t>
            </w:r>
          </w:p>
        </w:tc>
      </w:tr>
      <w:tr w:rsidR="0080017A" w:rsidTr="009F3348">
        <w:tc>
          <w:tcPr>
            <w:tcW w:w="2340" w:type="dxa"/>
          </w:tcPr>
          <w:p w:rsidR="0080017A" w:rsidRPr="00DC1A1F" w:rsidRDefault="007C62BD" w:rsidP="009F3348">
            <w:pPr>
              <w:pStyle w:val="TableNormal0"/>
              <w:rPr>
                <w:b/>
                <w:bCs/>
              </w:rPr>
            </w:pPr>
            <w:r>
              <w:rPr>
                <w:b/>
                <w:bCs/>
              </w:rPr>
              <w:t>Frontend Compiler</w:t>
            </w:r>
          </w:p>
        </w:tc>
        <w:tc>
          <w:tcPr>
            <w:tcW w:w="7740" w:type="dxa"/>
          </w:tcPr>
          <w:p w:rsidR="0080017A" w:rsidRPr="00A878F3" w:rsidRDefault="00F7073D" w:rsidP="009F3348">
            <w:pPr>
              <w:pStyle w:val="TableNormal0"/>
            </w:pPr>
            <w:r>
              <w:t>Compiler from OpenCL C language to the LLVM intermediate representation. Frontend Compiler is a part of OpenCL Runtime component.</w:t>
            </w:r>
          </w:p>
        </w:tc>
      </w:tr>
      <w:tr w:rsidR="0080017A" w:rsidRPr="0001536A" w:rsidTr="009F3348">
        <w:tc>
          <w:tcPr>
            <w:tcW w:w="2340" w:type="dxa"/>
          </w:tcPr>
          <w:p w:rsidR="0080017A" w:rsidRPr="00DC1A1F" w:rsidRDefault="00B946B0" w:rsidP="00F7073D">
            <w:pPr>
              <w:pStyle w:val="TableNormal0"/>
              <w:rPr>
                <w:b/>
                <w:bCs/>
              </w:rPr>
            </w:pPr>
            <w:ins w:id="2626" w:author="Dmitry Kaptsenel" w:date="2011-07-10T17:01:00Z">
              <w:r w:rsidRPr="00B946B0">
                <w:rPr>
                  <w:b/>
                  <w:bCs/>
                </w:rPr>
                <w:t xml:space="preserve">Device </w:t>
              </w:r>
            </w:ins>
            <w:r w:rsidR="007C62BD">
              <w:rPr>
                <w:b/>
                <w:bCs/>
              </w:rPr>
              <w:t xml:space="preserve">Backend </w:t>
            </w:r>
          </w:p>
        </w:tc>
        <w:tc>
          <w:tcPr>
            <w:tcW w:w="7740" w:type="dxa"/>
          </w:tcPr>
          <w:p w:rsidR="00F7073D" w:rsidRDefault="00B946B0" w:rsidP="00F7073D">
            <w:pPr>
              <w:pStyle w:val="TableNormal0"/>
            </w:pPr>
            <w:ins w:id="2627" w:author="Dmitry Kaptsenel" w:date="2011-07-10T17:01:00Z">
              <w:r>
                <w:t xml:space="preserve">Device </w:t>
              </w:r>
            </w:ins>
            <w:r w:rsidR="00F7073D">
              <w:t>Backend bares 2 functionalities:</w:t>
            </w:r>
          </w:p>
          <w:p w:rsidR="0080017A" w:rsidRDefault="00B946B0" w:rsidP="009A2F45">
            <w:pPr>
              <w:pStyle w:val="TableNormal0"/>
              <w:numPr>
                <w:ilvl w:val="0"/>
                <w:numId w:val="27"/>
              </w:numPr>
            </w:pPr>
            <w:ins w:id="2628" w:author="Dmitry Kaptsenel" w:date="2011-07-10T17:01:00Z">
              <w:r>
                <w:t xml:space="preserve">Device </w:t>
              </w:r>
            </w:ins>
            <w:r w:rsidR="00F7073D">
              <w:t xml:space="preserve">Backend Compiler – LLVM-based compiler from the LLVM intermediate representation generated by Frontend Compiler to device-specific language. </w:t>
            </w:r>
          </w:p>
          <w:p w:rsidR="00F7073D" w:rsidRDefault="00B946B0" w:rsidP="009A2F45">
            <w:pPr>
              <w:pStyle w:val="TableNormal0"/>
              <w:numPr>
                <w:ilvl w:val="0"/>
                <w:numId w:val="27"/>
              </w:numPr>
            </w:pPr>
            <w:ins w:id="2629" w:author="Dmitry Kaptsenel" w:date="2011-07-10T17:01:00Z">
              <w:r>
                <w:t xml:space="preserve">Device </w:t>
              </w:r>
            </w:ins>
            <w:r w:rsidR="00F7073D">
              <w:t xml:space="preserve">Backend Execution Support – set of runtime libraries and functions that allow flawless execution of the machine code generated by </w:t>
            </w:r>
            <w:ins w:id="2630" w:author="Dmitry Kaptsenel" w:date="2011-07-10T17:01:00Z">
              <w:r>
                <w:t xml:space="preserve">Device </w:t>
              </w:r>
            </w:ins>
            <w:r w:rsidR="00F7073D">
              <w:t>Backend Compiler.</w:t>
            </w:r>
          </w:p>
        </w:tc>
      </w:tr>
      <w:tr w:rsidR="0080017A" w:rsidRPr="0001536A" w:rsidTr="009F3348">
        <w:tc>
          <w:tcPr>
            <w:tcW w:w="2340" w:type="dxa"/>
          </w:tcPr>
          <w:p w:rsidR="0080017A" w:rsidRPr="00DC1A1F" w:rsidRDefault="007C62BD" w:rsidP="009F3348">
            <w:pPr>
              <w:pStyle w:val="TableNormal0"/>
              <w:rPr>
                <w:b/>
                <w:bCs/>
              </w:rPr>
            </w:pPr>
            <w:r>
              <w:rPr>
                <w:b/>
                <w:bCs/>
              </w:rPr>
              <w:t>Host</w:t>
            </w:r>
            <w:r w:rsidR="00F6225E">
              <w:rPr>
                <w:b/>
                <w:bCs/>
              </w:rPr>
              <w:t xml:space="preserve"> and Device </w:t>
            </w:r>
            <w:r>
              <w:rPr>
                <w:b/>
                <w:bCs/>
              </w:rPr>
              <w:t>part</w:t>
            </w:r>
            <w:r w:rsidR="00F6225E">
              <w:rPr>
                <w:b/>
                <w:bCs/>
              </w:rPr>
              <w:t>s</w:t>
            </w:r>
          </w:p>
        </w:tc>
        <w:tc>
          <w:tcPr>
            <w:tcW w:w="7740" w:type="dxa"/>
          </w:tcPr>
          <w:p w:rsidR="0080017A" w:rsidRDefault="00F6225E" w:rsidP="00F6225E">
            <w:pPr>
              <w:pStyle w:val="TableNormal0"/>
            </w:pPr>
            <w:r>
              <w:t>MIC-related OpenCL components may have 2 distinct binaries connected using COI services:</w:t>
            </w:r>
          </w:p>
          <w:p w:rsidR="00F6225E" w:rsidRDefault="00F6225E" w:rsidP="009A2F45">
            <w:pPr>
              <w:pStyle w:val="TableNormal0"/>
              <w:numPr>
                <w:ilvl w:val="0"/>
                <w:numId w:val="28"/>
              </w:numPr>
            </w:pPr>
            <w:r>
              <w:t>Host part – part of a MIC component that runs on the Host CPU</w:t>
            </w:r>
          </w:p>
          <w:p w:rsidR="00F6225E" w:rsidRDefault="00F6225E" w:rsidP="009A2F45">
            <w:pPr>
              <w:pStyle w:val="TableNormal0"/>
              <w:numPr>
                <w:ilvl w:val="0"/>
                <w:numId w:val="28"/>
              </w:numPr>
            </w:pPr>
            <w:r>
              <w:t xml:space="preserve">Device part – part of a MIC component that runs on the MIC Device itself </w:t>
            </w:r>
          </w:p>
        </w:tc>
      </w:tr>
      <w:tr w:rsidR="0080017A" w:rsidTr="009F3348">
        <w:tc>
          <w:tcPr>
            <w:tcW w:w="2340" w:type="dxa"/>
          </w:tcPr>
          <w:p w:rsidR="0080017A" w:rsidRPr="00DC1A1F" w:rsidRDefault="00AC14DC" w:rsidP="009F3348">
            <w:pPr>
              <w:pStyle w:val="TableNormal0"/>
              <w:rPr>
                <w:b/>
                <w:bCs/>
              </w:rPr>
            </w:pPr>
            <w:r>
              <w:rPr>
                <w:b/>
                <w:bCs/>
              </w:rPr>
              <w:t>TBB</w:t>
            </w:r>
          </w:p>
        </w:tc>
        <w:tc>
          <w:tcPr>
            <w:tcW w:w="7740" w:type="dxa"/>
          </w:tcPr>
          <w:p w:rsidR="0080017A" w:rsidRPr="00A878F3" w:rsidRDefault="00EB1360" w:rsidP="009F3348">
            <w:pPr>
              <w:pStyle w:val="TableNormal0"/>
            </w:pPr>
            <w:r>
              <w:t>Intel Threading Building Blocks library that performs close to optimal threads scheduling on Intel CPUs</w:t>
            </w:r>
          </w:p>
        </w:tc>
      </w:tr>
      <w:tr w:rsidR="0080017A" w:rsidTr="009F3348">
        <w:tc>
          <w:tcPr>
            <w:tcW w:w="2340" w:type="dxa"/>
          </w:tcPr>
          <w:p w:rsidR="0080017A" w:rsidRPr="00DC1A1F" w:rsidRDefault="0080017A" w:rsidP="009F3348">
            <w:pPr>
              <w:pStyle w:val="TableNormal0"/>
              <w:rPr>
                <w:b/>
                <w:bCs/>
              </w:rPr>
            </w:pPr>
          </w:p>
        </w:tc>
        <w:tc>
          <w:tcPr>
            <w:tcW w:w="7740" w:type="dxa"/>
          </w:tcPr>
          <w:p w:rsidR="0080017A" w:rsidRPr="00A878F3" w:rsidRDefault="0080017A" w:rsidP="009F3348">
            <w:pPr>
              <w:pStyle w:val="TableNormal0"/>
            </w:pPr>
          </w:p>
        </w:tc>
      </w:tr>
      <w:tr w:rsidR="0080017A" w:rsidTr="009F3348">
        <w:tc>
          <w:tcPr>
            <w:tcW w:w="2340" w:type="dxa"/>
          </w:tcPr>
          <w:p w:rsidR="0080017A" w:rsidRPr="00902CA5" w:rsidRDefault="0080017A" w:rsidP="009F3348">
            <w:pPr>
              <w:pStyle w:val="TableNormal0"/>
              <w:rPr>
                <w:b/>
                <w:bCs/>
              </w:rPr>
            </w:pPr>
          </w:p>
        </w:tc>
        <w:tc>
          <w:tcPr>
            <w:tcW w:w="7740" w:type="dxa"/>
          </w:tcPr>
          <w:p w:rsidR="0080017A" w:rsidRPr="00A878F3" w:rsidRDefault="0080017A" w:rsidP="009F3348">
            <w:pPr>
              <w:pStyle w:val="TableNormal0"/>
            </w:pPr>
          </w:p>
        </w:tc>
      </w:tr>
      <w:tr w:rsidR="0080017A" w:rsidTr="009F3348">
        <w:tc>
          <w:tcPr>
            <w:tcW w:w="2340" w:type="dxa"/>
          </w:tcPr>
          <w:p w:rsidR="0080017A" w:rsidRDefault="0080017A" w:rsidP="009F3348">
            <w:pPr>
              <w:pStyle w:val="TableNormal0"/>
              <w:rPr>
                <w:b/>
                <w:bCs/>
              </w:rPr>
            </w:pPr>
          </w:p>
        </w:tc>
        <w:tc>
          <w:tcPr>
            <w:tcW w:w="7740" w:type="dxa"/>
          </w:tcPr>
          <w:p w:rsidR="0080017A" w:rsidRDefault="0080017A" w:rsidP="009F3348">
            <w:pPr>
              <w:pStyle w:val="TableNormal0"/>
            </w:pPr>
          </w:p>
        </w:tc>
      </w:tr>
      <w:tr w:rsidR="0080017A" w:rsidTr="009F3348">
        <w:tc>
          <w:tcPr>
            <w:tcW w:w="2340" w:type="dxa"/>
          </w:tcPr>
          <w:p w:rsidR="0080017A" w:rsidRDefault="0080017A" w:rsidP="009F3348">
            <w:pPr>
              <w:pStyle w:val="TableNormal0"/>
              <w:rPr>
                <w:b/>
                <w:bCs/>
              </w:rPr>
            </w:pPr>
          </w:p>
        </w:tc>
        <w:tc>
          <w:tcPr>
            <w:tcW w:w="7740" w:type="dxa"/>
          </w:tcPr>
          <w:p w:rsidR="0080017A" w:rsidRDefault="0080017A" w:rsidP="009F3348">
            <w:pPr>
              <w:pStyle w:val="TableNormal0"/>
            </w:pPr>
          </w:p>
        </w:tc>
      </w:tr>
      <w:tr w:rsidR="0080017A" w:rsidTr="009F3348">
        <w:tc>
          <w:tcPr>
            <w:tcW w:w="2340" w:type="dxa"/>
          </w:tcPr>
          <w:p w:rsidR="0080017A" w:rsidRPr="00DC1A1F" w:rsidRDefault="0080017A" w:rsidP="009F3348">
            <w:pPr>
              <w:pStyle w:val="TableNormal0"/>
              <w:rPr>
                <w:b/>
                <w:bCs/>
              </w:rPr>
            </w:pPr>
          </w:p>
        </w:tc>
        <w:tc>
          <w:tcPr>
            <w:tcW w:w="7740" w:type="dxa"/>
          </w:tcPr>
          <w:p w:rsidR="0080017A" w:rsidRPr="00A878F3" w:rsidRDefault="0080017A" w:rsidP="009F3348">
            <w:pPr>
              <w:pStyle w:val="TableNormal0"/>
            </w:pPr>
          </w:p>
        </w:tc>
      </w:tr>
      <w:tr w:rsidR="0080017A" w:rsidDel="001B5D68" w:rsidTr="009F3348">
        <w:trPr>
          <w:del w:id="2631" w:author="Dmitry Kaptsenel" w:date="2011-07-11T15:58:00Z"/>
        </w:trPr>
        <w:tc>
          <w:tcPr>
            <w:tcW w:w="2340" w:type="dxa"/>
          </w:tcPr>
          <w:p w:rsidR="0080017A" w:rsidRPr="00DC1A1F" w:rsidDel="001B5D68" w:rsidRDefault="0080017A" w:rsidP="009F3348">
            <w:pPr>
              <w:pStyle w:val="TableNormal0"/>
              <w:rPr>
                <w:del w:id="2632" w:author="Dmitry Kaptsenel" w:date="2011-07-11T15:58:00Z"/>
                <w:b/>
                <w:bCs/>
              </w:rPr>
            </w:pPr>
            <w:bookmarkStart w:id="2633" w:name="_Toc298165640"/>
            <w:bookmarkStart w:id="2634" w:name="_Toc298167650"/>
            <w:bookmarkEnd w:id="2633"/>
            <w:bookmarkEnd w:id="2634"/>
          </w:p>
        </w:tc>
        <w:tc>
          <w:tcPr>
            <w:tcW w:w="7740" w:type="dxa"/>
          </w:tcPr>
          <w:p w:rsidR="0080017A" w:rsidDel="001B5D68" w:rsidRDefault="0080017A" w:rsidP="009F3348">
            <w:pPr>
              <w:pStyle w:val="TableNormal0"/>
              <w:rPr>
                <w:del w:id="2635" w:author="Dmitry Kaptsenel" w:date="2011-07-11T15:58:00Z"/>
              </w:rPr>
            </w:pPr>
            <w:bookmarkStart w:id="2636" w:name="_Toc298165641"/>
            <w:bookmarkStart w:id="2637" w:name="_Toc298167651"/>
            <w:bookmarkEnd w:id="2636"/>
            <w:bookmarkEnd w:id="2637"/>
          </w:p>
        </w:tc>
        <w:bookmarkStart w:id="2638" w:name="_Toc298165642"/>
        <w:bookmarkStart w:id="2639" w:name="_Toc298167652"/>
        <w:bookmarkEnd w:id="2638"/>
        <w:bookmarkEnd w:id="2639"/>
      </w:tr>
    </w:tbl>
    <w:p w:rsidR="00712D22" w:rsidRDefault="00DC0670" w:rsidP="0080017A">
      <w:pPr>
        <w:pStyle w:val="AppendixHeading1"/>
      </w:pPr>
      <w:bookmarkStart w:id="2640" w:name="_Toc298167653"/>
      <w:r>
        <w:lastRenderedPageBreak/>
        <w:t>References</w:t>
      </w:r>
      <w:bookmarkEnd w:id="2640"/>
    </w:p>
    <w:tbl>
      <w:tblPr>
        <w:tblStyle w:val="TableGrid"/>
        <w:tblW w:w="0" w:type="auto"/>
        <w:tblLayout w:type="fixed"/>
        <w:tblLook w:val="0620" w:firstRow="1" w:lastRow="0" w:firstColumn="0" w:lastColumn="0" w:noHBand="1" w:noVBand="1"/>
        <w:tblPrChange w:id="2641" w:author="Dmitry Kaptsenel" w:date="2011-07-11T16:04:00Z">
          <w:tblPr>
            <w:tblStyle w:val="TableGrid"/>
            <w:tblW w:w="0" w:type="auto"/>
            <w:tblLayout w:type="fixed"/>
            <w:tblLook w:val="0620" w:firstRow="1" w:lastRow="0" w:firstColumn="0" w:lastColumn="0" w:noHBand="1" w:noVBand="1"/>
          </w:tblPr>
        </w:tblPrChange>
      </w:tblPr>
      <w:tblGrid>
        <w:gridCol w:w="2358"/>
        <w:gridCol w:w="2145"/>
        <w:gridCol w:w="992"/>
        <w:gridCol w:w="1183"/>
        <w:gridCol w:w="3618"/>
        <w:tblGridChange w:id="2642">
          <w:tblGrid>
            <w:gridCol w:w="2358"/>
            <w:gridCol w:w="2160"/>
            <w:gridCol w:w="900"/>
            <w:gridCol w:w="1260"/>
            <w:gridCol w:w="3618"/>
          </w:tblGrid>
        </w:tblGridChange>
      </w:tblGrid>
      <w:tr w:rsidR="000C61AC" w:rsidRPr="003C7240" w:rsidTr="00F42220">
        <w:tc>
          <w:tcPr>
            <w:tcW w:w="2358" w:type="dxa"/>
            <w:shd w:val="clear" w:color="auto" w:fill="FFFF99"/>
            <w:tcPrChange w:id="2643" w:author="Dmitry Kaptsenel" w:date="2011-07-11T16:04:00Z">
              <w:tcPr>
                <w:tcW w:w="2358" w:type="dxa"/>
                <w:shd w:val="clear" w:color="auto" w:fill="FFFF99"/>
              </w:tcPr>
            </w:tcPrChange>
          </w:tcPr>
          <w:p w:rsidR="000C61AC" w:rsidRPr="003C7240" w:rsidRDefault="000C61AC" w:rsidP="000C61AC">
            <w:pPr>
              <w:pStyle w:val="TableNormal0"/>
              <w:jc w:val="center"/>
              <w:rPr>
                <w:b/>
                <w:bCs/>
              </w:rPr>
            </w:pPr>
            <w:r>
              <w:rPr>
                <w:b/>
                <w:bCs/>
              </w:rPr>
              <w:t>Reference</w:t>
            </w:r>
          </w:p>
        </w:tc>
        <w:tc>
          <w:tcPr>
            <w:tcW w:w="2145" w:type="dxa"/>
            <w:shd w:val="clear" w:color="auto" w:fill="FFFF99"/>
            <w:tcPrChange w:id="2644" w:author="Dmitry Kaptsenel" w:date="2011-07-11T16:04:00Z">
              <w:tcPr>
                <w:tcW w:w="2160" w:type="dxa"/>
                <w:shd w:val="clear" w:color="auto" w:fill="FFFF99"/>
              </w:tcPr>
            </w:tcPrChange>
          </w:tcPr>
          <w:p w:rsidR="000C61AC" w:rsidRPr="003C7240" w:rsidRDefault="000C61AC" w:rsidP="000C61AC">
            <w:pPr>
              <w:pStyle w:val="TableNormal0"/>
              <w:jc w:val="center"/>
              <w:rPr>
                <w:b/>
                <w:bCs/>
              </w:rPr>
            </w:pPr>
            <w:r>
              <w:rPr>
                <w:b/>
                <w:bCs/>
              </w:rPr>
              <w:t>Details</w:t>
            </w:r>
          </w:p>
        </w:tc>
        <w:tc>
          <w:tcPr>
            <w:tcW w:w="992" w:type="dxa"/>
            <w:shd w:val="clear" w:color="auto" w:fill="FFFF99"/>
            <w:tcPrChange w:id="2645" w:author="Dmitry Kaptsenel" w:date="2011-07-11T16:04:00Z">
              <w:tcPr>
                <w:tcW w:w="900" w:type="dxa"/>
                <w:shd w:val="clear" w:color="auto" w:fill="FFFF99"/>
              </w:tcPr>
            </w:tcPrChange>
          </w:tcPr>
          <w:p w:rsidR="000C61AC" w:rsidRPr="003C7240" w:rsidRDefault="000C61AC" w:rsidP="000C61AC">
            <w:pPr>
              <w:pStyle w:val="TableNormal0"/>
              <w:jc w:val="right"/>
              <w:rPr>
                <w:b/>
                <w:bCs/>
              </w:rPr>
            </w:pPr>
            <w:r>
              <w:rPr>
                <w:b/>
                <w:bCs/>
              </w:rPr>
              <w:t>Version</w:t>
            </w:r>
          </w:p>
        </w:tc>
        <w:tc>
          <w:tcPr>
            <w:tcW w:w="1183" w:type="dxa"/>
            <w:shd w:val="clear" w:color="auto" w:fill="FFFF99"/>
            <w:tcPrChange w:id="2646" w:author="Dmitry Kaptsenel" w:date="2011-07-11T16:04:00Z">
              <w:tcPr>
                <w:tcW w:w="1260" w:type="dxa"/>
                <w:shd w:val="clear" w:color="auto" w:fill="FFFF99"/>
              </w:tcPr>
            </w:tcPrChange>
          </w:tcPr>
          <w:p w:rsidR="000C61AC" w:rsidRPr="003C7240" w:rsidRDefault="000C61AC" w:rsidP="000C61AC">
            <w:pPr>
              <w:pStyle w:val="TableNormal0"/>
              <w:jc w:val="center"/>
              <w:rPr>
                <w:b/>
                <w:bCs/>
              </w:rPr>
            </w:pPr>
            <w:r>
              <w:rPr>
                <w:b/>
                <w:bCs/>
              </w:rPr>
              <w:t>Date</w:t>
            </w:r>
          </w:p>
        </w:tc>
        <w:tc>
          <w:tcPr>
            <w:tcW w:w="3618" w:type="dxa"/>
            <w:shd w:val="clear" w:color="auto" w:fill="FFFF99"/>
            <w:tcPrChange w:id="2647" w:author="Dmitry Kaptsenel" w:date="2011-07-11T16:04:00Z">
              <w:tcPr>
                <w:tcW w:w="3618" w:type="dxa"/>
                <w:shd w:val="clear" w:color="auto" w:fill="FFFF99"/>
              </w:tcPr>
            </w:tcPrChange>
          </w:tcPr>
          <w:p w:rsidR="000C61AC" w:rsidRPr="003C7240" w:rsidRDefault="000C61AC" w:rsidP="000C61AC">
            <w:pPr>
              <w:pStyle w:val="TableNormal0"/>
              <w:jc w:val="center"/>
              <w:rPr>
                <w:b/>
                <w:bCs/>
              </w:rPr>
            </w:pPr>
            <w:r>
              <w:rPr>
                <w:b/>
                <w:bCs/>
              </w:rPr>
              <w:t>Identifier</w:t>
            </w:r>
          </w:p>
        </w:tc>
      </w:tr>
      <w:tr w:rsidR="000C61AC" w:rsidRPr="003963E1" w:rsidTr="00F42220">
        <w:tc>
          <w:tcPr>
            <w:tcW w:w="2358" w:type="dxa"/>
            <w:tcPrChange w:id="2648" w:author="Dmitry Kaptsenel" w:date="2011-07-11T16:04:00Z">
              <w:tcPr>
                <w:tcW w:w="2358" w:type="dxa"/>
              </w:tcPr>
            </w:tcPrChange>
          </w:tcPr>
          <w:p w:rsidR="000C61AC" w:rsidRPr="003963E1" w:rsidRDefault="004B1FEA" w:rsidP="000C61AC">
            <w:pPr>
              <w:pStyle w:val="TableNormal0"/>
              <w:rPr>
                <w:sz w:val="18"/>
                <w:szCs w:val="18"/>
              </w:rPr>
            </w:pPr>
            <w:bookmarkStart w:id="2649" w:name="Runtime_SAS"/>
            <w:bookmarkEnd w:id="2649"/>
            <w:r w:rsidRPr="004B1FEA">
              <w:t>Intel Open CL Framework</w:t>
            </w:r>
            <w:r>
              <w:t xml:space="preserve"> </w:t>
            </w:r>
            <w:r w:rsidRPr="004B1FEA">
              <w:t>Architec</w:t>
            </w:r>
            <w:r>
              <w:t>ture Specification</w:t>
            </w:r>
          </w:p>
        </w:tc>
        <w:tc>
          <w:tcPr>
            <w:tcW w:w="2145" w:type="dxa"/>
            <w:tcPrChange w:id="2650" w:author="Dmitry Kaptsenel" w:date="2011-07-11T16:04:00Z">
              <w:tcPr>
                <w:tcW w:w="2160" w:type="dxa"/>
              </w:tcPr>
            </w:tcPrChange>
          </w:tcPr>
          <w:p w:rsidR="000C61AC" w:rsidRPr="003963E1" w:rsidRDefault="00267090" w:rsidP="000C61AC">
            <w:pPr>
              <w:pStyle w:val="TableNormal0"/>
              <w:rPr>
                <w:sz w:val="18"/>
                <w:szCs w:val="18"/>
              </w:rPr>
            </w:pPr>
            <w:r>
              <w:rPr>
                <w:sz w:val="18"/>
                <w:szCs w:val="18"/>
              </w:rPr>
              <w:t>Software Architecture Specification of the OpenCL standard by Intel SSGi group.</w:t>
            </w:r>
          </w:p>
        </w:tc>
        <w:tc>
          <w:tcPr>
            <w:tcW w:w="992" w:type="dxa"/>
            <w:tcPrChange w:id="2651" w:author="Dmitry Kaptsenel" w:date="2011-07-11T16:04:00Z">
              <w:tcPr>
                <w:tcW w:w="900" w:type="dxa"/>
              </w:tcPr>
            </w:tcPrChange>
          </w:tcPr>
          <w:p w:rsidR="000C61AC" w:rsidRPr="003963E1" w:rsidRDefault="00267090" w:rsidP="000C61AC">
            <w:pPr>
              <w:pStyle w:val="TableNormal0"/>
              <w:jc w:val="right"/>
              <w:rPr>
                <w:sz w:val="18"/>
                <w:szCs w:val="18"/>
              </w:rPr>
            </w:pPr>
            <w:r>
              <w:rPr>
                <w:sz w:val="18"/>
                <w:szCs w:val="18"/>
              </w:rPr>
              <w:t>0.8</w:t>
            </w:r>
          </w:p>
        </w:tc>
        <w:tc>
          <w:tcPr>
            <w:tcW w:w="1183" w:type="dxa"/>
            <w:tcPrChange w:id="2652" w:author="Dmitry Kaptsenel" w:date="2011-07-11T16:04:00Z">
              <w:tcPr>
                <w:tcW w:w="1260" w:type="dxa"/>
              </w:tcPr>
            </w:tcPrChange>
          </w:tcPr>
          <w:p w:rsidR="000C61AC" w:rsidRPr="003963E1" w:rsidRDefault="00267090" w:rsidP="003F68D1">
            <w:pPr>
              <w:pStyle w:val="TableNormal0"/>
              <w:rPr>
                <w:sz w:val="18"/>
                <w:szCs w:val="18"/>
              </w:rPr>
            </w:pPr>
            <w:r>
              <w:rPr>
                <w:sz w:val="18"/>
                <w:szCs w:val="18"/>
              </w:rPr>
              <w:t>5</w:t>
            </w:r>
            <w:r w:rsidR="003F68D1">
              <w:rPr>
                <w:sz w:val="18"/>
                <w:szCs w:val="18"/>
              </w:rPr>
              <w:t>-Feb-</w:t>
            </w:r>
            <w:r>
              <w:rPr>
                <w:sz w:val="18"/>
                <w:szCs w:val="18"/>
              </w:rPr>
              <w:t>2011</w:t>
            </w:r>
          </w:p>
        </w:tc>
        <w:tc>
          <w:tcPr>
            <w:tcW w:w="3618" w:type="dxa"/>
            <w:tcPrChange w:id="2653" w:author="Dmitry Kaptsenel" w:date="2011-07-11T16:04:00Z">
              <w:tcPr>
                <w:tcW w:w="3618" w:type="dxa"/>
              </w:tcPr>
            </w:tcPrChange>
          </w:tcPr>
          <w:p w:rsidR="000C61AC" w:rsidRPr="003963E1" w:rsidRDefault="00871EC1" w:rsidP="000C61AC">
            <w:pPr>
              <w:pStyle w:val="TableNormal0"/>
              <w:rPr>
                <w:sz w:val="18"/>
                <w:szCs w:val="18"/>
              </w:rPr>
            </w:pPr>
            <w:r>
              <w:fldChar w:fldCharType="begin"/>
            </w:r>
            <w:r>
              <w:instrText xml:space="preserve"> HYPERLINK "https://subversion.iil.intel.com/ssg-repos/MMS/OpenCL/docs/design/SoftwareArchitectureSpecifications(SAS)_0%208.docx" </w:instrText>
            </w:r>
            <w:ins w:id="2654" w:author="Dmitry Kaptsenel" w:date="2011-07-11T17:10:00Z"/>
            <w:r>
              <w:fldChar w:fldCharType="separate"/>
            </w:r>
            <w:r w:rsidR="00267090" w:rsidRPr="00267090">
              <w:rPr>
                <w:rStyle w:val="Hyperlink"/>
                <w:rFonts w:asciiTheme="minorHAnsi" w:hAnsiTheme="minorHAnsi" w:cs="Arial"/>
                <w:sz w:val="18"/>
                <w:szCs w:val="18"/>
              </w:rPr>
              <w:t>https://subversion.iil.intel.com/ssg-repos/MMS/OpenCL/docs/design/SoftwareArchitectureSpecifications(SAS)_0%208.docx</w:t>
            </w:r>
            <w:r>
              <w:rPr>
                <w:rStyle w:val="Hyperlink"/>
                <w:rFonts w:asciiTheme="minorHAnsi" w:hAnsiTheme="minorHAnsi" w:cs="Arial"/>
                <w:sz w:val="18"/>
                <w:szCs w:val="18"/>
              </w:rPr>
              <w:fldChar w:fldCharType="end"/>
            </w:r>
          </w:p>
        </w:tc>
      </w:tr>
      <w:tr w:rsidR="000C61AC" w:rsidRPr="003963E1" w:rsidTr="00F42220">
        <w:tc>
          <w:tcPr>
            <w:tcW w:w="2358" w:type="dxa"/>
            <w:tcPrChange w:id="2655" w:author="Dmitry Kaptsenel" w:date="2011-07-11T16:04:00Z">
              <w:tcPr>
                <w:tcW w:w="2358" w:type="dxa"/>
              </w:tcPr>
            </w:tcPrChange>
          </w:tcPr>
          <w:p w:rsidR="000C61AC" w:rsidRPr="003963E1" w:rsidRDefault="00202747">
            <w:pPr>
              <w:jc w:val="left"/>
              <w:rPr>
                <w:rFonts w:ascii="Calibri" w:hAnsi="Calibri"/>
                <w:sz w:val="18"/>
                <w:szCs w:val="18"/>
              </w:rPr>
            </w:pPr>
            <w:bookmarkStart w:id="2656" w:name="OpenCL_spec1_1"/>
            <w:r>
              <w:rPr>
                <w:rFonts w:ascii="Calibri" w:hAnsi="Calibri"/>
                <w:sz w:val="18"/>
                <w:szCs w:val="18"/>
              </w:rPr>
              <w:t xml:space="preserve">OpenCL specification ver </w:t>
            </w:r>
            <w:del w:id="2657" w:author="Dmitry Kaptsenel" w:date="2011-07-11T16:02:00Z">
              <w:r w:rsidDel="00446FE1">
                <w:rPr>
                  <w:rFonts w:ascii="Calibri" w:hAnsi="Calibri"/>
                  <w:sz w:val="18"/>
                  <w:szCs w:val="18"/>
                </w:rPr>
                <w:delText>1.1</w:delText>
              </w:r>
            </w:del>
            <w:ins w:id="2658" w:author="Dmitry Kaptsenel" w:date="2011-07-11T16:02:00Z">
              <w:r w:rsidR="00446FE1">
                <w:rPr>
                  <w:rFonts w:ascii="Calibri" w:hAnsi="Calibri"/>
                  <w:sz w:val="18"/>
                  <w:szCs w:val="18"/>
                </w:rPr>
                <w:t>1.2</w:t>
              </w:r>
            </w:ins>
            <w:bookmarkEnd w:id="2656"/>
          </w:p>
        </w:tc>
        <w:tc>
          <w:tcPr>
            <w:tcW w:w="2145" w:type="dxa"/>
            <w:tcPrChange w:id="2659" w:author="Dmitry Kaptsenel" w:date="2011-07-11T16:04:00Z">
              <w:tcPr>
                <w:tcW w:w="2160" w:type="dxa"/>
              </w:tcPr>
            </w:tcPrChange>
          </w:tcPr>
          <w:p w:rsidR="000C61AC" w:rsidRPr="003963E1" w:rsidRDefault="00202747" w:rsidP="000C61AC">
            <w:pPr>
              <w:jc w:val="left"/>
              <w:rPr>
                <w:rFonts w:ascii="Calibri" w:hAnsi="Calibri"/>
                <w:sz w:val="18"/>
                <w:szCs w:val="18"/>
              </w:rPr>
            </w:pPr>
            <w:r>
              <w:rPr>
                <w:rFonts w:ascii="Calibri" w:hAnsi="Calibri"/>
                <w:sz w:val="18"/>
                <w:szCs w:val="18"/>
              </w:rPr>
              <w:t xml:space="preserve">OpenCL </w:t>
            </w:r>
            <w:ins w:id="2660" w:author="Dmitry Kaptsenel" w:date="2011-07-11T16:03:00Z">
              <w:r w:rsidR="00446FE1">
                <w:rPr>
                  <w:rFonts w:ascii="Calibri" w:hAnsi="Calibri"/>
                  <w:sz w:val="18"/>
                  <w:szCs w:val="18"/>
                </w:rPr>
                <w:t xml:space="preserve">1.2 </w:t>
              </w:r>
            </w:ins>
            <w:r>
              <w:rPr>
                <w:rFonts w:ascii="Calibri" w:hAnsi="Calibri"/>
                <w:sz w:val="18"/>
                <w:szCs w:val="18"/>
              </w:rPr>
              <w:t xml:space="preserve">specification by the </w:t>
            </w:r>
            <w:r w:rsidRPr="00202747">
              <w:rPr>
                <w:rFonts w:ascii="Calibri" w:hAnsi="Calibri"/>
                <w:sz w:val="18"/>
                <w:szCs w:val="18"/>
              </w:rPr>
              <w:t>Khronos OpenCL Working Group</w:t>
            </w:r>
            <w:ins w:id="2661" w:author="Dmitry Kaptsenel" w:date="2011-07-11T16:03:00Z">
              <w:r w:rsidR="00446FE1">
                <w:rPr>
                  <w:rFonts w:ascii="Calibri" w:hAnsi="Calibri"/>
                  <w:sz w:val="18"/>
                  <w:szCs w:val="18"/>
                </w:rPr>
                <w:t xml:space="preserve"> (Preview)</w:t>
              </w:r>
            </w:ins>
            <w:del w:id="2662" w:author="Dmitry Kaptsenel" w:date="2011-07-11T16:03:00Z">
              <w:r w:rsidDel="00446FE1">
                <w:rPr>
                  <w:rFonts w:ascii="Calibri" w:hAnsi="Calibri"/>
                  <w:sz w:val="18"/>
                  <w:szCs w:val="18"/>
                </w:rPr>
                <w:delText>.</w:delText>
              </w:r>
            </w:del>
          </w:p>
        </w:tc>
        <w:tc>
          <w:tcPr>
            <w:tcW w:w="992" w:type="dxa"/>
            <w:tcPrChange w:id="2663" w:author="Dmitry Kaptsenel" w:date="2011-07-11T16:04:00Z">
              <w:tcPr>
                <w:tcW w:w="900" w:type="dxa"/>
              </w:tcPr>
            </w:tcPrChange>
          </w:tcPr>
          <w:p w:rsidR="000C61AC" w:rsidRPr="003963E1" w:rsidRDefault="00202747">
            <w:pPr>
              <w:jc w:val="right"/>
              <w:rPr>
                <w:rFonts w:ascii="Calibri" w:hAnsi="Calibri"/>
                <w:b/>
                <w:noProof/>
                <w:color w:val="0000FF"/>
                <w:sz w:val="18"/>
                <w:szCs w:val="18"/>
                <w:lang w:bidi="ar-SA"/>
              </w:rPr>
              <w:pPrChange w:id="2664" w:author="Dmitry Kaptsenel" w:date="2011-07-11T16:03:00Z">
                <w:pPr>
                  <w:pBdr>
                    <w:bottom w:val="single" w:sz="4" w:space="1" w:color="auto"/>
                  </w:pBdr>
                  <w:spacing w:before="120"/>
                  <w:ind w:left="2880" w:right="720"/>
                  <w:jc w:val="right"/>
                </w:pPr>
              </w:pPrChange>
            </w:pPr>
            <w:r>
              <w:rPr>
                <w:rFonts w:ascii="Calibri" w:hAnsi="Calibri"/>
                <w:sz w:val="18"/>
                <w:szCs w:val="18"/>
              </w:rPr>
              <w:t xml:space="preserve">Rev </w:t>
            </w:r>
            <w:del w:id="2665" w:author="Dmitry Kaptsenel" w:date="2011-07-11T16:03:00Z">
              <w:r w:rsidDel="00446FE1">
                <w:rPr>
                  <w:rFonts w:ascii="Calibri" w:hAnsi="Calibri"/>
                  <w:sz w:val="18"/>
                  <w:szCs w:val="18"/>
                </w:rPr>
                <w:delText>36</w:delText>
              </w:r>
            </w:del>
            <w:ins w:id="2666" w:author="Dmitry Kaptsenel" w:date="2011-07-11T16:03:00Z">
              <w:r w:rsidR="00446FE1">
                <w:rPr>
                  <w:rFonts w:ascii="Calibri" w:hAnsi="Calibri"/>
                  <w:sz w:val="18"/>
                  <w:szCs w:val="18"/>
                </w:rPr>
                <w:t>05</w:t>
              </w:r>
            </w:ins>
          </w:p>
        </w:tc>
        <w:tc>
          <w:tcPr>
            <w:tcW w:w="1183" w:type="dxa"/>
            <w:tcPrChange w:id="2667" w:author="Dmitry Kaptsenel" w:date="2011-07-11T16:04:00Z">
              <w:tcPr>
                <w:tcW w:w="1260" w:type="dxa"/>
              </w:tcPr>
            </w:tcPrChange>
          </w:tcPr>
          <w:p w:rsidR="000C61AC" w:rsidRPr="003963E1" w:rsidRDefault="00F42220">
            <w:pPr>
              <w:rPr>
                <w:rFonts w:ascii="Calibri" w:hAnsi="Calibri"/>
                <w:b/>
                <w:noProof/>
                <w:color w:val="0000FF"/>
                <w:sz w:val="18"/>
                <w:szCs w:val="18"/>
                <w:lang w:bidi="ar-SA"/>
              </w:rPr>
              <w:pPrChange w:id="2668" w:author="Dmitry Kaptsenel" w:date="2011-07-11T16:04:00Z">
                <w:pPr>
                  <w:pBdr>
                    <w:bottom w:val="single" w:sz="4" w:space="1" w:color="auto"/>
                  </w:pBdr>
                  <w:spacing w:before="120"/>
                  <w:ind w:left="2880" w:right="720"/>
                </w:pPr>
              </w:pPrChange>
            </w:pPr>
            <w:ins w:id="2669" w:author="Dmitry Kaptsenel" w:date="2011-07-11T16:04:00Z">
              <w:r>
                <w:rPr>
                  <w:rFonts w:ascii="Calibri" w:hAnsi="Calibri"/>
                  <w:sz w:val="18"/>
                  <w:szCs w:val="18"/>
                </w:rPr>
                <w:t>5</w:t>
              </w:r>
            </w:ins>
            <w:del w:id="2670" w:author="Dmitry Kaptsenel" w:date="2011-07-11T16:04:00Z">
              <w:r w:rsidR="003F68D1" w:rsidDel="00F42220">
                <w:rPr>
                  <w:rFonts w:ascii="Calibri" w:hAnsi="Calibri"/>
                  <w:sz w:val="18"/>
                  <w:szCs w:val="18"/>
                </w:rPr>
                <w:delText>30</w:delText>
              </w:r>
            </w:del>
            <w:r w:rsidR="003F68D1">
              <w:rPr>
                <w:rFonts w:ascii="Calibri" w:hAnsi="Calibri"/>
                <w:sz w:val="18"/>
                <w:szCs w:val="18"/>
              </w:rPr>
              <w:t>-</w:t>
            </w:r>
            <w:del w:id="2671" w:author="Dmitry Kaptsenel" w:date="2011-07-11T16:04:00Z">
              <w:r w:rsidR="003F68D1" w:rsidDel="00F42220">
                <w:rPr>
                  <w:rFonts w:ascii="Calibri" w:hAnsi="Calibri"/>
                  <w:sz w:val="18"/>
                  <w:szCs w:val="18"/>
                </w:rPr>
                <w:delText>Sep</w:delText>
              </w:r>
            </w:del>
            <w:ins w:id="2672" w:author="Dmitry Kaptsenel" w:date="2011-07-11T16:04:00Z">
              <w:r>
                <w:rPr>
                  <w:rFonts w:ascii="Calibri" w:hAnsi="Calibri"/>
                  <w:sz w:val="18"/>
                  <w:szCs w:val="18"/>
                </w:rPr>
                <w:t>July</w:t>
              </w:r>
            </w:ins>
            <w:r w:rsidR="003F68D1">
              <w:rPr>
                <w:rFonts w:ascii="Calibri" w:hAnsi="Calibri"/>
                <w:sz w:val="18"/>
                <w:szCs w:val="18"/>
              </w:rPr>
              <w:t>-20</w:t>
            </w:r>
            <w:r w:rsidR="00202747" w:rsidRPr="00202747">
              <w:rPr>
                <w:rFonts w:ascii="Calibri" w:hAnsi="Calibri"/>
                <w:sz w:val="18"/>
                <w:szCs w:val="18"/>
              </w:rPr>
              <w:t>1</w:t>
            </w:r>
            <w:del w:id="2673" w:author="Dmitry Kaptsenel" w:date="2011-07-11T16:04:00Z">
              <w:r w:rsidR="00202747" w:rsidRPr="00202747" w:rsidDel="00F42220">
                <w:rPr>
                  <w:rFonts w:ascii="Calibri" w:hAnsi="Calibri"/>
                  <w:sz w:val="18"/>
                  <w:szCs w:val="18"/>
                </w:rPr>
                <w:delText>0</w:delText>
              </w:r>
            </w:del>
            <w:ins w:id="2674" w:author="Dmitry Kaptsenel" w:date="2011-07-11T16:04:00Z">
              <w:r>
                <w:rPr>
                  <w:rFonts w:ascii="Calibri" w:hAnsi="Calibri"/>
                  <w:sz w:val="18"/>
                  <w:szCs w:val="18"/>
                </w:rPr>
                <w:t>1</w:t>
              </w:r>
            </w:ins>
          </w:p>
        </w:tc>
        <w:tc>
          <w:tcPr>
            <w:tcW w:w="3618" w:type="dxa"/>
            <w:tcPrChange w:id="2675" w:author="Dmitry Kaptsenel" w:date="2011-07-11T16:04:00Z">
              <w:tcPr>
                <w:tcW w:w="3618" w:type="dxa"/>
              </w:tcPr>
            </w:tcPrChange>
          </w:tcPr>
          <w:p w:rsidR="000C61AC" w:rsidRPr="003963E1" w:rsidRDefault="00446FE1" w:rsidP="000C61AC">
            <w:pPr>
              <w:rPr>
                <w:rFonts w:ascii="Calibri" w:hAnsi="Calibri"/>
                <w:sz w:val="18"/>
                <w:szCs w:val="18"/>
              </w:rPr>
            </w:pPr>
            <w:ins w:id="2676" w:author="Dmitry Kaptsenel" w:date="2011-07-11T16:01:00Z">
              <w:r>
                <w:fldChar w:fldCharType="begin"/>
              </w:r>
              <w:r>
                <w:instrText xml:space="preserve"> HYPERLINK "https://wiki.ith.intel.com/download/attachments/15892825/opencl12-rev05.pdf?version=1&amp;modificationDate=1309936564427" </w:instrText>
              </w:r>
            </w:ins>
            <w:ins w:id="2677" w:author="Dmitry Kaptsenel" w:date="2011-07-11T17:10:00Z"/>
            <w:ins w:id="2678" w:author="Dmitry Kaptsenel" w:date="2011-07-11T16:01:00Z">
              <w:r>
                <w:fldChar w:fldCharType="separate"/>
              </w:r>
              <w:r w:rsidR="00D56995" w:rsidRPr="00446FE1">
                <w:rPr>
                  <w:rStyle w:val="Hyperlink"/>
                  <w:rFonts w:asciiTheme="minorHAnsi" w:hAnsiTheme="minorHAnsi" w:cs="Arial"/>
                </w:rPr>
                <w:t>https://wiki.ith.intel.com/download/attachments/15892825/opencl12-rev05.pdf?version=1&amp;modificationDate=1309936564427</w:t>
              </w:r>
              <w:r>
                <w:fldChar w:fldCharType="end"/>
              </w:r>
            </w:ins>
            <w:del w:id="2679" w:author="Dmitry Kaptsenel" w:date="2011-07-11T16:01:00Z">
              <w:r w:rsidR="00871EC1" w:rsidDel="00D56995">
                <w:fldChar w:fldCharType="begin"/>
              </w:r>
              <w:r w:rsidR="00871EC1" w:rsidDel="00D56995">
                <w:delInstrText xml:space="preserve"> HYPERLINK "http://www.khronos.org/registry/cl/specs/opencl-1.1.pdf" </w:delInstrText>
              </w:r>
              <w:r w:rsidR="00871EC1" w:rsidDel="00D56995">
                <w:fldChar w:fldCharType="separate"/>
              </w:r>
              <w:r w:rsidR="00202747" w:rsidRPr="00202747" w:rsidDel="00D56995">
                <w:rPr>
                  <w:rStyle w:val="Hyperlink"/>
                  <w:rFonts w:ascii="Calibri" w:hAnsi="Calibri" w:cs="Arial"/>
                  <w:sz w:val="18"/>
                  <w:szCs w:val="18"/>
                </w:rPr>
                <w:delText>http://www.khronos.org/registry/cl/specs/opencl-1.1.pdf</w:delText>
              </w:r>
              <w:r w:rsidR="00871EC1" w:rsidDel="00D56995">
                <w:rPr>
                  <w:rStyle w:val="Hyperlink"/>
                  <w:rFonts w:ascii="Calibri" w:hAnsi="Calibri" w:cs="Arial"/>
                  <w:sz w:val="18"/>
                  <w:szCs w:val="18"/>
                </w:rPr>
                <w:fldChar w:fldCharType="end"/>
              </w:r>
            </w:del>
          </w:p>
        </w:tc>
      </w:tr>
      <w:tr w:rsidR="000C61AC" w:rsidRPr="003963E1" w:rsidTr="00F42220">
        <w:tc>
          <w:tcPr>
            <w:tcW w:w="2358" w:type="dxa"/>
            <w:tcPrChange w:id="2680" w:author="Dmitry Kaptsenel" w:date="2011-07-11T16:04:00Z">
              <w:tcPr>
                <w:tcW w:w="2358" w:type="dxa"/>
              </w:tcPr>
            </w:tcPrChange>
          </w:tcPr>
          <w:p w:rsidR="000C61AC" w:rsidRPr="003963E1" w:rsidRDefault="003F68D1" w:rsidP="000C61AC">
            <w:pPr>
              <w:jc w:val="left"/>
              <w:rPr>
                <w:rFonts w:ascii="Calibri" w:hAnsi="Calibri"/>
                <w:sz w:val="18"/>
                <w:szCs w:val="18"/>
              </w:rPr>
            </w:pPr>
            <w:bookmarkStart w:id="2681" w:name="COI"/>
            <w:r>
              <w:rPr>
                <w:rFonts w:ascii="Calibri" w:hAnsi="Calibri"/>
                <w:sz w:val="18"/>
                <w:szCs w:val="18"/>
              </w:rPr>
              <w:t>COI</w:t>
            </w:r>
            <w:bookmarkEnd w:id="2681"/>
          </w:p>
        </w:tc>
        <w:tc>
          <w:tcPr>
            <w:tcW w:w="2145" w:type="dxa"/>
            <w:tcPrChange w:id="2682" w:author="Dmitry Kaptsenel" w:date="2011-07-11T16:04:00Z">
              <w:tcPr>
                <w:tcW w:w="2160" w:type="dxa"/>
              </w:tcPr>
            </w:tcPrChange>
          </w:tcPr>
          <w:p w:rsidR="000C61AC" w:rsidRPr="003963E1" w:rsidRDefault="003F68D1" w:rsidP="000C61AC">
            <w:pPr>
              <w:jc w:val="left"/>
              <w:rPr>
                <w:rFonts w:ascii="Calibri" w:hAnsi="Calibri"/>
                <w:sz w:val="18"/>
                <w:szCs w:val="18"/>
              </w:rPr>
            </w:pPr>
            <w:r>
              <w:rPr>
                <w:rFonts w:ascii="Calibri" w:hAnsi="Calibri"/>
                <w:sz w:val="18"/>
                <w:szCs w:val="18"/>
              </w:rPr>
              <w:t>Coprocessor Offload Infrastructure developed by MIC Platform Software group.</w:t>
            </w:r>
          </w:p>
        </w:tc>
        <w:tc>
          <w:tcPr>
            <w:tcW w:w="992" w:type="dxa"/>
            <w:tcPrChange w:id="2683" w:author="Dmitry Kaptsenel" w:date="2011-07-11T16:04:00Z">
              <w:tcPr>
                <w:tcW w:w="900" w:type="dxa"/>
              </w:tcPr>
            </w:tcPrChange>
          </w:tcPr>
          <w:p w:rsidR="000C61AC" w:rsidRPr="003963E1" w:rsidRDefault="000C61AC" w:rsidP="000C61AC">
            <w:pPr>
              <w:jc w:val="right"/>
              <w:rPr>
                <w:rFonts w:ascii="Calibri" w:hAnsi="Calibri"/>
                <w:sz w:val="18"/>
                <w:szCs w:val="18"/>
              </w:rPr>
            </w:pPr>
          </w:p>
        </w:tc>
        <w:tc>
          <w:tcPr>
            <w:tcW w:w="1183" w:type="dxa"/>
            <w:tcPrChange w:id="2684" w:author="Dmitry Kaptsenel" w:date="2011-07-11T16:04:00Z">
              <w:tcPr>
                <w:tcW w:w="1260" w:type="dxa"/>
              </w:tcPr>
            </w:tcPrChange>
          </w:tcPr>
          <w:p w:rsidR="000C61AC" w:rsidRPr="003963E1" w:rsidRDefault="003F68D1" w:rsidP="000C61AC">
            <w:pPr>
              <w:rPr>
                <w:rFonts w:ascii="Calibri" w:hAnsi="Calibri"/>
                <w:sz w:val="18"/>
                <w:szCs w:val="18"/>
              </w:rPr>
            </w:pPr>
            <w:r>
              <w:rPr>
                <w:rFonts w:ascii="Calibri" w:hAnsi="Calibri"/>
                <w:sz w:val="18"/>
                <w:szCs w:val="18"/>
              </w:rPr>
              <w:t>5-Apr-2011</w:t>
            </w:r>
          </w:p>
        </w:tc>
        <w:tc>
          <w:tcPr>
            <w:tcW w:w="3618" w:type="dxa"/>
            <w:tcPrChange w:id="2685" w:author="Dmitry Kaptsenel" w:date="2011-07-11T16:04:00Z">
              <w:tcPr>
                <w:tcW w:w="3618" w:type="dxa"/>
              </w:tcPr>
            </w:tcPrChange>
          </w:tcPr>
          <w:p w:rsidR="000C61AC" w:rsidRPr="003963E1" w:rsidRDefault="00871EC1" w:rsidP="000C61AC">
            <w:pPr>
              <w:rPr>
                <w:rFonts w:ascii="Calibri" w:hAnsi="Calibri"/>
                <w:sz w:val="18"/>
                <w:szCs w:val="18"/>
              </w:rPr>
            </w:pPr>
            <w:r>
              <w:fldChar w:fldCharType="begin"/>
            </w:r>
            <w:r>
              <w:instrText xml:space="preserve"> HYPERLINK "http://moss.amr.ith.intel.com/sites/SSG-DPD-PLL/manycore/TPT%20SW%20Arch%20Core/default.aspx" </w:instrText>
            </w:r>
            <w:ins w:id="2686" w:author="Dmitry Kaptsenel" w:date="2011-07-11T17:10:00Z"/>
            <w:r>
              <w:fldChar w:fldCharType="separate"/>
            </w:r>
            <w:r w:rsidR="003F68D1" w:rsidRPr="003F68D1">
              <w:rPr>
                <w:rStyle w:val="Hyperlink"/>
                <w:rFonts w:ascii="Calibri" w:hAnsi="Calibri" w:cs="Arial"/>
                <w:sz w:val="18"/>
                <w:szCs w:val="18"/>
              </w:rPr>
              <w:t>http://moss.amr.ith.intel.com/sites/SSG-DPD-PLL/manycore/TPT%20SW%20Arch%20Core/default.aspx</w:t>
            </w:r>
            <w:r>
              <w:rPr>
                <w:rStyle w:val="Hyperlink"/>
                <w:rFonts w:ascii="Calibri" w:hAnsi="Calibri" w:cs="Arial"/>
                <w:sz w:val="18"/>
                <w:szCs w:val="18"/>
              </w:rPr>
              <w:fldChar w:fldCharType="end"/>
            </w:r>
          </w:p>
        </w:tc>
      </w:tr>
      <w:tr w:rsidR="000C61AC" w:rsidRPr="003963E1" w:rsidTr="00F42220">
        <w:tc>
          <w:tcPr>
            <w:tcW w:w="2358" w:type="dxa"/>
            <w:tcPrChange w:id="2687" w:author="Dmitry Kaptsenel" w:date="2011-07-11T16:04:00Z">
              <w:tcPr>
                <w:tcW w:w="2358" w:type="dxa"/>
              </w:tcPr>
            </w:tcPrChange>
          </w:tcPr>
          <w:p w:rsidR="000C61AC" w:rsidRPr="003963E1" w:rsidRDefault="007F2A11">
            <w:pPr>
              <w:pStyle w:val="TableNormal0"/>
              <w:rPr>
                <w:sz w:val="18"/>
                <w:szCs w:val="18"/>
              </w:rPr>
            </w:pPr>
            <w:bookmarkStart w:id="2688" w:name="Compiler_SAS"/>
            <w:r w:rsidRPr="007F2A11">
              <w:rPr>
                <w:sz w:val="18"/>
                <w:szCs w:val="18"/>
              </w:rPr>
              <w:t xml:space="preserve">MIC </w:t>
            </w:r>
            <w:ins w:id="2689" w:author="Dmitry Kaptsenel" w:date="2011-07-10T17:02:00Z">
              <w:r w:rsidR="00B946B0">
                <w:t xml:space="preserve">Device </w:t>
              </w:r>
            </w:ins>
            <w:r w:rsidRPr="007F2A11">
              <w:rPr>
                <w:sz w:val="18"/>
                <w:szCs w:val="18"/>
              </w:rPr>
              <w:t>Backend</w:t>
            </w:r>
            <w:ins w:id="2690" w:author="Dmitry Kaptsenel" w:date="2011-07-11T16:04:00Z">
              <w:r w:rsidR="00F42220">
                <w:rPr>
                  <w:sz w:val="18"/>
                  <w:szCs w:val="18"/>
                </w:rPr>
                <w:t xml:space="preserve"> </w:t>
              </w:r>
            </w:ins>
            <w:del w:id="2691" w:author="Dmitry Kaptsenel" w:date="2011-07-11T16:04:00Z">
              <w:r w:rsidRPr="007F2A11" w:rsidDel="00F42220">
                <w:rPr>
                  <w:sz w:val="18"/>
                  <w:szCs w:val="18"/>
                </w:rPr>
                <w:delText xml:space="preserve"> </w:delText>
              </w:r>
            </w:del>
            <w:del w:id="2692" w:author="Dmitry Kaptsenel" w:date="2011-07-10T16:19:00Z">
              <w:r w:rsidRPr="007F2A11" w:rsidDel="00057F19">
                <w:rPr>
                  <w:sz w:val="18"/>
                  <w:szCs w:val="18"/>
                </w:rPr>
                <w:delText xml:space="preserve">Compiler </w:delText>
              </w:r>
            </w:del>
            <w:r w:rsidRPr="007F2A11">
              <w:rPr>
                <w:sz w:val="18"/>
                <w:szCs w:val="18"/>
              </w:rPr>
              <w:t>Design</w:t>
            </w:r>
            <w:bookmarkEnd w:id="2688"/>
          </w:p>
        </w:tc>
        <w:tc>
          <w:tcPr>
            <w:tcW w:w="2145" w:type="dxa"/>
            <w:tcPrChange w:id="2693" w:author="Dmitry Kaptsenel" w:date="2011-07-11T16:04:00Z">
              <w:tcPr>
                <w:tcW w:w="2160" w:type="dxa"/>
              </w:tcPr>
            </w:tcPrChange>
          </w:tcPr>
          <w:p w:rsidR="000C61AC" w:rsidRPr="003963E1" w:rsidRDefault="007F2A11">
            <w:pPr>
              <w:pStyle w:val="TableNormal0"/>
              <w:rPr>
                <w:b/>
                <w:noProof/>
                <w:color w:val="0000FF"/>
                <w:sz w:val="18"/>
                <w:szCs w:val="18"/>
                <w:lang w:bidi="ar-SA"/>
              </w:rPr>
              <w:pPrChange w:id="2694" w:author="Dmitry Kaptsenel" w:date="2011-07-10T16:20:00Z">
                <w:pPr>
                  <w:pStyle w:val="TableNormal0"/>
                  <w:pBdr>
                    <w:bottom w:val="single" w:sz="4" w:space="1" w:color="auto"/>
                  </w:pBdr>
                  <w:ind w:left="2880" w:right="720"/>
                </w:pPr>
              </w:pPrChange>
            </w:pPr>
            <w:r>
              <w:rPr>
                <w:sz w:val="18"/>
                <w:szCs w:val="18"/>
              </w:rPr>
              <w:t xml:space="preserve">Software Architecture and Design on the LLVM-based OpenCL MIC </w:t>
            </w:r>
            <w:ins w:id="2695" w:author="Dmitry Kaptsenel" w:date="2011-07-10T17:02:00Z">
              <w:r w:rsidR="00B946B0">
                <w:t xml:space="preserve">Device </w:t>
              </w:r>
            </w:ins>
            <w:r>
              <w:rPr>
                <w:sz w:val="18"/>
                <w:szCs w:val="18"/>
              </w:rPr>
              <w:t xml:space="preserve">Backend </w:t>
            </w:r>
            <w:del w:id="2696" w:author="Dmitry Kaptsenel" w:date="2011-07-10T16:20:00Z">
              <w:r w:rsidDel="00057F19">
                <w:rPr>
                  <w:sz w:val="18"/>
                  <w:szCs w:val="18"/>
                </w:rPr>
                <w:delText>Compiler</w:delText>
              </w:r>
            </w:del>
          </w:p>
        </w:tc>
        <w:tc>
          <w:tcPr>
            <w:tcW w:w="992" w:type="dxa"/>
            <w:tcPrChange w:id="2697" w:author="Dmitry Kaptsenel" w:date="2011-07-11T16:04:00Z">
              <w:tcPr>
                <w:tcW w:w="900" w:type="dxa"/>
              </w:tcPr>
            </w:tcPrChange>
          </w:tcPr>
          <w:p w:rsidR="000C61AC" w:rsidRPr="003963E1" w:rsidRDefault="007F2A11" w:rsidP="000C61AC">
            <w:pPr>
              <w:pStyle w:val="TableNormal0"/>
              <w:jc w:val="right"/>
              <w:rPr>
                <w:sz w:val="18"/>
                <w:szCs w:val="18"/>
              </w:rPr>
            </w:pPr>
            <w:r>
              <w:rPr>
                <w:sz w:val="18"/>
                <w:szCs w:val="18"/>
              </w:rPr>
              <w:t>???</w:t>
            </w:r>
          </w:p>
        </w:tc>
        <w:tc>
          <w:tcPr>
            <w:tcW w:w="1183" w:type="dxa"/>
            <w:tcPrChange w:id="2698" w:author="Dmitry Kaptsenel" w:date="2011-07-11T16:04:00Z">
              <w:tcPr>
                <w:tcW w:w="1260" w:type="dxa"/>
              </w:tcPr>
            </w:tcPrChange>
          </w:tcPr>
          <w:p w:rsidR="000C61AC" w:rsidRPr="003963E1" w:rsidRDefault="007F2A11" w:rsidP="000C61AC">
            <w:pPr>
              <w:jc w:val="left"/>
              <w:rPr>
                <w:sz w:val="18"/>
                <w:szCs w:val="18"/>
              </w:rPr>
            </w:pPr>
            <w:r>
              <w:rPr>
                <w:sz w:val="18"/>
                <w:szCs w:val="18"/>
              </w:rPr>
              <w:t>???</w:t>
            </w:r>
          </w:p>
        </w:tc>
        <w:tc>
          <w:tcPr>
            <w:tcW w:w="3618" w:type="dxa"/>
            <w:tcPrChange w:id="2699" w:author="Dmitry Kaptsenel" w:date="2011-07-11T16:04:00Z">
              <w:tcPr>
                <w:tcW w:w="3618" w:type="dxa"/>
              </w:tcPr>
            </w:tcPrChange>
          </w:tcPr>
          <w:p w:rsidR="000C61AC" w:rsidRPr="003963E1" w:rsidRDefault="007F2A11" w:rsidP="000C61AC">
            <w:pPr>
              <w:pStyle w:val="TableNormal0"/>
              <w:rPr>
                <w:sz w:val="18"/>
                <w:szCs w:val="18"/>
              </w:rPr>
            </w:pPr>
            <w:r>
              <w:rPr>
                <w:sz w:val="18"/>
                <w:szCs w:val="18"/>
              </w:rPr>
              <w:t>???</w:t>
            </w:r>
          </w:p>
        </w:tc>
      </w:tr>
      <w:tr w:rsidR="000C61AC" w:rsidRPr="003963E1" w:rsidTr="00F42220">
        <w:tc>
          <w:tcPr>
            <w:tcW w:w="2358" w:type="dxa"/>
            <w:tcPrChange w:id="2700" w:author="Dmitry Kaptsenel" w:date="2011-07-11T16:04:00Z">
              <w:tcPr>
                <w:tcW w:w="2358" w:type="dxa"/>
              </w:tcPr>
            </w:tcPrChange>
          </w:tcPr>
          <w:p w:rsidR="000C61AC" w:rsidRPr="003963E1" w:rsidRDefault="008578D5" w:rsidP="000C61AC">
            <w:pPr>
              <w:pStyle w:val="TableNormal0"/>
              <w:rPr>
                <w:sz w:val="18"/>
                <w:szCs w:val="18"/>
              </w:rPr>
            </w:pPr>
            <w:bookmarkStart w:id="2701" w:name="TBB_docs"/>
            <w:r>
              <w:rPr>
                <w:sz w:val="18"/>
                <w:szCs w:val="18"/>
              </w:rPr>
              <w:t>TBB documentation</w:t>
            </w:r>
            <w:bookmarkEnd w:id="2701"/>
          </w:p>
        </w:tc>
        <w:tc>
          <w:tcPr>
            <w:tcW w:w="2145" w:type="dxa"/>
            <w:tcPrChange w:id="2702" w:author="Dmitry Kaptsenel" w:date="2011-07-11T16:04:00Z">
              <w:tcPr>
                <w:tcW w:w="2160" w:type="dxa"/>
              </w:tcPr>
            </w:tcPrChange>
          </w:tcPr>
          <w:p w:rsidR="000C61AC" w:rsidRPr="003963E1" w:rsidRDefault="008578D5" w:rsidP="000C61AC">
            <w:pPr>
              <w:pStyle w:val="TableNormal0"/>
              <w:rPr>
                <w:sz w:val="18"/>
                <w:szCs w:val="18"/>
              </w:rPr>
            </w:pPr>
            <w:r>
              <w:rPr>
                <w:sz w:val="18"/>
                <w:szCs w:val="18"/>
              </w:rPr>
              <w:t xml:space="preserve">Intel Threading Building Blocks tutorial, reference, getting started and design patterns. </w:t>
            </w:r>
          </w:p>
        </w:tc>
        <w:tc>
          <w:tcPr>
            <w:tcW w:w="992" w:type="dxa"/>
            <w:tcPrChange w:id="2703" w:author="Dmitry Kaptsenel" w:date="2011-07-11T16:04:00Z">
              <w:tcPr>
                <w:tcW w:w="900" w:type="dxa"/>
              </w:tcPr>
            </w:tcPrChange>
          </w:tcPr>
          <w:p w:rsidR="000C61AC" w:rsidRPr="003963E1" w:rsidRDefault="008578D5" w:rsidP="000C61AC">
            <w:pPr>
              <w:pStyle w:val="TableNormal0"/>
              <w:jc w:val="right"/>
              <w:rPr>
                <w:sz w:val="18"/>
                <w:szCs w:val="18"/>
              </w:rPr>
            </w:pPr>
            <w:r>
              <w:rPr>
                <w:sz w:val="18"/>
                <w:szCs w:val="18"/>
              </w:rPr>
              <w:t>V2</w:t>
            </w:r>
          </w:p>
        </w:tc>
        <w:tc>
          <w:tcPr>
            <w:tcW w:w="1183" w:type="dxa"/>
            <w:tcPrChange w:id="2704" w:author="Dmitry Kaptsenel" w:date="2011-07-11T16:04:00Z">
              <w:tcPr>
                <w:tcW w:w="1260" w:type="dxa"/>
              </w:tcPr>
            </w:tcPrChange>
          </w:tcPr>
          <w:p w:rsidR="000C61AC" w:rsidRPr="003963E1" w:rsidRDefault="008578D5" w:rsidP="000C61AC">
            <w:pPr>
              <w:pStyle w:val="TableNormal0"/>
              <w:rPr>
                <w:sz w:val="18"/>
                <w:szCs w:val="18"/>
              </w:rPr>
            </w:pPr>
            <w:r>
              <w:rPr>
                <w:sz w:val="18"/>
                <w:szCs w:val="18"/>
              </w:rPr>
              <w:t>???</w:t>
            </w:r>
          </w:p>
        </w:tc>
        <w:tc>
          <w:tcPr>
            <w:tcW w:w="3618" w:type="dxa"/>
            <w:tcPrChange w:id="2705" w:author="Dmitry Kaptsenel" w:date="2011-07-11T16:04:00Z">
              <w:tcPr>
                <w:tcW w:w="3618" w:type="dxa"/>
              </w:tcPr>
            </w:tcPrChange>
          </w:tcPr>
          <w:p w:rsidR="000C61AC" w:rsidRPr="003963E1" w:rsidRDefault="00871EC1" w:rsidP="000C61AC">
            <w:pPr>
              <w:pStyle w:val="TableNormal0"/>
              <w:rPr>
                <w:sz w:val="18"/>
                <w:szCs w:val="18"/>
              </w:rPr>
            </w:pPr>
            <w:r>
              <w:fldChar w:fldCharType="begin"/>
            </w:r>
            <w:r>
              <w:instrText xml:space="preserve"> HYPERLINK "http://software.intel.com/en-us/articles/intel-threading-building-blocks-documentation/" </w:instrText>
            </w:r>
            <w:ins w:id="2706" w:author="Dmitry Kaptsenel" w:date="2011-07-11T17:10:00Z"/>
            <w:r>
              <w:fldChar w:fldCharType="separate"/>
            </w:r>
            <w:r w:rsidR="008578D5" w:rsidRPr="008578D5">
              <w:rPr>
                <w:rStyle w:val="Hyperlink"/>
                <w:rFonts w:asciiTheme="minorHAnsi" w:hAnsiTheme="minorHAnsi" w:cs="Arial"/>
                <w:sz w:val="18"/>
                <w:szCs w:val="18"/>
              </w:rPr>
              <w:t>http://software.intel.com/en-us/articles/intel-threading-building-blocks-documentation/</w:t>
            </w:r>
            <w:r>
              <w:rPr>
                <w:rStyle w:val="Hyperlink"/>
                <w:rFonts w:asciiTheme="minorHAnsi" w:hAnsiTheme="minorHAnsi" w:cs="Arial"/>
                <w:sz w:val="18"/>
                <w:szCs w:val="18"/>
              </w:rPr>
              <w:fldChar w:fldCharType="end"/>
            </w:r>
          </w:p>
        </w:tc>
      </w:tr>
      <w:tr w:rsidR="000C61AC" w:rsidRPr="003963E1" w:rsidTr="00F42220">
        <w:tc>
          <w:tcPr>
            <w:tcW w:w="2358" w:type="dxa"/>
            <w:tcPrChange w:id="2707" w:author="Dmitry Kaptsenel" w:date="2011-07-11T16:04:00Z">
              <w:tcPr>
                <w:tcW w:w="2358" w:type="dxa"/>
              </w:tcPr>
            </w:tcPrChange>
          </w:tcPr>
          <w:p w:rsidR="000C61AC" w:rsidRPr="003963E1" w:rsidRDefault="009D3E64" w:rsidP="000C61AC">
            <w:pPr>
              <w:pStyle w:val="TableNormal0"/>
              <w:rPr>
                <w:sz w:val="18"/>
                <w:szCs w:val="18"/>
              </w:rPr>
            </w:pPr>
            <w:bookmarkStart w:id="2708" w:name="SDK_Product"/>
            <w:ins w:id="2709" w:author="Dmitry Kaptsenel" w:date="2011-07-11T16:06:00Z">
              <w:r w:rsidRPr="009D3E64">
                <w:rPr>
                  <w:sz w:val="18"/>
                  <w:szCs w:val="18"/>
                </w:rPr>
                <w:t>Intel OpenCL SDK product</w:t>
              </w:r>
            </w:ins>
            <w:bookmarkEnd w:id="2708"/>
          </w:p>
        </w:tc>
        <w:tc>
          <w:tcPr>
            <w:tcW w:w="2145" w:type="dxa"/>
            <w:tcPrChange w:id="2710" w:author="Dmitry Kaptsenel" w:date="2011-07-11T16:04:00Z">
              <w:tcPr>
                <w:tcW w:w="2160" w:type="dxa"/>
              </w:tcPr>
            </w:tcPrChange>
          </w:tcPr>
          <w:p w:rsidR="000C61AC" w:rsidRPr="003963E1" w:rsidRDefault="009D3E64" w:rsidP="000C61AC">
            <w:pPr>
              <w:pStyle w:val="TableNormal0"/>
              <w:rPr>
                <w:sz w:val="18"/>
                <w:szCs w:val="18"/>
              </w:rPr>
            </w:pPr>
            <w:ins w:id="2711" w:author="Dmitry Kaptsenel" w:date="2011-07-11T16:06:00Z">
              <w:r>
                <w:rPr>
                  <w:sz w:val="18"/>
                  <w:szCs w:val="18"/>
                </w:rPr>
                <w:t>Official Intel OpenCL download area.</w:t>
              </w:r>
            </w:ins>
          </w:p>
        </w:tc>
        <w:tc>
          <w:tcPr>
            <w:tcW w:w="992" w:type="dxa"/>
            <w:tcPrChange w:id="2712" w:author="Dmitry Kaptsenel" w:date="2011-07-11T16:04:00Z">
              <w:tcPr>
                <w:tcW w:w="900" w:type="dxa"/>
              </w:tcPr>
            </w:tcPrChange>
          </w:tcPr>
          <w:p w:rsidR="000C61AC" w:rsidRPr="003963E1" w:rsidRDefault="009D3E64" w:rsidP="000C61AC">
            <w:pPr>
              <w:pStyle w:val="TableNormal0"/>
              <w:jc w:val="right"/>
              <w:rPr>
                <w:sz w:val="18"/>
                <w:szCs w:val="18"/>
              </w:rPr>
            </w:pPr>
            <w:ins w:id="2713" w:author="Dmitry Kaptsenel" w:date="2011-07-11T16:07:00Z">
              <w:r>
                <w:rPr>
                  <w:sz w:val="18"/>
                  <w:szCs w:val="18"/>
                </w:rPr>
                <w:t>?</w:t>
              </w:r>
            </w:ins>
          </w:p>
        </w:tc>
        <w:tc>
          <w:tcPr>
            <w:tcW w:w="1183" w:type="dxa"/>
            <w:tcPrChange w:id="2714" w:author="Dmitry Kaptsenel" w:date="2011-07-11T16:04:00Z">
              <w:tcPr>
                <w:tcW w:w="1260" w:type="dxa"/>
              </w:tcPr>
            </w:tcPrChange>
          </w:tcPr>
          <w:p w:rsidR="000C61AC" w:rsidRPr="003963E1" w:rsidRDefault="009D3E64" w:rsidP="000C61AC">
            <w:pPr>
              <w:pStyle w:val="TableNormal0"/>
              <w:rPr>
                <w:sz w:val="18"/>
                <w:szCs w:val="18"/>
              </w:rPr>
            </w:pPr>
            <w:ins w:id="2715" w:author="Dmitry Kaptsenel" w:date="2011-07-11T16:07:00Z">
              <w:r>
                <w:rPr>
                  <w:sz w:val="18"/>
                  <w:szCs w:val="18"/>
                </w:rPr>
                <w:t>?</w:t>
              </w:r>
            </w:ins>
          </w:p>
        </w:tc>
        <w:tc>
          <w:tcPr>
            <w:tcW w:w="3618" w:type="dxa"/>
            <w:tcPrChange w:id="2716" w:author="Dmitry Kaptsenel" w:date="2011-07-11T16:04:00Z">
              <w:tcPr>
                <w:tcW w:w="3618" w:type="dxa"/>
              </w:tcPr>
            </w:tcPrChange>
          </w:tcPr>
          <w:p w:rsidR="000C61AC" w:rsidRPr="003963E1" w:rsidRDefault="009D3E64" w:rsidP="000C61AC">
            <w:pPr>
              <w:pStyle w:val="TableNormal0"/>
              <w:rPr>
                <w:sz w:val="18"/>
                <w:szCs w:val="18"/>
              </w:rPr>
            </w:pPr>
            <w:ins w:id="2717" w:author="Dmitry Kaptsenel" w:date="2011-07-11T16:07:00Z">
              <w:r>
                <w:rPr>
                  <w:sz w:val="18"/>
                  <w:szCs w:val="18"/>
                </w:rPr>
                <w:fldChar w:fldCharType="begin"/>
              </w:r>
              <w:r>
                <w:rPr>
                  <w:sz w:val="18"/>
                  <w:szCs w:val="18"/>
                </w:rPr>
                <w:instrText xml:space="preserve"> HYPERLINK "http://software.intel.com/en-us/articles/opencl-sdk/" </w:instrText>
              </w:r>
            </w:ins>
            <w:ins w:id="2718" w:author="Dmitry Kaptsenel" w:date="2011-07-11T17:10:00Z">
              <w:r w:rsidR="006F596B">
                <w:rPr>
                  <w:sz w:val="18"/>
                  <w:szCs w:val="18"/>
                </w:rPr>
              </w:r>
            </w:ins>
            <w:ins w:id="2719" w:author="Dmitry Kaptsenel" w:date="2011-07-11T16:07:00Z">
              <w:r>
                <w:rPr>
                  <w:sz w:val="18"/>
                  <w:szCs w:val="18"/>
                </w:rPr>
                <w:fldChar w:fldCharType="separate"/>
              </w:r>
              <w:r w:rsidRPr="009D3E64">
                <w:rPr>
                  <w:rStyle w:val="Hyperlink"/>
                  <w:rFonts w:asciiTheme="minorHAnsi" w:hAnsiTheme="minorHAnsi" w:cs="Arial"/>
                  <w:sz w:val="18"/>
                  <w:szCs w:val="18"/>
                </w:rPr>
                <w:t>http://software.intel.com/en-us/articles/opencl-sdk/</w:t>
              </w:r>
              <w:r>
                <w:rPr>
                  <w:sz w:val="18"/>
                  <w:szCs w:val="18"/>
                </w:rPr>
                <w:fldChar w:fldCharType="end"/>
              </w:r>
            </w:ins>
          </w:p>
        </w:tc>
      </w:tr>
      <w:tr w:rsidR="000C61AC" w:rsidRPr="003963E1" w:rsidTr="00F42220">
        <w:tc>
          <w:tcPr>
            <w:tcW w:w="2358" w:type="dxa"/>
            <w:tcPrChange w:id="2720" w:author="Dmitry Kaptsenel" w:date="2011-07-11T16:04:00Z">
              <w:tcPr>
                <w:tcW w:w="2358" w:type="dxa"/>
              </w:tcPr>
            </w:tcPrChange>
          </w:tcPr>
          <w:p w:rsidR="000C61AC" w:rsidRPr="003963E1" w:rsidRDefault="000C61AC" w:rsidP="000C61AC">
            <w:pPr>
              <w:rPr>
                <w:rFonts w:ascii="Calibri" w:hAnsi="Calibri"/>
                <w:sz w:val="18"/>
                <w:szCs w:val="18"/>
              </w:rPr>
            </w:pPr>
          </w:p>
        </w:tc>
        <w:tc>
          <w:tcPr>
            <w:tcW w:w="2145" w:type="dxa"/>
            <w:tcPrChange w:id="2721" w:author="Dmitry Kaptsenel" w:date="2011-07-11T16:04:00Z">
              <w:tcPr>
                <w:tcW w:w="2160" w:type="dxa"/>
              </w:tcPr>
            </w:tcPrChange>
          </w:tcPr>
          <w:p w:rsidR="000C61AC" w:rsidRPr="003963E1" w:rsidRDefault="000C61AC" w:rsidP="000C61AC">
            <w:pPr>
              <w:jc w:val="left"/>
              <w:rPr>
                <w:rFonts w:ascii="Calibri" w:hAnsi="Calibri"/>
                <w:sz w:val="18"/>
                <w:szCs w:val="18"/>
              </w:rPr>
            </w:pPr>
          </w:p>
        </w:tc>
        <w:tc>
          <w:tcPr>
            <w:tcW w:w="992" w:type="dxa"/>
            <w:tcPrChange w:id="2722" w:author="Dmitry Kaptsenel" w:date="2011-07-11T16:04:00Z">
              <w:tcPr>
                <w:tcW w:w="900" w:type="dxa"/>
              </w:tcPr>
            </w:tcPrChange>
          </w:tcPr>
          <w:p w:rsidR="000C61AC" w:rsidRPr="003963E1" w:rsidRDefault="000C61AC" w:rsidP="000C61AC">
            <w:pPr>
              <w:jc w:val="right"/>
              <w:rPr>
                <w:rFonts w:ascii="Calibri" w:hAnsi="Calibri"/>
                <w:sz w:val="18"/>
                <w:szCs w:val="18"/>
              </w:rPr>
            </w:pPr>
          </w:p>
        </w:tc>
        <w:tc>
          <w:tcPr>
            <w:tcW w:w="1183" w:type="dxa"/>
            <w:tcPrChange w:id="2723" w:author="Dmitry Kaptsenel" w:date="2011-07-11T16:04:00Z">
              <w:tcPr>
                <w:tcW w:w="1260" w:type="dxa"/>
              </w:tcPr>
            </w:tcPrChange>
          </w:tcPr>
          <w:p w:rsidR="000C61AC" w:rsidRPr="003963E1" w:rsidRDefault="000C61AC" w:rsidP="000C61AC">
            <w:pPr>
              <w:rPr>
                <w:rFonts w:ascii="Calibri" w:hAnsi="Calibri"/>
                <w:sz w:val="18"/>
                <w:szCs w:val="18"/>
              </w:rPr>
            </w:pPr>
          </w:p>
        </w:tc>
        <w:tc>
          <w:tcPr>
            <w:tcW w:w="3618" w:type="dxa"/>
            <w:tcPrChange w:id="2724" w:author="Dmitry Kaptsenel" w:date="2011-07-11T16:04:00Z">
              <w:tcPr>
                <w:tcW w:w="3618" w:type="dxa"/>
              </w:tcPr>
            </w:tcPrChange>
          </w:tcPr>
          <w:p w:rsidR="000C61AC" w:rsidRPr="003963E1" w:rsidRDefault="000C61AC" w:rsidP="000C61AC">
            <w:pPr>
              <w:rPr>
                <w:rFonts w:ascii="Calibri" w:hAnsi="Calibri"/>
                <w:sz w:val="18"/>
                <w:szCs w:val="18"/>
              </w:rPr>
            </w:pPr>
          </w:p>
        </w:tc>
      </w:tr>
      <w:tr w:rsidR="000C61AC" w:rsidRPr="003963E1" w:rsidTr="00F42220">
        <w:tc>
          <w:tcPr>
            <w:tcW w:w="2358" w:type="dxa"/>
            <w:tcPrChange w:id="2725" w:author="Dmitry Kaptsenel" w:date="2011-07-11T16:04:00Z">
              <w:tcPr>
                <w:tcW w:w="2358" w:type="dxa"/>
              </w:tcPr>
            </w:tcPrChange>
          </w:tcPr>
          <w:p w:rsidR="000C61AC" w:rsidRPr="003963E1" w:rsidRDefault="000C61AC" w:rsidP="000C61AC">
            <w:pPr>
              <w:rPr>
                <w:rFonts w:ascii="Calibri" w:hAnsi="Calibri"/>
                <w:sz w:val="18"/>
                <w:szCs w:val="18"/>
              </w:rPr>
            </w:pPr>
          </w:p>
        </w:tc>
        <w:tc>
          <w:tcPr>
            <w:tcW w:w="2145" w:type="dxa"/>
            <w:tcPrChange w:id="2726" w:author="Dmitry Kaptsenel" w:date="2011-07-11T16:04:00Z">
              <w:tcPr>
                <w:tcW w:w="2160" w:type="dxa"/>
              </w:tcPr>
            </w:tcPrChange>
          </w:tcPr>
          <w:p w:rsidR="000C61AC" w:rsidRPr="003963E1" w:rsidRDefault="000C61AC" w:rsidP="000C61AC">
            <w:pPr>
              <w:jc w:val="left"/>
              <w:rPr>
                <w:rFonts w:ascii="Calibri" w:hAnsi="Calibri"/>
                <w:sz w:val="18"/>
                <w:szCs w:val="18"/>
              </w:rPr>
            </w:pPr>
          </w:p>
        </w:tc>
        <w:tc>
          <w:tcPr>
            <w:tcW w:w="992" w:type="dxa"/>
            <w:tcPrChange w:id="2727" w:author="Dmitry Kaptsenel" w:date="2011-07-11T16:04:00Z">
              <w:tcPr>
                <w:tcW w:w="900" w:type="dxa"/>
              </w:tcPr>
            </w:tcPrChange>
          </w:tcPr>
          <w:p w:rsidR="000C61AC" w:rsidRPr="003963E1" w:rsidRDefault="000C61AC" w:rsidP="000C61AC">
            <w:pPr>
              <w:jc w:val="right"/>
              <w:rPr>
                <w:rFonts w:ascii="Calibri" w:hAnsi="Calibri"/>
                <w:sz w:val="18"/>
                <w:szCs w:val="18"/>
              </w:rPr>
            </w:pPr>
          </w:p>
        </w:tc>
        <w:tc>
          <w:tcPr>
            <w:tcW w:w="1183" w:type="dxa"/>
            <w:tcPrChange w:id="2728" w:author="Dmitry Kaptsenel" w:date="2011-07-11T16:04:00Z">
              <w:tcPr>
                <w:tcW w:w="1260" w:type="dxa"/>
              </w:tcPr>
            </w:tcPrChange>
          </w:tcPr>
          <w:p w:rsidR="000C61AC" w:rsidRPr="003963E1" w:rsidRDefault="000C61AC" w:rsidP="000C61AC">
            <w:pPr>
              <w:rPr>
                <w:rFonts w:ascii="Calibri" w:hAnsi="Calibri"/>
                <w:sz w:val="18"/>
                <w:szCs w:val="18"/>
              </w:rPr>
            </w:pPr>
          </w:p>
        </w:tc>
        <w:tc>
          <w:tcPr>
            <w:tcW w:w="3618" w:type="dxa"/>
            <w:tcPrChange w:id="2729" w:author="Dmitry Kaptsenel" w:date="2011-07-11T16:04:00Z">
              <w:tcPr>
                <w:tcW w:w="3618" w:type="dxa"/>
              </w:tcPr>
            </w:tcPrChange>
          </w:tcPr>
          <w:p w:rsidR="000C61AC" w:rsidRPr="003963E1" w:rsidRDefault="000C61AC" w:rsidP="000C61AC">
            <w:pPr>
              <w:rPr>
                <w:rFonts w:ascii="Calibri" w:hAnsi="Calibri"/>
                <w:sz w:val="18"/>
                <w:szCs w:val="18"/>
              </w:rPr>
            </w:pPr>
          </w:p>
        </w:tc>
      </w:tr>
      <w:tr w:rsidR="000C61AC" w:rsidRPr="003963E1" w:rsidTr="00F42220">
        <w:tc>
          <w:tcPr>
            <w:tcW w:w="2358" w:type="dxa"/>
            <w:tcPrChange w:id="2730" w:author="Dmitry Kaptsenel" w:date="2011-07-11T16:04:00Z">
              <w:tcPr>
                <w:tcW w:w="2358" w:type="dxa"/>
              </w:tcPr>
            </w:tcPrChange>
          </w:tcPr>
          <w:p w:rsidR="000C61AC" w:rsidRPr="003963E1" w:rsidRDefault="000C61AC" w:rsidP="000C61AC">
            <w:pPr>
              <w:rPr>
                <w:rFonts w:ascii="Calibri" w:hAnsi="Calibri"/>
                <w:sz w:val="18"/>
                <w:szCs w:val="18"/>
              </w:rPr>
            </w:pPr>
          </w:p>
        </w:tc>
        <w:tc>
          <w:tcPr>
            <w:tcW w:w="2145" w:type="dxa"/>
            <w:tcPrChange w:id="2731" w:author="Dmitry Kaptsenel" w:date="2011-07-11T16:04:00Z">
              <w:tcPr>
                <w:tcW w:w="2160" w:type="dxa"/>
              </w:tcPr>
            </w:tcPrChange>
          </w:tcPr>
          <w:p w:rsidR="000C61AC" w:rsidRPr="003963E1" w:rsidRDefault="000C61AC" w:rsidP="000C61AC">
            <w:pPr>
              <w:jc w:val="left"/>
              <w:rPr>
                <w:rFonts w:ascii="Calibri" w:hAnsi="Calibri"/>
                <w:sz w:val="18"/>
                <w:szCs w:val="18"/>
              </w:rPr>
            </w:pPr>
          </w:p>
        </w:tc>
        <w:tc>
          <w:tcPr>
            <w:tcW w:w="992" w:type="dxa"/>
            <w:tcPrChange w:id="2732" w:author="Dmitry Kaptsenel" w:date="2011-07-11T16:04:00Z">
              <w:tcPr>
                <w:tcW w:w="900" w:type="dxa"/>
              </w:tcPr>
            </w:tcPrChange>
          </w:tcPr>
          <w:p w:rsidR="000C61AC" w:rsidRPr="003963E1" w:rsidRDefault="000C61AC" w:rsidP="000C61AC">
            <w:pPr>
              <w:jc w:val="right"/>
              <w:rPr>
                <w:rFonts w:ascii="Calibri" w:hAnsi="Calibri"/>
                <w:sz w:val="18"/>
                <w:szCs w:val="18"/>
              </w:rPr>
            </w:pPr>
          </w:p>
        </w:tc>
        <w:tc>
          <w:tcPr>
            <w:tcW w:w="1183" w:type="dxa"/>
            <w:tcPrChange w:id="2733" w:author="Dmitry Kaptsenel" w:date="2011-07-11T16:04:00Z">
              <w:tcPr>
                <w:tcW w:w="1260" w:type="dxa"/>
              </w:tcPr>
            </w:tcPrChange>
          </w:tcPr>
          <w:p w:rsidR="000C61AC" w:rsidRPr="003963E1" w:rsidRDefault="000C61AC" w:rsidP="000C61AC">
            <w:pPr>
              <w:rPr>
                <w:rFonts w:ascii="Calibri" w:hAnsi="Calibri"/>
                <w:sz w:val="18"/>
                <w:szCs w:val="18"/>
              </w:rPr>
            </w:pPr>
          </w:p>
        </w:tc>
        <w:tc>
          <w:tcPr>
            <w:tcW w:w="3618" w:type="dxa"/>
            <w:tcPrChange w:id="2734" w:author="Dmitry Kaptsenel" w:date="2011-07-11T16:04:00Z">
              <w:tcPr>
                <w:tcW w:w="3618" w:type="dxa"/>
              </w:tcPr>
            </w:tcPrChange>
          </w:tcPr>
          <w:p w:rsidR="000C61AC" w:rsidRPr="003963E1" w:rsidRDefault="000C61AC" w:rsidP="000C61AC">
            <w:pPr>
              <w:rPr>
                <w:rFonts w:ascii="Calibri" w:hAnsi="Calibri"/>
                <w:sz w:val="18"/>
                <w:szCs w:val="18"/>
              </w:rPr>
            </w:pPr>
          </w:p>
        </w:tc>
      </w:tr>
      <w:tr w:rsidR="000C61AC" w:rsidRPr="003963E1" w:rsidTr="00F42220">
        <w:tc>
          <w:tcPr>
            <w:tcW w:w="2358" w:type="dxa"/>
            <w:tcPrChange w:id="2735" w:author="Dmitry Kaptsenel" w:date="2011-07-11T16:04:00Z">
              <w:tcPr>
                <w:tcW w:w="2358" w:type="dxa"/>
              </w:tcPr>
            </w:tcPrChange>
          </w:tcPr>
          <w:p w:rsidR="000C61AC" w:rsidRPr="003963E1" w:rsidRDefault="000C61AC" w:rsidP="000C61AC">
            <w:pPr>
              <w:rPr>
                <w:rFonts w:ascii="Calibri" w:hAnsi="Calibri"/>
                <w:sz w:val="18"/>
                <w:szCs w:val="18"/>
              </w:rPr>
            </w:pPr>
          </w:p>
        </w:tc>
        <w:tc>
          <w:tcPr>
            <w:tcW w:w="2145" w:type="dxa"/>
            <w:tcPrChange w:id="2736" w:author="Dmitry Kaptsenel" w:date="2011-07-11T16:04:00Z">
              <w:tcPr>
                <w:tcW w:w="2160" w:type="dxa"/>
              </w:tcPr>
            </w:tcPrChange>
          </w:tcPr>
          <w:p w:rsidR="000C61AC" w:rsidRPr="003963E1" w:rsidRDefault="000C61AC" w:rsidP="000C61AC">
            <w:pPr>
              <w:jc w:val="left"/>
              <w:rPr>
                <w:rFonts w:ascii="Calibri" w:hAnsi="Calibri"/>
                <w:sz w:val="18"/>
                <w:szCs w:val="18"/>
              </w:rPr>
            </w:pPr>
          </w:p>
        </w:tc>
        <w:tc>
          <w:tcPr>
            <w:tcW w:w="992" w:type="dxa"/>
            <w:tcPrChange w:id="2737" w:author="Dmitry Kaptsenel" w:date="2011-07-11T16:04:00Z">
              <w:tcPr>
                <w:tcW w:w="900" w:type="dxa"/>
              </w:tcPr>
            </w:tcPrChange>
          </w:tcPr>
          <w:p w:rsidR="000C61AC" w:rsidRPr="003963E1" w:rsidRDefault="000C61AC" w:rsidP="000C61AC">
            <w:pPr>
              <w:jc w:val="right"/>
              <w:rPr>
                <w:rFonts w:ascii="Calibri" w:hAnsi="Calibri"/>
                <w:sz w:val="18"/>
                <w:szCs w:val="18"/>
              </w:rPr>
            </w:pPr>
          </w:p>
        </w:tc>
        <w:tc>
          <w:tcPr>
            <w:tcW w:w="1183" w:type="dxa"/>
            <w:tcPrChange w:id="2738" w:author="Dmitry Kaptsenel" w:date="2011-07-11T16:04:00Z">
              <w:tcPr>
                <w:tcW w:w="1260" w:type="dxa"/>
              </w:tcPr>
            </w:tcPrChange>
          </w:tcPr>
          <w:p w:rsidR="000C61AC" w:rsidRPr="003963E1" w:rsidRDefault="000C61AC" w:rsidP="000C61AC">
            <w:pPr>
              <w:rPr>
                <w:rFonts w:ascii="Calibri" w:hAnsi="Calibri"/>
                <w:sz w:val="18"/>
                <w:szCs w:val="18"/>
              </w:rPr>
            </w:pPr>
          </w:p>
        </w:tc>
        <w:tc>
          <w:tcPr>
            <w:tcW w:w="3618" w:type="dxa"/>
            <w:tcPrChange w:id="2739" w:author="Dmitry Kaptsenel" w:date="2011-07-11T16:04:00Z">
              <w:tcPr>
                <w:tcW w:w="3618" w:type="dxa"/>
              </w:tcPr>
            </w:tcPrChange>
          </w:tcPr>
          <w:p w:rsidR="000C61AC" w:rsidRPr="003963E1" w:rsidRDefault="000C61AC" w:rsidP="000C61AC">
            <w:pPr>
              <w:rPr>
                <w:rFonts w:ascii="Calibri" w:hAnsi="Calibri"/>
                <w:sz w:val="18"/>
                <w:szCs w:val="18"/>
              </w:rPr>
            </w:pPr>
          </w:p>
        </w:tc>
      </w:tr>
      <w:tr w:rsidR="000C61AC" w:rsidRPr="003963E1" w:rsidTr="00F42220">
        <w:tc>
          <w:tcPr>
            <w:tcW w:w="2358" w:type="dxa"/>
            <w:tcPrChange w:id="2740" w:author="Dmitry Kaptsenel" w:date="2011-07-11T16:04:00Z">
              <w:tcPr>
                <w:tcW w:w="2358" w:type="dxa"/>
              </w:tcPr>
            </w:tcPrChange>
          </w:tcPr>
          <w:p w:rsidR="000C61AC" w:rsidRPr="003963E1" w:rsidRDefault="000C61AC" w:rsidP="000C61AC">
            <w:pPr>
              <w:rPr>
                <w:rFonts w:ascii="Calibri" w:hAnsi="Calibri"/>
                <w:sz w:val="18"/>
                <w:szCs w:val="18"/>
              </w:rPr>
            </w:pPr>
          </w:p>
        </w:tc>
        <w:tc>
          <w:tcPr>
            <w:tcW w:w="2145" w:type="dxa"/>
            <w:tcPrChange w:id="2741" w:author="Dmitry Kaptsenel" w:date="2011-07-11T16:04:00Z">
              <w:tcPr>
                <w:tcW w:w="2160" w:type="dxa"/>
              </w:tcPr>
            </w:tcPrChange>
          </w:tcPr>
          <w:p w:rsidR="000C61AC" w:rsidRPr="003963E1" w:rsidRDefault="000C61AC" w:rsidP="000C61AC">
            <w:pPr>
              <w:jc w:val="left"/>
              <w:rPr>
                <w:rFonts w:ascii="Calibri" w:hAnsi="Calibri"/>
                <w:sz w:val="18"/>
                <w:szCs w:val="18"/>
              </w:rPr>
            </w:pPr>
          </w:p>
        </w:tc>
        <w:tc>
          <w:tcPr>
            <w:tcW w:w="992" w:type="dxa"/>
            <w:tcPrChange w:id="2742" w:author="Dmitry Kaptsenel" w:date="2011-07-11T16:04:00Z">
              <w:tcPr>
                <w:tcW w:w="900" w:type="dxa"/>
              </w:tcPr>
            </w:tcPrChange>
          </w:tcPr>
          <w:p w:rsidR="000C61AC" w:rsidRPr="003963E1" w:rsidRDefault="000C61AC" w:rsidP="000C61AC">
            <w:pPr>
              <w:jc w:val="right"/>
              <w:rPr>
                <w:rFonts w:ascii="Calibri" w:hAnsi="Calibri"/>
                <w:sz w:val="18"/>
                <w:szCs w:val="18"/>
              </w:rPr>
            </w:pPr>
          </w:p>
        </w:tc>
        <w:tc>
          <w:tcPr>
            <w:tcW w:w="1183" w:type="dxa"/>
            <w:tcPrChange w:id="2743" w:author="Dmitry Kaptsenel" w:date="2011-07-11T16:04:00Z">
              <w:tcPr>
                <w:tcW w:w="1260" w:type="dxa"/>
              </w:tcPr>
            </w:tcPrChange>
          </w:tcPr>
          <w:p w:rsidR="000C61AC" w:rsidRPr="003963E1" w:rsidRDefault="000C61AC" w:rsidP="000C61AC">
            <w:pPr>
              <w:rPr>
                <w:rFonts w:ascii="Calibri" w:hAnsi="Calibri"/>
                <w:sz w:val="18"/>
                <w:szCs w:val="18"/>
              </w:rPr>
            </w:pPr>
          </w:p>
        </w:tc>
        <w:tc>
          <w:tcPr>
            <w:tcW w:w="3618" w:type="dxa"/>
            <w:tcPrChange w:id="2744" w:author="Dmitry Kaptsenel" w:date="2011-07-11T16:04:00Z">
              <w:tcPr>
                <w:tcW w:w="3618" w:type="dxa"/>
              </w:tcPr>
            </w:tcPrChange>
          </w:tcPr>
          <w:p w:rsidR="000C61AC" w:rsidRPr="003963E1" w:rsidRDefault="000C61AC" w:rsidP="000C61AC">
            <w:pPr>
              <w:rPr>
                <w:rFonts w:ascii="Calibri" w:hAnsi="Calibri"/>
                <w:sz w:val="18"/>
                <w:szCs w:val="18"/>
              </w:rPr>
            </w:pPr>
          </w:p>
        </w:tc>
      </w:tr>
      <w:tr w:rsidR="000C61AC" w:rsidRPr="003963E1" w:rsidTr="00F42220">
        <w:tc>
          <w:tcPr>
            <w:tcW w:w="2358" w:type="dxa"/>
            <w:tcPrChange w:id="2745" w:author="Dmitry Kaptsenel" w:date="2011-07-11T16:04:00Z">
              <w:tcPr>
                <w:tcW w:w="2358" w:type="dxa"/>
              </w:tcPr>
            </w:tcPrChange>
          </w:tcPr>
          <w:p w:rsidR="000C61AC" w:rsidRPr="003963E1" w:rsidRDefault="000C61AC" w:rsidP="000C61AC">
            <w:pPr>
              <w:jc w:val="left"/>
              <w:rPr>
                <w:rFonts w:ascii="Calibri" w:hAnsi="Calibri"/>
                <w:sz w:val="18"/>
                <w:szCs w:val="18"/>
              </w:rPr>
            </w:pPr>
          </w:p>
        </w:tc>
        <w:tc>
          <w:tcPr>
            <w:tcW w:w="2145" w:type="dxa"/>
            <w:tcPrChange w:id="2746" w:author="Dmitry Kaptsenel" w:date="2011-07-11T16:04:00Z">
              <w:tcPr>
                <w:tcW w:w="2160" w:type="dxa"/>
              </w:tcPr>
            </w:tcPrChange>
          </w:tcPr>
          <w:p w:rsidR="000C61AC" w:rsidRPr="003963E1" w:rsidRDefault="000C61AC" w:rsidP="000C61AC">
            <w:pPr>
              <w:rPr>
                <w:rFonts w:ascii="Calibri" w:hAnsi="Calibri"/>
                <w:sz w:val="18"/>
                <w:szCs w:val="18"/>
              </w:rPr>
            </w:pPr>
          </w:p>
        </w:tc>
        <w:tc>
          <w:tcPr>
            <w:tcW w:w="992" w:type="dxa"/>
            <w:tcPrChange w:id="2747" w:author="Dmitry Kaptsenel" w:date="2011-07-11T16:04:00Z">
              <w:tcPr>
                <w:tcW w:w="900" w:type="dxa"/>
              </w:tcPr>
            </w:tcPrChange>
          </w:tcPr>
          <w:p w:rsidR="000C61AC" w:rsidRPr="003963E1" w:rsidRDefault="000C61AC" w:rsidP="000C61AC">
            <w:pPr>
              <w:jc w:val="right"/>
              <w:rPr>
                <w:rFonts w:ascii="Calibri" w:hAnsi="Calibri"/>
                <w:sz w:val="18"/>
                <w:szCs w:val="18"/>
              </w:rPr>
            </w:pPr>
          </w:p>
        </w:tc>
        <w:tc>
          <w:tcPr>
            <w:tcW w:w="1183" w:type="dxa"/>
            <w:tcPrChange w:id="2748" w:author="Dmitry Kaptsenel" w:date="2011-07-11T16:04:00Z">
              <w:tcPr>
                <w:tcW w:w="1260" w:type="dxa"/>
              </w:tcPr>
            </w:tcPrChange>
          </w:tcPr>
          <w:p w:rsidR="000C61AC" w:rsidRPr="003963E1" w:rsidRDefault="000C61AC" w:rsidP="000C61AC">
            <w:pPr>
              <w:rPr>
                <w:rFonts w:ascii="Calibri" w:hAnsi="Calibri"/>
                <w:sz w:val="18"/>
                <w:szCs w:val="18"/>
              </w:rPr>
            </w:pPr>
          </w:p>
        </w:tc>
        <w:tc>
          <w:tcPr>
            <w:tcW w:w="3618" w:type="dxa"/>
            <w:tcPrChange w:id="2749" w:author="Dmitry Kaptsenel" w:date="2011-07-11T16:04:00Z">
              <w:tcPr>
                <w:tcW w:w="3618" w:type="dxa"/>
              </w:tcPr>
            </w:tcPrChange>
          </w:tcPr>
          <w:p w:rsidR="000C61AC" w:rsidRPr="003963E1" w:rsidRDefault="000C61AC" w:rsidP="000C61AC">
            <w:pPr>
              <w:rPr>
                <w:rFonts w:ascii="Calibri" w:hAnsi="Calibri"/>
                <w:sz w:val="18"/>
                <w:szCs w:val="18"/>
              </w:rPr>
            </w:pPr>
          </w:p>
        </w:tc>
      </w:tr>
      <w:tr w:rsidR="000C61AC" w:rsidRPr="003963E1" w:rsidTr="00F42220">
        <w:tc>
          <w:tcPr>
            <w:tcW w:w="2358" w:type="dxa"/>
            <w:tcPrChange w:id="2750" w:author="Dmitry Kaptsenel" w:date="2011-07-11T16:04:00Z">
              <w:tcPr>
                <w:tcW w:w="2358" w:type="dxa"/>
              </w:tcPr>
            </w:tcPrChange>
          </w:tcPr>
          <w:p w:rsidR="000C61AC" w:rsidRPr="003963E1" w:rsidRDefault="000C61AC" w:rsidP="000C61AC">
            <w:pPr>
              <w:rPr>
                <w:rFonts w:ascii="Calibri" w:hAnsi="Calibri"/>
                <w:sz w:val="18"/>
                <w:szCs w:val="18"/>
              </w:rPr>
            </w:pPr>
          </w:p>
        </w:tc>
        <w:tc>
          <w:tcPr>
            <w:tcW w:w="2145" w:type="dxa"/>
            <w:tcPrChange w:id="2751" w:author="Dmitry Kaptsenel" w:date="2011-07-11T16:04:00Z">
              <w:tcPr>
                <w:tcW w:w="2160" w:type="dxa"/>
              </w:tcPr>
            </w:tcPrChange>
          </w:tcPr>
          <w:p w:rsidR="000C61AC" w:rsidRPr="003963E1" w:rsidRDefault="000C61AC" w:rsidP="000C61AC">
            <w:pPr>
              <w:jc w:val="left"/>
              <w:rPr>
                <w:rFonts w:ascii="Calibri" w:hAnsi="Calibri"/>
                <w:sz w:val="18"/>
                <w:szCs w:val="18"/>
              </w:rPr>
            </w:pPr>
          </w:p>
        </w:tc>
        <w:tc>
          <w:tcPr>
            <w:tcW w:w="992" w:type="dxa"/>
            <w:tcPrChange w:id="2752" w:author="Dmitry Kaptsenel" w:date="2011-07-11T16:04:00Z">
              <w:tcPr>
                <w:tcW w:w="900" w:type="dxa"/>
              </w:tcPr>
            </w:tcPrChange>
          </w:tcPr>
          <w:p w:rsidR="000C61AC" w:rsidRPr="003963E1" w:rsidRDefault="000C61AC" w:rsidP="000C61AC">
            <w:pPr>
              <w:jc w:val="right"/>
              <w:rPr>
                <w:rFonts w:ascii="Calibri" w:hAnsi="Calibri"/>
                <w:sz w:val="18"/>
                <w:szCs w:val="18"/>
              </w:rPr>
            </w:pPr>
          </w:p>
        </w:tc>
        <w:tc>
          <w:tcPr>
            <w:tcW w:w="1183" w:type="dxa"/>
            <w:tcPrChange w:id="2753" w:author="Dmitry Kaptsenel" w:date="2011-07-11T16:04:00Z">
              <w:tcPr>
                <w:tcW w:w="1260" w:type="dxa"/>
              </w:tcPr>
            </w:tcPrChange>
          </w:tcPr>
          <w:p w:rsidR="000C61AC" w:rsidRPr="003963E1" w:rsidRDefault="000C61AC" w:rsidP="000C61AC">
            <w:pPr>
              <w:rPr>
                <w:rFonts w:ascii="Calibri" w:hAnsi="Calibri"/>
                <w:sz w:val="18"/>
                <w:szCs w:val="18"/>
              </w:rPr>
            </w:pPr>
          </w:p>
        </w:tc>
        <w:tc>
          <w:tcPr>
            <w:tcW w:w="3618" w:type="dxa"/>
            <w:tcPrChange w:id="2754" w:author="Dmitry Kaptsenel" w:date="2011-07-11T16:04:00Z">
              <w:tcPr>
                <w:tcW w:w="3618" w:type="dxa"/>
              </w:tcPr>
            </w:tcPrChange>
          </w:tcPr>
          <w:p w:rsidR="000C61AC" w:rsidRPr="003963E1" w:rsidRDefault="000C61AC" w:rsidP="000C61AC">
            <w:pPr>
              <w:rPr>
                <w:rFonts w:ascii="Calibri" w:hAnsi="Calibri"/>
                <w:sz w:val="18"/>
                <w:szCs w:val="18"/>
              </w:rPr>
            </w:pPr>
          </w:p>
        </w:tc>
      </w:tr>
      <w:tr w:rsidR="000C61AC" w:rsidRPr="003963E1" w:rsidTr="00F42220">
        <w:tc>
          <w:tcPr>
            <w:tcW w:w="2358" w:type="dxa"/>
            <w:tcPrChange w:id="2755" w:author="Dmitry Kaptsenel" w:date="2011-07-11T16:04:00Z">
              <w:tcPr>
                <w:tcW w:w="2358" w:type="dxa"/>
              </w:tcPr>
            </w:tcPrChange>
          </w:tcPr>
          <w:p w:rsidR="000C61AC" w:rsidRPr="003963E1" w:rsidRDefault="000C61AC" w:rsidP="000C61AC">
            <w:pPr>
              <w:jc w:val="left"/>
              <w:rPr>
                <w:rFonts w:ascii="Calibri" w:hAnsi="Calibri"/>
                <w:sz w:val="18"/>
                <w:szCs w:val="18"/>
              </w:rPr>
            </w:pPr>
          </w:p>
        </w:tc>
        <w:tc>
          <w:tcPr>
            <w:tcW w:w="2145" w:type="dxa"/>
            <w:tcPrChange w:id="2756" w:author="Dmitry Kaptsenel" w:date="2011-07-11T16:04:00Z">
              <w:tcPr>
                <w:tcW w:w="2160" w:type="dxa"/>
              </w:tcPr>
            </w:tcPrChange>
          </w:tcPr>
          <w:p w:rsidR="000C61AC" w:rsidRPr="003963E1" w:rsidRDefault="000C61AC" w:rsidP="000C61AC">
            <w:pPr>
              <w:jc w:val="left"/>
              <w:rPr>
                <w:rFonts w:ascii="Calibri" w:hAnsi="Calibri"/>
                <w:sz w:val="18"/>
                <w:szCs w:val="18"/>
              </w:rPr>
            </w:pPr>
          </w:p>
        </w:tc>
        <w:tc>
          <w:tcPr>
            <w:tcW w:w="992" w:type="dxa"/>
            <w:tcPrChange w:id="2757" w:author="Dmitry Kaptsenel" w:date="2011-07-11T16:04:00Z">
              <w:tcPr>
                <w:tcW w:w="900" w:type="dxa"/>
              </w:tcPr>
            </w:tcPrChange>
          </w:tcPr>
          <w:p w:rsidR="000C61AC" w:rsidRPr="003963E1" w:rsidRDefault="000C61AC" w:rsidP="000C61AC">
            <w:pPr>
              <w:jc w:val="right"/>
              <w:rPr>
                <w:rFonts w:ascii="Calibri" w:hAnsi="Calibri"/>
                <w:sz w:val="18"/>
                <w:szCs w:val="18"/>
              </w:rPr>
            </w:pPr>
          </w:p>
        </w:tc>
        <w:tc>
          <w:tcPr>
            <w:tcW w:w="1183" w:type="dxa"/>
            <w:tcPrChange w:id="2758" w:author="Dmitry Kaptsenel" w:date="2011-07-11T16:04:00Z">
              <w:tcPr>
                <w:tcW w:w="1260" w:type="dxa"/>
              </w:tcPr>
            </w:tcPrChange>
          </w:tcPr>
          <w:p w:rsidR="000C61AC" w:rsidRPr="003963E1" w:rsidRDefault="000C61AC" w:rsidP="000C61AC">
            <w:pPr>
              <w:jc w:val="left"/>
              <w:rPr>
                <w:rFonts w:ascii="Calibri" w:hAnsi="Calibri"/>
                <w:sz w:val="18"/>
                <w:szCs w:val="18"/>
              </w:rPr>
            </w:pPr>
          </w:p>
        </w:tc>
        <w:tc>
          <w:tcPr>
            <w:tcW w:w="3618" w:type="dxa"/>
            <w:tcPrChange w:id="2759" w:author="Dmitry Kaptsenel" w:date="2011-07-11T16:04:00Z">
              <w:tcPr>
                <w:tcW w:w="3618" w:type="dxa"/>
              </w:tcPr>
            </w:tcPrChange>
          </w:tcPr>
          <w:p w:rsidR="000C61AC" w:rsidRPr="003963E1" w:rsidRDefault="000C61AC" w:rsidP="000C61AC">
            <w:pPr>
              <w:jc w:val="left"/>
              <w:rPr>
                <w:rFonts w:ascii="Calibri" w:hAnsi="Calibri"/>
                <w:sz w:val="18"/>
                <w:szCs w:val="18"/>
              </w:rPr>
            </w:pPr>
          </w:p>
        </w:tc>
      </w:tr>
      <w:tr w:rsidR="000C61AC" w:rsidRPr="003963E1" w:rsidTr="00F42220">
        <w:tc>
          <w:tcPr>
            <w:tcW w:w="2358" w:type="dxa"/>
            <w:tcPrChange w:id="2760" w:author="Dmitry Kaptsenel" w:date="2011-07-11T16:04:00Z">
              <w:tcPr>
                <w:tcW w:w="2358" w:type="dxa"/>
              </w:tcPr>
            </w:tcPrChange>
          </w:tcPr>
          <w:p w:rsidR="000C61AC" w:rsidRPr="003963E1" w:rsidRDefault="000C61AC" w:rsidP="000C61AC">
            <w:pPr>
              <w:jc w:val="left"/>
              <w:rPr>
                <w:rFonts w:ascii="Calibri" w:hAnsi="Calibri"/>
                <w:sz w:val="18"/>
                <w:szCs w:val="18"/>
              </w:rPr>
            </w:pPr>
          </w:p>
        </w:tc>
        <w:tc>
          <w:tcPr>
            <w:tcW w:w="2145" w:type="dxa"/>
            <w:tcPrChange w:id="2761" w:author="Dmitry Kaptsenel" w:date="2011-07-11T16:04:00Z">
              <w:tcPr>
                <w:tcW w:w="2160" w:type="dxa"/>
              </w:tcPr>
            </w:tcPrChange>
          </w:tcPr>
          <w:p w:rsidR="000C61AC" w:rsidRPr="003963E1" w:rsidRDefault="000C61AC" w:rsidP="000C61AC">
            <w:pPr>
              <w:jc w:val="left"/>
              <w:rPr>
                <w:rFonts w:ascii="Calibri" w:hAnsi="Calibri"/>
                <w:sz w:val="18"/>
                <w:szCs w:val="18"/>
              </w:rPr>
            </w:pPr>
          </w:p>
        </w:tc>
        <w:tc>
          <w:tcPr>
            <w:tcW w:w="992" w:type="dxa"/>
            <w:tcPrChange w:id="2762" w:author="Dmitry Kaptsenel" w:date="2011-07-11T16:04:00Z">
              <w:tcPr>
                <w:tcW w:w="900" w:type="dxa"/>
              </w:tcPr>
            </w:tcPrChange>
          </w:tcPr>
          <w:p w:rsidR="000C61AC" w:rsidRPr="003963E1" w:rsidRDefault="000C61AC" w:rsidP="000C61AC">
            <w:pPr>
              <w:jc w:val="right"/>
              <w:rPr>
                <w:rFonts w:ascii="Calibri" w:hAnsi="Calibri"/>
                <w:sz w:val="18"/>
                <w:szCs w:val="18"/>
              </w:rPr>
            </w:pPr>
          </w:p>
        </w:tc>
        <w:tc>
          <w:tcPr>
            <w:tcW w:w="1183" w:type="dxa"/>
            <w:tcPrChange w:id="2763" w:author="Dmitry Kaptsenel" w:date="2011-07-11T16:04:00Z">
              <w:tcPr>
                <w:tcW w:w="1260" w:type="dxa"/>
              </w:tcPr>
            </w:tcPrChange>
          </w:tcPr>
          <w:p w:rsidR="000C61AC" w:rsidRPr="003963E1" w:rsidRDefault="000C61AC" w:rsidP="000C61AC">
            <w:pPr>
              <w:jc w:val="left"/>
              <w:rPr>
                <w:rFonts w:ascii="Calibri" w:hAnsi="Calibri"/>
                <w:sz w:val="18"/>
                <w:szCs w:val="18"/>
              </w:rPr>
            </w:pPr>
          </w:p>
        </w:tc>
        <w:tc>
          <w:tcPr>
            <w:tcW w:w="3618" w:type="dxa"/>
            <w:tcPrChange w:id="2764" w:author="Dmitry Kaptsenel" w:date="2011-07-11T16:04:00Z">
              <w:tcPr>
                <w:tcW w:w="3618" w:type="dxa"/>
              </w:tcPr>
            </w:tcPrChange>
          </w:tcPr>
          <w:p w:rsidR="000C61AC" w:rsidRPr="003963E1" w:rsidRDefault="000C61AC" w:rsidP="000C61AC">
            <w:pPr>
              <w:jc w:val="left"/>
              <w:rPr>
                <w:rFonts w:ascii="Calibri" w:hAnsi="Calibri"/>
                <w:sz w:val="18"/>
                <w:szCs w:val="18"/>
              </w:rPr>
            </w:pPr>
          </w:p>
        </w:tc>
      </w:tr>
      <w:tr w:rsidR="000C61AC" w:rsidRPr="003963E1" w:rsidTr="00F42220">
        <w:tc>
          <w:tcPr>
            <w:tcW w:w="2358" w:type="dxa"/>
            <w:tcPrChange w:id="2765" w:author="Dmitry Kaptsenel" w:date="2011-07-11T16:04:00Z">
              <w:tcPr>
                <w:tcW w:w="2358" w:type="dxa"/>
              </w:tcPr>
            </w:tcPrChange>
          </w:tcPr>
          <w:p w:rsidR="000C61AC" w:rsidRPr="003963E1" w:rsidRDefault="000C61AC" w:rsidP="000C61AC">
            <w:pPr>
              <w:jc w:val="left"/>
              <w:rPr>
                <w:rFonts w:ascii="Calibri" w:hAnsi="Calibri"/>
                <w:sz w:val="18"/>
                <w:szCs w:val="18"/>
              </w:rPr>
            </w:pPr>
          </w:p>
        </w:tc>
        <w:tc>
          <w:tcPr>
            <w:tcW w:w="2145" w:type="dxa"/>
            <w:tcPrChange w:id="2766" w:author="Dmitry Kaptsenel" w:date="2011-07-11T16:04:00Z">
              <w:tcPr>
                <w:tcW w:w="2160" w:type="dxa"/>
              </w:tcPr>
            </w:tcPrChange>
          </w:tcPr>
          <w:p w:rsidR="000C61AC" w:rsidRPr="003963E1" w:rsidRDefault="000C61AC" w:rsidP="000C61AC">
            <w:pPr>
              <w:jc w:val="left"/>
              <w:rPr>
                <w:rFonts w:ascii="Calibri" w:hAnsi="Calibri"/>
                <w:sz w:val="18"/>
                <w:szCs w:val="18"/>
              </w:rPr>
            </w:pPr>
          </w:p>
        </w:tc>
        <w:tc>
          <w:tcPr>
            <w:tcW w:w="992" w:type="dxa"/>
            <w:tcPrChange w:id="2767" w:author="Dmitry Kaptsenel" w:date="2011-07-11T16:04:00Z">
              <w:tcPr>
                <w:tcW w:w="900" w:type="dxa"/>
              </w:tcPr>
            </w:tcPrChange>
          </w:tcPr>
          <w:p w:rsidR="000C61AC" w:rsidRPr="003963E1" w:rsidRDefault="000C61AC" w:rsidP="000C61AC">
            <w:pPr>
              <w:jc w:val="right"/>
              <w:rPr>
                <w:rFonts w:ascii="Calibri" w:hAnsi="Calibri"/>
                <w:sz w:val="18"/>
                <w:szCs w:val="18"/>
              </w:rPr>
            </w:pPr>
          </w:p>
        </w:tc>
        <w:tc>
          <w:tcPr>
            <w:tcW w:w="1183" w:type="dxa"/>
            <w:tcPrChange w:id="2768" w:author="Dmitry Kaptsenel" w:date="2011-07-11T16:04:00Z">
              <w:tcPr>
                <w:tcW w:w="1260" w:type="dxa"/>
              </w:tcPr>
            </w:tcPrChange>
          </w:tcPr>
          <w:p w:rsidR="000C61AC" w:rsidRPr="003963E1" w:rsidRDefault="000C61AC" w:rsidP="000C61AC">
            <w:pPr>
              <w:jc w:val="left"/>
              <w:rPr>
                <w:rFonts w:ascii="Calibri" w:hAnsi="Calibri"/>
                <w:sz w:val="18"/>
                <w:szCs w:val="18"/>
              </w:rPr>
            </w:pPr>
          </w:p>
        </w:tc>
        <w:tc>
          <w:tcPr>
            <w:tcW w:w="3618" w:type="dxa"/>
            <w:tcPrChange w:id="2769" w:author="Dmitry Kaptsenel" w:date="2011-07-11T16:04:00Z">
              <w:tcPr>
                <w:tcW w:w="3618" w:type="dxa"/>
              </w:tcPr>
            </w:tcPrChange>
          </w:tcPr>
          <w:p w:rsidR="000C61AC" w:rsidRPr="003963E1" w:rsidRDefault="000C61AC" w:rsidP="000C61AC">
            <w:pPr>
              <w:jc w:val="left"/>
              <w:rPr>
                <w:rFonts w:ascii="Calibri" w:hAnsi="Calibri"/>
                <w:sz w:val="18"/>
                <w:szCs w:val="18"/>
              </w:rPr>
            </w:pPr>
          </w:p>
        </w:tc>
      </w:tr>
      <w:tr w:rsidR="000C61AC" w:rsidRPr="003963E1" w:rsidTr="00F42220">
        <w:tc>
          <w:tcPr>
            <w:tcW w:w="2358" w:type="dxa"/>
            <w:tcPrChange w:id="2770" w:author="Dmitry Kaptsenel" w:date="2011-07-11T16:04:00Z">
              <w:tcPr>
                <w:tcW w:w="2358" w:type="dxa"/>
              </w:tcPr>
            </w:tcPrChange>
          </w:tcPr>
          <w:p w:rsidR="000C61AC" w:rsidRPr="003963E1" w:rsidRDefault="000C61AC" w:rsidP="000C61AC">
            <w:pPr>
              <w:jc w:val="left"/>
              <w:rPr>
                <w:rFonts w:ascii="Calibri" w:hAnsi="Calibri"/>
                <w:sz w:val="18"/>
                <w:szCs w:val="18"/>
              </w:rPr>
            </w:pPr>
          </w:p>
        </w:tc>
        <w:tc>
          <w:tcPr>
            <w:tcW w:w="2145" w:type="dxa"/>
            <w:tcPrChange w:id="2771" w:author="Dmitry Kaptsenel" w:date="2011-07-11T16:04:00Z">
              <w:tcPr>
                <w:tcW w:w="2160" w:type="dxa"/>
              </w:tcPr>
            </w:tcPrChange>
          </w:tcPr>
          <w:p w:rsidR="000C61AC" w:rsidRPr="003963E1" w:rsidRDefault="000C61AC" w:rsidP="000C61AC">
            <w:pPr>
              <w:jc w:val="left"/>
              <w:rPr>
                <w:rFonts w:ascii="Calibri" w:hAnsi="Calibri"/>
                <w:sz w:val="18"/>
                <w:szCs w:val="18"/>
              </w:rPr>
            </w:pPr>
          </w:p>
        </w:tc>
        <w:tc>
          <w:tcPr>
            <w:tcW w:w="992" w:type="dxa"/>
            <w:tcPrChange w:id="2772" w:author="Dmitry Kaptsenel" w:date="2011-07-11T16:04:00Z">
              <w:tcPr>
                <w:tcW w:w="900" w:type="dxa"/>
              </w:tcPr>
            </w:tcPrChange>
          </w:tcPr>
          <w:p w:rsidR="000C61AC" w:rsidRPr="003963E1" w:rsidRDefault="000C61AC" w:rsidP="000C61AC">
            <w:pPr>
              <w:jc w:val="right"/>
              <w:rPr>
                <w:rFonts w:ascii="Calibri" w:hAnsi="Calibri"/>
                <w:sz w:val="18"/>
                <w:szCs w:val="18"/>
              </w:rPr>
            </w:pPr>
          </w:p>
        </w:tc>
        <w:tc>
          <w:tcPr>
            <w:tcW w:w="1183" w:type="dxa"/>
            <w:tcPrChange w:id="2773" w:author="Dmitry Kaptsenel" w:date="2011-07-11T16:04:00Z">
              <w:tcPr>
                <w:tcW w:w="1260" w:type="dxa"/>
              </w:tcPr>
            </w:tcPrChange>
          </w:tcPr>
          <w:p w:rsidR="000C61AC" w:rsidRPr="003963E1" w:rsidRDefault="000C61AC" w:rsidP="000C61AC">
            <w:pPr>
              <w:jc w:val="left"/>
              <w:rPr>
                <w:rFonts w:ascii="Calibri" w:hAnsi="Calibri"/>
                <w:sz w:val="18"/>
                <w:szCs w:val="18"/>
              </w:rPr>
            </w:pPr>
          </w:p>
        </w:tc>
        <w:tc>
          <w:tcPr>
            <w:tcW w:w="3618" w:type="dxa"/>
            <w:tcPrChange w:id="2774" w:author="Dmitry Kaptsenel" w:date="2011-07-11T16:04:00Z">
              <w:tcPr>
                <w:tcW w:w="3618" w:type="dxa"/>
              </w:tcPr>
            </w:tcPrChange>
          </w:tcPr>
          <w:p w:rsidR="000C61AC" w:rsidRPr="003963E1" w:rsidRDefault="000C61AC" w:rsidP="000C61AC">
            <w:pPr>
              <w:jc w:val="left"/>
              <w:rPr>
                <w:rFonts w:ascii="Calibri" w:hAnsi="Calibri"/>
                <w:sz w:val="18"/>
                <w:szCs w:val="18"/>
              </w:rPr>
            </w:pPr>
          </w:p>
        </w:tc>
      </w:tr>
    </w:tbl>
    <w:p w:rsidR="00F211B0" w:rsidRDefault="00F211B0" w:rsidP="00F211B0">
      <w:pPr>
        <w:pStyle w:val="AppendixHeading1"/>
      </w:pPr>
      <w:bookmarkStart w:id="2775" w:name="_Ref298165354"/>
      <w:bookmarkStart w:id="2776" w:name="_Ref298165385"/>
      <w:bookmarkStart w:id="2777" w:name="_Toc298167654"/>
      <w:r>
        <w:lastRenderedPageBreak/>
        <w:t>Requirements</w:t>
      </w:r>
      <w:bookmarkEnd w:id="2775"/>
      <w:bookmarkEnd w:id="2776"/>
      <w:bookmarkEnd w:id="2777"/>
    </w:p>
    <w:tbl>
      <w:tblPr>
        <w:tblStyle w:val="TableGrid"/>
        <w:tblW w:w="5000" w:type="pct"/>
        <w:tblLayout w:type="fixed"/>
        <w:tblLook w:val="0620" w:firstRow="1" w:lastRow="0" w:firstColumn="0" w:lastColumn="0" w:noHBand="1" w:noVBand="1"/>
      </w:tblPr>
      <w:tblGrid>
        <w:gridCol w:w="467"/>
        <w:gridCol w:w="8010"/>
        <w:gridCol w:w="721"/>
        <w:gridCol w:w="1098"/>
      </w:tblGrid>
      <w:tr w:rsidR="00F211B0" w:rsidRPr="003C7240" w:rsidTr="00C0058C">
        <w:trPr>
          <w:cantSplit/>
          <w:tblHeader/>
        </w:trPr>
        <w:tc>
          <w:tcPr>
            <w:tcW w:w="227" w:type="pct"/>
            <w:shd w:val="clear" w:color="auto" w:fill="FFFF99"/>
            <w:vAlign w:val="center"/>
          </w:tcPr>
          <w:p w:rsidR="00F211B0" w:rsidRPr="003C7240" w:rsidRDefault="00F211B0" w:rsidP="00C0058C">
            <w:pPr>
              <w:pStyle w:val="TableNormal0"/>
              <w:jc w:val="center"/>
              <w:rPr>
                <w:b/>
                <w:bCs/>
              </w:rPr>
            </w:pPr>
            <w:r>
              <w:rPr>
                <w:b/>
                <w:bCs/>
              </w:rPr>
              <w:t>#</w:t>
            </w:r>
          </w:p>
        </w:tc>
        <w:tc>
          <w:tcPr>
            <w:tcW w:w="3889" w:type="pct"/>
            <w:shd w:val="clear" w:color="auto" w:fill="FFFF99"/>
          </w:tcPr>
          <w:p w:rsidR="00F211B0" w:rsidRPr="003C7240" w:rsidRDefault="00F211B0" w:rsidP="00C0058C">
            <w:pPr>
              <w:pStyle w:val="TableNormal0"/>
              <w:jc w:val="center"/>
              <w:rPr>
                <w:b/>
                <w:bCs/>
              </w:rPr>
            </w:pPr>
            <w:r>
              <w:rPr>
                <w:b/>
                <w:bCs/>
              </w:rPr>
              <w:t>Details</w:t>
            </w:r>
          </w:p>
        </w:tc>
        <w:tc>
          <w:tcPr>
            <w:tcW w:w="350" w:type="pct"/>
            <w:shd w:val="clear" w:color="auto" w:fill="FFFF99"/>
            <w:vAlign w:val="center"/>
          </w:tcPr>
          <w:p w:rsidR="00F211B0" w:rsidRDefault="00F211B0" w:rsidP="00C0058C">
            <w:pPr>
              <w:pStyle w:val="TableNormal0"/>
              <w:jc w:val="center"/>
              <w:rPr>
                <w:b/>
                <w:bCs/>
              </w:rPr>
            </w:pPr>
            <w:r>
              <w:rPr>
                <w:b/>
                <w:bCs/>
              </w:rPr>
              <w:t>Page</w:t>
            </w:r>
          </w:p>
        </w:tc>
        <w:tc>
          <w:tcPr>
            <w:tcW w:w="533" w:type="pct"/>
            <w:shd w:val="clear" w:color="auto" w:fill="FFFF99"/>
            <w:vAlign w:val="center"/>
          </w:tcPr>
          <w:p w:rsidR="00F211B0" w:rsidRPr="003C7240" w:rsidRDefault="00F211B0" w:rsidP="00C0058C">
            <w:pPr>
              <w:pStyle w:val="TableNormal0"/>
              <w:jc w:val="center"/>
              <w:rPr>
                <w:b/>
                <w:bCs/>
              </w:rPr>
            </w:pPr>
            <w:r>
              <w:rPr>
                <w:b/>
                <w:bCs/>
              </w:rPr>
              <w:t>Status</w:t>
            </w:r>
          </w:p>
        </w:tc>
      </w:tr>
      <w:tr w:rsidR="00F211B0" w:rsidRPr="003963E1" w:rsidTr="00C0058C">
        <w:tc>
          <w:tcPr>
            <w:tcW w:w="227" w:type="pct"/>
            <w:vAlign w:val="center"/>
          </w:tcPr>
          <w:p w:rsidR="00F211B0" w:rsidRPr="003963E1" w:rsidRDefault="00F211B0" w:rsidP="00C0058C">
            <w:pPr>
              <w:pStyle w:val="TableNormal0"/>
              <w:jc w:val="center"/>
              <w:rPr>
                <w:sz w:val="18"/>
                <w:szCs w:val="18"/>
              </w:rPr>
            </w:pPr>
            <w:r>
              <w:rPr>
                <w:sz w:val="18"/>
                <w:szCs w:val="18"/>
              </w:rPr>
              <w:t>1</w:t>
            </w:r>
          </w:p>
        </w:tc>
        <w:tc>
          <w:tcPr>
            <w:tcW w:w="3889" w:type="pct"/>
          </w:tcPr>
          <w:p w:rsidR="00F211B0" w:rsidRPr="0077657C" w:rsidRDefault="008D1136" w:rsidP="00C0058C">
            <w:pPr>
              <w:pStyle w:val="TableNormal0"/>
              <w:rPr>
                <w:i/>
                <w:iCs/>
                <w:sz w:val="18"/>
                <w:szCs w:val="18"/>
              </w:rPr>
            </w:pPr>
            <w:r>
              <w:rPr>
                <w:i/>
                <w:iCs/>
                <w:sz w:val="18"/>
                <w:szCs w:val="18"/>
              </w:rPr>
              <w:fldChar w:fldCharType="begin"/>
            </w:r>
            <w:r w:rsidR="00B433FE">
              <w:rPr>
                <w:i/>
                <w:iCs/>
                <w:sz w:val="18"/>
                <w:szCs w:val="18"/>
              </w:rPr>
              <w:instrText xml:space="preserve"> REF REQUIREMENT1 \h </w:instrText>
            </w:r>
            <w:r>
              <w:rPr>
                <w:i/>
                <w:iCs/>
                <w:sz w:val="18"/>
                <w:szCs w:val="18"/>
              </w:rPr>
            </w:r>
            <w:r>
              <w:rPr>
                <w:i/>
                <w:iCs/>
                <w:sz w:val="18"/>
                <w:szCs w:val="18"/>
              </w:rPr>
              <w:fldChar w:fldCharType="separate"/>
            </w:r>
            <w:ins w:id="2778" w:author="Dmitry Kaptsenel" w:date="2011-07-11T17:10:00Z">
              <w:r w:rsidR="006F596B" w:rsidRPr="001F1506">
                <w:rPr>
                  <w:i/>
                  <w:iCs/>
                </w:rPr>
                <w:t xml:space="preserve">To support sharing and transferring memory objects between different devices, MIC Device Agent </w:t>
              </w:r>
              <w:r w:rsidR="006F596B">
                <w:rPr>
                  <w:i/>
                  <w:iCs/>
                </w:rPr>
                <w:t>and OpenCL Runtime IOCLDevice should</w:t>
              </w:r>
              <w:r w:rsidR="006F596B" w:rsidRPr="001F1506">
                <w:rPr>
                  <w:i/>
                  <w:iCs/>
                </w:rPr>
                <w:t xml:space="preserve"> provide the following methods</w:t>
              </w:r>
              <w:r w:rsidR="006F596B">
                <w:rPr>
                  <w:i/>
                  <w:iCs/>
                </w:rPr>
                <w:t xml:space="preserve"> respectively</w:t>
              </w:r>
            </w:ins>
            <w:del w:id="2779" w:author="Dmitry Kaptsenel" w:date="2011-06-01T09:04:00Z">
              <w:r w:rsidR="009C05BC" w:rsidRPr="001F1506" w:rsidDel="00B86E38">
                <w:rPr>
                  <w:i/>
                  <w:iCs/>
                </w:rPr>
                <w:delText xml:space="preserve">To support sharing and transferring memory objects between different devices, MIC Device Agent </w:delText>
              </w:r>
              <w:r w:rsidR="009C05BC" w:rsidDel="00B86E38">
                <w:rPr>
                  <w:i/>
                  <w:iCs/>
                </w:rPr>
                <w:delText>and OpenCL Runtime IOCLDevice should</w:delText>
              </w:r>
              <w:r w:rsidR="009C05BC" w:rsidRPr="001F1506" w:rsidDel="00B86E38">
                <w:rPr>
                  <w:i/>
                  <w:iCs/>
                </w:rPr>
                <w:delText xml:space="preserve"> provide the following methods</w:delText>
              </w:r>
              <w:r w:rsidR="009C05BC" w:rsidDel="00B86E38">
                <w:rPr>
                  <w:i/>
                  <w:iCs/>
                </w:rPr>
                <w:delText xml:space="preserve"> respectively</w:delText>
              </w:r>
            </w:del>
            <w:r>
              <w:rPr>
                <w:i/>
                <w:iCs/>
                <w:sz w:val="18"/>
                <w:szCs w:val="18"/>
              </w:rPr>
              <w:fldChar w:fldCharType="end"/>
            </w:r>
          </w:p>
        </w:tc>
        <w:tc>
          <w:tcPr>
            <w:tcW w:w="350" w:type="pct"/>
            <w:vAlign w:val="center"/>
          </w:tcPr>
          <w:p w:rsidR="00F211B0" w:rsidRDefault="008D1136" w:rsidP="00C0058C">
            <w:pPr>
              <w:pStyle w:val="TableNormal0"/>
              <w:jc w:val="center"/>
              <w:rPr>
                <w:sz w:val="18"/>
                <w:szCs w:val="18"/>
              </w:rPr>
            </w:pPr>
            <w:r>
              <w:rPr>
                <w:sz w:val="18"/>
                <w:szCs w:val="18"/>
              </w:rPr>
              <w:fldChar w:fldCharType="begin"/>
            </w:r>
            <w:r w:rsidR="00B433FE">
              <w:rPr>
                <w:sz w:val="18"/>
                <w:szCs w:val="18"/>
              </w:rPr>
              <w:instrText xml:space="preserve"> PAGEREF REQUIREMENT1 \h </w:instrText>
            </w:r>
            <w:r>
              <w:rPr>
                <w:sz w:val="18"/>
                <w:szCs w:val="18"/>
              </w:rPr>
            </w:r>
            <w:r>
              <w:rPr>
                <w:sz w:val="18"/>
                <w:szCs w:val="18"/>
              </w:rPr>
              <w:fldChar w:fldCharType="separate"/>
            </w:r>
            <w:ins w:id="2780" w:author="Dmitry Kaptsenel" w:date="2011-07-11T17:10:00Z">
              <w:r w:rsidR="006F596B">
                <w:rPr>
                  <w:noProof/>
                  <w:sz w:val="18"/>
                  <w:szCs w:val="18"/>
                </w:rPr>
                <w:t>28</w:t>
              </w:r>
            </w:ins>
            <w:del w:id="2781" w:author="Dmitry Kaptsenel" w:date="2011-06-13T14:17:00Z">
              <w:r w:rsidR="00B86E38" w:rsidDel="00625E75">
                <w:rPr>
                  <w:noProof/>
                  <w:sz w:val="18"/>
                  <w:szCs w:val="18"/>
                </w:rPr>
                <w:delText>22</w:delText>
              </w:r>
            </w:del>
            <w:r>
              <w:rPr>
                <w:sz w:val="18"/>
                <w:szCs w:val="18"/>
              </w:rPr>
              <w:fldChar w:fldCharType="end"/>
            </w:r>
          </w:p>
        </w:tc>
        <w:tc>
          <w:tcPr>
            <w:tcW w:w="533" w:type="pct"/>
            <w:vAlign w:val="center"/>
          </w:tcPr>
          <w:p w:rsidR="00F211B0" w:rsidRPr="003963E1" w:rsidRDefault="00AB0350" w:rsidP="00C0058C">
            <w:pPr>
              <w:pStyle w:val="TableNormal0"/>
              <w:jc w:val="center"/>
              <w:rPr>
                <w:sz w:val="18"/>
                <w:szCs w:val="18"/>
              </w:rPr>
            </w:pPr>
            <w:r w:rsidRPr="00AB0350">
              <w:rPr>
                <w:sz w:val="18"/>
                <w:szCs w:val="18"/>
                <w:highlight w:val="yellow"/>
              </w:rPr>
              <w:t>Open</w:t>
            </w:r>
          </w:p>
        </w:tc>
      </w:tr>
      <w:tr w:rsidR="00F211B0" w:rsidRPr="003963E1" w:rsidTr="00C0058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2</w:t>
            </w:r>
          </w:p>
        </w:tc>
        <w:tc>
          <w:tcPr>
            <w:tcW w:w="3889" w:type="pct"/>
            <w:vAlign w:val="center"/>
          </w:tcPr>
          <w:p w:rsidR="00F211B0" w:rsidRPr="003963E1" w:rsidRDefault="008D1136" w:rsidP="00C0058C">
            <w:pPr>
              <w:jc w:val="left"/>
              <w:rPr>
                <w:rFonts w:ascii="Calibri" w:hAnsi="Calibri"/>
                <w:sz w:val="18"/>
                <w:szCs w:val="18"/>
              </w:rPr>
            </w:pPr>
            <w:r>
              <w:rPr>
                <w:rFonts w:ascii="Calibri" w:hAnsi="Calibri"/>
                <w:sz w:val="18"/>
                <w:szCs w:val="18"/>
              </w:rPr>
              <w:fldChar w:fldCharType="begin"/>
            </w:r>
            <w:r w:rsidR="009D10E5">
              <w:rPr>
                <w:rFonts w:ascii="Calibri" w:hAnsi="Calibri"/>
                <w:sz w:val="18"/>
                <w:szCs w:val="18"/>
              </w:rPr>
              <w:instrText xml:space="preserve"> REF REQUIREMENT2 \h </w:instrText>
            </w:r>
            <w:r>
              <w:rPr>
                <w:rFonts w:ascii="Calibri" w:hAnsi="Calibri"/>
                <w:sz w:val="18"/>
                <w:szCs w:val="18"/>
              </w:rPr>
            </w:r>
            <w:r>
              <w:rPr>
                <w:rFonts w:ascii="Calibri" w:hAnsi="Calibri"/>
                <w:sz w:val="18"/>
                <w:szCs w:val="18"/>
              </w:rPr>
              <w:fldChar w:fldCharType="separate"/>
            </w:r>
            <w:ins w:id="2782" w:author="Dmitry Kaptsenel" w:date="2011-07-11T17:10:00Z">
              <w:r w:rsidR="006F596B" w:rsidRPr="00B946B0">
                <w:rPr>
                  <w:i/>
                  <w:iCs/>
                  <w:rPrChange w:id="2783" w:author="Dmitry Kaptsenel" w:date="2011-07-10T16:55:00Z">
                    <w:rPr>
                      <w:spacing w:val="5"/>
                    </w:rPr>
                  </w:rPrChange>
                </w:rPr>
                <w:t>Device</w:t>
              </w:r>
              <w:r w:rsidR="006F596B" w:rsidRPr="00B946B0">
                <w:t xml:space="preserve"> </w:t>
              </w:r>
              <w:r w:rsidR="006F596B" w:rsidRPr="00AB0350">
                <w:rPr>
                  <w:i/>
                  <w:iCs/>
                </w:rPr>
                <w:t>BackEnd to provide buffer kernel argument R/W usage attribute</w:t>
              </w:r>
            </w:ins>
            <w:del w:id="2784" w:author="Dmitry Kaptsenel" w:date="2011-07-10T17:02:00Z">
              <w:r w:rsidR="00575807" w:rsidRPr="00AB0350" w:rsidDel="00B946B0">
                <w:rPr>
                  <w:i/>
                  <w:iCs/>
                </w:rPr>
                <w:delText>BackEnd to provide buffer kernel argument R/W usage attribute</w:delText>
              </w:r>
            </w:del>
            <w:r>
              <w:rPr>
                <w:rFonts w:ascii="Calibri" w:hAnsi="Calibri"/>
                <w:sz w:val="18"/>
                <w:szCs w:val="18"/>
              </w:rPr>
              <w:fldChar w:fldCharType="end"/>
            </w:r>
          </w:p>
        </w:tc>
        <w:tc>
          <w:tcPr>
            <w:tcW w:w="350" w:type="pct"/>
            <w:vAlign w:val="center"/>
          </w:tcPr>
          <w:p w:rsidR="00F211B0" w:rsidRPr="003963E1" w:rsidRDefault="008D1136" w:rsidP="00C0058C">
            <w:pPr>
              <w:jc w:val="center"/>
              <w:rPr>
                <w:rFonts w:ascii="Calibri" w:hAnsi="Calibri"/>
                <w:sz w:val="18"/>
                <w:szCs w:val="18"/>
              </w:rPr>
            </w:pPr>
            <w:r>
              <w:rPr>
                <w:rFonts w:ascii="Calibri" w:hAnsi="Calibri"/>
                <w:sz w:val="18"/>
                <w:szCs w:val="18"/>
              </w:rPr>
              <w:fldChar w:fldCharType="begin"/>
            </w:r>
            <w:r w:rsidR="009D10E5">
              <w:rPr>
                <w:rFonts w:ascii="Calibri" w:hAnsi="Calibri"/>
                <w:sz w:val="18"/>
                <w:szCs w:val="18"/>
              </w:rPr>
              <w:instrText xml:space="preserve"> PAGEREF REQUIREMENT2 \h </w:instrText>
            </w:r>
            <w:r>
              <w:rPr>
                <w:rFonts w:ascii="Calibri" w:hAnsi="Calibri"/>
                <w:sz w:val="18"/>
                <w:szCs w:val="18"/>
              </w:rPr>
            </w:r>
            <w:r>
              <w:rPr>
                <w:rFonts w:ascii="Calibri" w:hAnsi="Calibri"/>
                <w:sz w:val="18"/>
                <w:szCs w:val="18"/>
              </w:rPr>
              <w:fldChar w:fldCharType="separate"/>
            </w:r>
            <w:ins w:id="2785" w:author="Dmitry Kaptsenel" w:date="2011-07-11T17:10:00Z">
              <w:r w:rsidR="006F596B">
                <w:rPr>
                  <w:rFonts w:ascii="Calibri" w:hAnsi="Calibri"/>
                  <w:noProof/>
                  <w:sz w:val="18"/>
                  <w:szCs w:val="18"/>
                </w:rPr>
                <w:t>31</w:t>
              </w:r>
            </w:ins>
            <w:del w:id="2786" w:author="Dmitry Kaptsenel" w:date="2011-06-13T14:17:00Z">
              <w:r w:rsidR="00B86E38" w:rsidDel="00625E75">
                <w:rPr>
                  <w:rFonts w:ascii="Calibri" w:hAnsi="Calibri"/>
                  <w:noProof/>
                  <w:sz w:val="18"/>
                  <w:szCs w:val="18"/>
                </w:rPr>
                <w:delText>25</w:delText>
              </w:r>
            </w:del>
            <w:r>
              <w:rPr>
                <w:rFonts w:ascii="Calibri" w:hAnsi="Calibri"/>
                <w:sz w:val="18"/>
                <w:szCs w:val="18"/>
              </w:rPr>
              <w:fldChar w:fldCharType="end"/>
            </w:r>
          </w:p>
        </w:tc>
        <w:tc>
          <w:tcPr>
            <w:tcW w:w="533" w:type="pct"/>
            <w:vAlign w:val="center"/>
          </w:tcPr>
          <w:p w:rsidR="00F211B0" w:rsidRPr="003963E1" w:rsidRDefault="00AB0350" w:rsidP="00C0058C">
            <w:pPr>
              <w:jc w:val="center"/>
              <w:rPr>
                <w:rFonts w:ascii="Calibri" w:hAnsi="Calibri"/>
                <w:sz w:val="18"/>
                <w:szCs w:val="18"/>
              </w:rPr>
            </w:pPr>
            <w:r w:rsidRPr="00AB0350">
              <w:rPr>
                <w:rFonts w:ascii="Calibri" w:hAnsi="Calibri"/>
                <w:sz w:val="18"/>
                <w:szCs w:val="18"/>
                <w:highlight w:val="yellow"/>
              </w:rPr>
              <w:t>Open</w:t>
            </w:r>
          </w:p>
        </w:tc>
      </w:tr>
      <w:tr w:rsidR="00F211B0" w:rsidRPr="003963E1" w:rsidTr="00C0058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3</w:t>
            </w:r>
          </w:p>
        </w:tc>
        <w:tc>
          <w:tcPr>
            <w:tcW w:w="3889" w:type="pct"/>
          </w:tcPr>
          <w:p w:rsidR="00F211B0" w:rsidRPr="003963E1" w:rsidRDefault="008D1136" w:rsidP="00C0058C">
            <w:pPr>
              <w:jc w:val="left"/>
              <w:rPr>
                <w:rFonts w:ascii="Calibri" w:hAnsi="Calibri"/>
                <w:sz w:val="18"/>
                <w:szCs w:val="18"/>
              </w:rPr>
            </w:pPr>
            <w:r>
              <w:rPr>
                <w:rFonts w:ascii="Calibri" w:hAnsi="Calibri"/>
                <w:sz w:val="18"/>
                <w:szCs w:val="18"/>
              </w:rPr>
              <w:fldChar w:fldCharType="begin"/>
            </w:r>
            <w:r w:rsidR="002820AF">
              <w:rPr>
                <w:rFonts w:ascii="Calibri" w:hAnsi="Calibri"/>
                <w:sz w:val="18"/>
                <w:szCs w:val="18"/>
              </w:rPr>
              <w:instrText xml:space="preserve"> REF REQUIREMENT3 \h </w:instrText>
            </w:r>
            <w:r>
              <w:rPr>
                <w:rFonts w:ascii="Calibri" w:hAnsi="Calibri"/>
                <w:sz w:val="18"/>
                <w:szCs w:val="18"/>
              </w:rPr>
            </w:r>
            <w:r>
              <w:rPr>
                <w:rFonts w:ascii="Calibri" w:hAnsi="Calibri"/>
                <w:sz w:val="18"/>
                <w:szCs w:val="18"/>
              </w:rPr>
              <w:fldChar w:fldCharType="separate"/>
            </w:r>
            <w:ins w:id="2787" w:author="Dmitry Kaptsenel" w:date="2011-07-11T17:10:00Z">
              <w:r w:rsidR="006F596B" w:rsidRPr="00E433E7">
                <w:rPr>
                  <w:i/>
                  <w:iCs/>
                </w:rPr>
                <w:t xml:space="preserve">requirements </w:t>
              </w:r>
              <w:r w:rsidR="006F596B">
                <w:rPr>
                  <w:i/>
                  <w:iCs/>
                </w:rPr>
                <w:t xml:space="preserve">for Runtime and </w:t>
              </w:r>
              <w:r w:rsidR="006F596B">
                <w:t xml:space="preserve">Device </w:t>
              </w:r>
              <w:r w:rsidR="006F596B">
                <w:rPr>
                  <w:i/>
                  <w:iCs/>
                </w:rPr>
                <w:t>Backend</w:t>
              </w:r>
              <w:r w:rsidR="006F596B" w:rsidRPr="00E433E7">
                <w:rPr>
                  <w:i/>
                  <w:iCs/>
                </w:rPr>
                <w:t xml:space="preserve"> for printf() support on MIC</w:t>
              </w:r>
            </w:ins>
            <w:del w:id="2788" w:author="Dmitry Kaptsenel" w:date="2011-06-01T09:04:00Z">
              <w:r w:rsidR="009C05BC" w:rsidRPr="00E433E7" w:rsidDel="00B86E38">
                <w:rPr>
                  <w:i/>
                  <w:iCs/>
                </w:rPr>
                <w:delText xml:space="preserve">requirements </w:delText>
              </w:r>
              <w:r w:rsidR="009C05BC" w:rsidDel="00B86E38">
                <w:rPr>
                  <w:i/>
                  <w:iCs/>
                </w:rPr>
                <w:delText>for Runtime and Backend</w:delText>
              </w:r>
              <w:r w:rsidR="009C05BC" w:rsidRPr="00E433E7" w:rsidDel="00B86E38">
                <w:rPr>
                  <w:i/>
                  <w:iCs/>
                </w:rPr>
                <w:delText xml:space="preserve"> for printf() support on MIC</w:delText>
              </w:r>
            </w:del>
            <w:r>
              <w:rPr>
                <w:rFonts w:ascii="Calibri" w:hAnsi="Calibri"/>
                <w:sz w:val="18"/>
                <w:szCs w:val="18"/>
              </w:rPr>
              <w:fldChar w:fldCharType="end"/>
            </w:r>
          </w:p>
        </w:tc>
        <w:tc>
          <w:tcPr>
            <w:tcW w:w="350" w:type="pct"/>
            <w:vAlign w:val="center"/>
          </w:tcPr>
          <w:p w:rsidR="00F211B0" w:rsidRPr="003963E1" w:rsidRDefault="008D1136" w:rsidP="00C0058C">
            <w:pPr>
              <w:jc w:val="center"/>
              <w:rPr>
                <w:rFonts w:ascii="Calibri" w:hAnsi="Calibri"/>
                <w:sz w:val="18"/>
                <w:szCs w:val="18"/>
              </w:rPr>
            </w:pPr>
            <w:r>
              <w:rPr>
                <w:rFonts w:ascii="Calibri" w:hAnsi="Calibri"/>
                <w:sz w:val="18"/>
                <w:szCs w:val="18"/>
              </w:rPr>
              <w:fldChar w:fldCharType="begin"/>
            </w:r>
            <w:r w:rsidR="002820AF">
              <w:rPr>
                <w:rFonts w:ascii="Calibri" w:hAnsi="Calibri"/>
                <w:sz w:val="18"/>
                <w:szCs w:val="18"/>
              </w:rPr>
              <w:instrText xml:space="preserve"> PAGEREF REQUIREMENT3 \h </w:instrText>
            </w:r>
            <w:r>
              <w:rPr>
                <w:rFonts w:ascii="Calibri" w:hAnsi="Calibri"/>
                <w:sz w:val="18"/>
                <w:szCs w:val="18"/>
              </w:rPr>
            </w:r>
            <w:r>
              <w:rPr>
                <w:rFonts w:ascii="Calibri" w:hAnsi="Calibri"/>
                <w:sz w:val="18"/>
                <w:szCs w:val="18"/>
              </w:rPr>
              <w:fldChar w:fldCharType="separate"/>
            </w:r>
            <w:ins w:id="2789" w:author="Dmitry Kaptsenel" w:date="2011-07-11T17:10:00Z">
              <w:r w:rsidR="006F596B">
                <w:rPr>
                  <w:rFonts w:ascii="Calibri" w:hAnsi="Calibri"/>
                  <w:noProof/>
                  <w:sz w:val="18"/>
                  <w:szCs w:val="18"/>
                </w:rPr>
                <w:t>45</w:t>
              </w:r>
            </w:ins>
            <w:del w:id="2790" w:author="Dmitry Kaptsenel" w:date="2011-06-13T14:17:00Z">
              <w:r w:rsidR="00B86E38" w:rsidDel="00625E75">
                <w:rPr>
                  <w:rFonts w:ascii="Calibri" w:hAnsi="Calibri"/>
                  <w:noProof/>
                  <w:sz w:val="18"/>
                  <w:szCs w:val="18"/>
                </w:rPr>
                <w:delText>40</w:delText>
              </w:r>
            </w:del>
            <w:r>
              <w:rPr>
                <w:rFonts w:ascii="Calibri" w:hAnsi="Calibri"/>
                <w:sz w:val="18"/>
                <w:szCs w:val="18"/>
              </w:rPr>
              <w:fldChar w:fldCharType="end"/>
            </w:r>
          </w:p>
        </w:tc>
        <w:tc>
          <w:tcPr>
            <w:tcW w:w="533" w:type="pct"/>
            <w:vAlign w:val="center"/>
          </w:tcPr>
          <w:p w:rsidR="00F211B0" w:rsidRPr="003963E1" w:rsidRDefault="00AB0350" w:rsidP="00C0058C">
            <w:pPr>
              <w:jc w:val="center"/>
              <w:rPr>
                <w:rFonts w:ascii="Calibri" w:hAnsi="Calibri"/>
                <w:sz w:val="18"/>
                <w:szCs w:val="18"/>
              </w:rPr>
            </w:pPr>
            <w:r w:rsidRPr="00AB0350">
              <w:rPr>
                <w:rFonts w:ascii="Calibri" w:hAnsi="Calibri"/>
                <w:sz w:val="18"/>
                <w:szCs w:val="18"/>
                <w:highlight w:val="yellow"/>
              </w:rPr>
              <w:t>Open</w:t>
            </w:r>
          </w:p>
        </w:tc>
      </w:tr>
      <w:tr w:rsidR="00F211B0" w:rsidRPr="003963E1" w:rsidTr="00C0058C">
        <w:tc>
          <w:tcPr>
            <w:tcW w:w="227" w:type="pct"/>
            <w:vAlign w:val="center"/>
          </w:tcPr>
          <w:p w:rsidR="00F211B0" w:rsidRPr="003963E1" w:rsidRDefault="00F211B0" w:rsidP="00C0058C">
            <w:pPr>
              <w:pStyle w:val="TableNormal0"/>
              <w:jc w:val="center"/>
              <w:rPr>
                <w:sz w:val="18"/>
                <w:szCs w:val="18"/>
              </w:rPr>
            </w:pPr>
            <w:r>
              <w:rPr>
                <w:sz w:val="18"/>
                <w:szCs w:val="18"/>
              </w:rPr>
              <w:t>4</w:t>
            </w:r>
          </w:p>
        </w:tc>
        <w:tc>
          <w:tcPr>
            <w:tcW w:w="3889" w:type="pct"/>
          </w:tcPr>
          <w:p w:rsidR="00F211B0" w:rsidRPr="003963E1" w:rsidRDefault="008D1136" w:rsidP="00C0058C">
            <w:pPr>
              <w:pStyle w:val="TableNormal0"/>
              <w:rPr>
                <w:sz w:val="18"/>
                <w:szCs w:val="18"/>
              </w:rPr>
            </w:pPr>
            <w:r>
              <w:rPr>
                <w:sz w:val="18"/>
                <w:szCs w:val="18"/>
              </w:rPr>
              <w:fldChar w:fldCharType="begin"/>
            </w:r>
            <w:r w:rsidR="00CB0AEC">
              <w:rPr>
                <w:sz w:val="18"/>
                <w:szCs w:val="18"/>
              </w:rPr>
              <w:instrText xml:space="preserve"> REF REQUIREMENT4 \h </w:instrText>
            </w:r>
            <w:r>
              <w:rPr>
                <w:sz w:val="18"/>
                <w:szCs w:val="18"/>
              </w:rPr>
            </w:r>
            <w:r>
              <w:rPr>
                <w:sz w:val="18"/>
                <w:szCs w:val="18"/>
              </w:rPr>
              <w:fldChar w:fldCharType="separate"/>
            </w:r>
            <w:r w:rsidR="006F596B" w:rsidRPr="00FD74E5">
              <w:rPr>
                <w:i/>
                <w:iCs/>
                <w:noProof/>
              </w:rPr>
              <w:t>Requirements from Runtime for Performance Counters support on MIC</w:t>
            </w:r>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CB0AEC">
              <w:rPr>
                <w:sz w:val="18"/>
                <w:szCs w:val="18"/>
              </w:rPr>
              <w:instrText xml:space="preserve"> PAGEREF REQUIREMENT4 \h </w:instrText>
            </w:r>
            <w:r>
              <w:rPr>
                <w:sz w:val="18"/>
                <w:szCs w:val="18"/>
              </w:rPr>
            </w:r>
            <w:r>
              <w:rPr>
                <w:sz w:val="18"/>
                <w:szCs w:val="18"/>
              </w:rPr>
              <w:fldChar w:fldCharType="separate"/>
            </w:r>
            <w:ins w:id="2791" w:author="Dmitry Kaptsenel" w:date="2011-07-11T17:10:00Z">
              <w:r w:rsidR="006F596B">
                <w:rPr>
                  <w:noProof/>
                  <w:sz w:val="18"/>
                  <w:szCs w:val="18"/>
                </w:rPr>
                <w:t>49</w:t>
              </w:r>
            </w:ins>
            <w:del w:id="2792" w:author="Dmitry Kaptsenel" w:date="2011-06-01T09:04:00Z">
              <w:r w:rsidR="009C05BC" w:rsidDel="00B86E38">
                <w:rPr>
                  <w:noProof/>
                  <w:sz w:val="18"/>
                  <w:szCs w:val="18"/>
                </w:rPr>
                <w:delText>42</w:delText>
              </w:r>
            </w:del>
            <w:r>
              <w:rPr>
                <w:sz w:val="18"/>
                <w:szCs w:val="18"/>
              </w:rPr>
              <w:fldChar w:fldCharType="end"/>
            </w:r>
          </w:p>
        </w:tc>
        <w:tc>
          <w:tcPr>
            <w:tcW w:w="533" w:type="pct"/>
            <w:vAlign w:val="center"/>
          </w:tcPr>
          <w:p w:rsidR="00F211B0" w:rsidRPr="003963E1" w:rsidRDefault="00AB0350" w:rsidP="00C0058C">
            <w:pPr>
              <w:pStyle w:val="TableNormal0"/>
              <w:jc w:val="center"/>
              <w:rPr>
                <w:sz w:val="18"/>
                <w:szCs w:val="18"/>
              </w:rPr>
            </w:pPr>
            <w:r w:rsidRPr="00AB0350">
              <w:rPr>
                <w:sz w:val="18"/>
                <w:szCs w:val="18"/>
                <w:highlight w:val="yellow"/>
              </w:rPr>
              <w:t>Open</w:t>
            </w:r>
          </w:p>
        </w:tc>
      </w:tr>
      <w:tr w:rsidR="00F211B0" w:rsidRPr="003963E1" w:rsidTr="00C0058C">
        <w:tc>
          <w:tcPr>
            <w:tcW w:w="227" w:type="pct"/>
            <w:vAlign w:val="center"/>
          </w:tcPr>
          <w:p w:rsidR="00F211B0" w:rsidRPr="003963E1" w:rsidRDefault="00F211B0" w:rsidP="00C0058C">
            <w:pPr>
              <w:pStyle w:val="TableNormal0"/>
              <w:jc w:val="center"/>
              <w:rPr>
                <w:sz w:val="18"/>
                <w:szCs w:val="18"/>
              </w:rPr>
            </w:pPr>
            <w:r>
              <w:rPr>
                <w:sz w:val="18"/>
                <w:szCs w:val="18"/>
              </w:rPr>
              <w:t>5</w:t>
            </w:r>
          </w:p>
        </w:tc>
        <w:tc>
          <w:tcPr>
            <w:tcW w:w="3889" w:type="pct"/>
          </w:tcPr>
          <w:p w:rsidR="00F211B0" w:rsidRPr="003963E1" w:rsidRDefault="008D1136" w:rsidP="00C0058C">
            <w:pPr>
              <w:pStyle w:val="TableNormal0"/>
              <w:rPr>
                <w:sz w:val="18"/>
                <w:szCs w:val="18"/>
              </w:rPr>
            </w:pPr>
            <w:r>
              <w:rPr>
                <w:sz w:val="18"/>
                <w:szCs w:val="18"/>
              </w:rPr>
              <w:fldChar w:fldCharType="begin"/>
            </w:r>
            <w:r w:rsidR="00426BA7">
              <w:rPr>
                <w:sz w:val="18"/>
                <w:szCs w:val="18"/>
              </w:rPr>
              <w:instrText xml:space="preserve"> REF REQUIREMENT5 \h </w:instrText>
            </w:r>
            <w:r>
              <w:rPr>
                <w:sz w:val="18"/>
                <w:szCs w:val="18"/>
              </w:rPr>
            </w:r>
            <w:r>
              <w:rPr>
                <w:sz w:val="18"/>
                <w:szCs w:val="18"/>
              </w:rPr>
              <w:fldChar w:fldCharType="separate"/>
            </w:r>
            <w:ins w:id="2793" w:author="Dmitry Kaptsenel" w:date="2011-07-11T17:10:00Z">
              <w:r w:rsidR="006F596B" w:rsidRPr="00B946B0">
                <w:rPr>
                  <w:i/>
                  <w:iCs/>
                  <w:rPrChange w:id="2794" w:author="Dmitry Kaptsenel" w:date="2011-07-10T16:59:00Z">
                    <w:rPr/>
                  </w:rPrChange>
                </w:rPr>
                <w:t>Device</w:t>
              </w:r>
              <w:r w:rsidR="006F596B" w:rsidRPr="00B946B0">
                <w:t xml:space="preserve"> </w:t>
              </w:r>
              <w:r w:rsidR="006F596B" w:rsidRPr="00AB0350">
                <w:rPr>
                  <w:i/>
                  <w:iCs/>
                </w:rPr>
                <w:t xml:space="preserve">Backend to provide </w:t>
              </w:r>
              <w:r w:rsidR="006F596B" w:rsidRPr="00C0058C">
                <w:rPr>
                  <w:i/>
                  <w:iCs/>
                </w:rPr>
                <w:t xml:space="preserve">ICLDevBackend </w:t>
              </w:r>
              <w:r w:rsidR="006F596B" w:rsidRPr="00AB0350">
                <w:rPr>
                  <w:i/>
                  <w:iCs/>
                </w:rPr>
                <w:t xml:space="preserve">Program executable memory size and </w:t>
              </w:r>
              <w:r w:rsidR="006F596B">
                <w:rPr>
                  <w:i/>
                  <w:iCs/>
                </w:rPr>
                <w:t xml:space="preserve">required </w:t>
              </w:r>
              <w:r w:rsidR="006F596B" w:rsidRPr="00AB0350">
                <w:rPr>
                  <w:i/>
                  <w:iCs/>
                </w:rPr>
                <w:t>Unique ID</w:t>
              </w:r>
            </w:ins>
            <w:del w:id="2795" w:author="Dmitry Kaptsenel" w:date="2011-06-01T09:04:00Z">
              <w:r w:rsidR="009C05BC" w:rsidRPr="00AB0350" w:rsidDel="00B86E38">
                <w:rPr>
                  <w:i/>
                  <w:iCs/>
                </w:rPr>
                <w:delText xml:space="preserve">Backend to provide </w:delText>
              </w:r>
              <w:r w:rsidR="009C05BC" w:rsidRPr="00C0058C" w:rsidDel="00B86E38">
                <w:rPr>
                  <w:i/>
                  <w:iCs/>
                </w:rPr>
                <w:delText xml:space="preserve">ICLDevBackend </w:delText>
              </w:r>
              <w:r w:rsidR="009C05BC" w:rsidRPr="00AB0350" w:rsidDel="00B86E38">
                <w:rPr>
                  <w:i/>
                  <w:iCs/>
                </w:rPr>
                <w:delText xml:space="preserve">Program executable memory size and </w:delText>
              </w:r>
              <w:r w:rsidR="009C05BC" w:rsidDel="00B86E38">
                <w:rPr>
                  <w:i/>
                  <w:iCs/>
                </w:rPr>
                <w:delText xml:space="preserve">required </w:delText>
              </w:r>
              <w:r w:rsidR="009C05BC" w:rsidRPr="00AB0350" w:rsidDel="00B86E38">
                <w:rPr>
                  <w:i/>
                  <w:iCs/>
                </w:rPr>
                <w:delText>Unique ID</w:delText>
              </w:r>
            </w:del>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426BA7">
              <w:rPr>
                <w:sz w:val="18"/>
                <w:szCs w:val="18"/>
              </w:rPr>
              <w:instrText xml:space="preserve"> PAGEREF REQUIREMENT5 \h </w:instrText>
            </w:r>
            <w:r>
              <w:rPr>
                <w:sz w:val="18"/>
                <w:szCs w:val="18"/>
              </w:rPr>
            </w:r>
            <w:r>
              <w:rPr>
                <w:sz w:val="18"/>
                <w:szCs w:val="18"/>
              </w:rPr>
              <w:fldChar w:fldCharType="separate"/>
            </w:r>
            <w:ins w:id="2796" w:author="Dmitry Kaptsenel" w:date="2011-07-11T17:10:00Z">
              <w:r w:rsidR="006F596B">
                <w:rPr>
                  <w:noProof/>
                  <w:sz w:val="18"/>
                  <w:szCs w:val="18"/>
                </w:rPr>
                <w:t>53</w:t>
              </w:r>
            </w:ins>
            <w:del w:id="2797" w:author="Dmitry Kaptsenel" w:date="2011-06-01T09:04:00Z">
              <w:r w:rsidR="009C05BC" w:rsidDel="00B86E38">
                <w:rPr>
                  <w:noProof/>
                  <w:sz w:val="18"/>
                  <w:szCs w:val="18"/>
                </w:rPr>
                <w:delText>46</w:delText>
              </w:r>
            </w:del>
            <w:r>
              <w:rPr>
                <w:sz w:val="18"/>
                <w:szCs w:val="18"/>
              </w:rPr>
              <w:fldChar w:fldCharType="end"/>
            </w:r>
          </w:p>
        </w:tc>
        <w:tc>
          <w:tcPr>
            <w:tcW w:w="533" w:type="pct"/>
            <w:vAlign w:val="center"/>
          </w:tcPr>
          <w:p w:rsidR="00F211B0" w:rsidRPr="003963E1" w:rsidRDefault="00AB0350" w:rsidP="00C0058C">
            <w:pPr>
              <w:pStyle w:val="TableNormal0"/>
              <w:jc w:val="center"/>
              <w:rPr>
                <w:sz w:val="18"/>
                <w:szCs w:val="18"/>
              </w:rPr>
            </w:pPr>
            <w:r w:rsidRPr="00AB0350">
              <w:rPr>
                <w:sz w:val="18"/>
                <w:szCs w:val="18"/>
                <w:highlight w:val="yellow"/>
              </w:rPr>
              <w:t>Open</w:t>
            </w:r>
          </w:p>
        </w:tc>
      </w:tr>
      <w:tr w:rsidR="00F211B0" w:rsidRPr="003963E1" w:rsidTr="00C0058C">
        <w:tc>
          <w:tcPr>
            <w:tcW w:w="227" w:type="pct"/>
            <w:vAlign w:val="center"/>
          </w:tcPr>
          <w:p w:rsidR="00F211B0" w:rsidRPr="003963E1" w:rsidRDefault="00F211B0" w:rsidP="00C0058C">
            <w:pPr>
              <w:pStyle w:val="TableNormal0"/>
              <w:jc w:val="center"/>
              <w:rPr>
                <w:sz w:val="18"/>
                <w:szCs w:val="18"/>
              </w:rPr>
            </w:pPr>
            <w:r>
              <w:rPr>
                <w:sz w:val="18"/>
                <w:szCs w:val="18"/>
              </w:rPr>
              <w:t>6</w:t>
            </w:r>
          </w:p>
        </w:tc>
        <w:tc>
          <w:tcPr>
            <w:tcW w:w="3889" w:type="pct"/>
          </w:tcPr>
          <w:p w:rsidR="00A94019" w:rsidRDefault="008D1136">
            <w:pPr>
              <w:pStyle w:val="TableNormal0"/>
              <w:tabs>
                <w:tab w:val="clear" w:pos="576"/>
                <w:tab w:val="clear" w:pos="1728"/>
                <w:tab w:val="clear" w:pos="2304"/>
                <w:tab w:val="clear" w:pos="2880"/>
              </w:tabs>
              <w:rPr>
                <w:sz w:val="18"/>
                <w:szCs w:val="18"/>
              </w:rPr>
            </w:pPr>
            <w:r>
              <w:rPr>
                <w:sz w:val="18"/>
                <w:szCs w:val="18"/>
              </w:rPr>
              <w:fldChar w:fldCharType="begin"/>
            </w:r>
            <w:r w:rsidR="00426BA7">
              <w:rPr>
                <w:sz w:val="18"/>
                <w:szCs w:val="18"/>
              </w:rPr>
              <w:instrText xml:space="preserve"> REF REQUIREMENT6 \h </w:instrText>
            </w:r>
            <w:r>
              <w:rPr>
                <w:sz w:val="18"/>
                <w:szCs w:val="18"/>
              </w:rPr>
            </w:r>
            <w:r>
              <w:rPr>
                <w:sz w:val="18"/>
                <w:szCs w:val="18"/>
              </w:rPr>
              <w:fldChar w:fldCharType="separate"/>
            </w:r>
            <w:ins w:id="2798" w:author="Dmitry Kaptsenel" w:date="2011-07-11T17:10:00Z">
              <w:r w:rsidR="006F596B" w:rsidRPr="00AB0350">
                <w:rPr>
                  <w:i/>
                  <w:iCs/>
                </w:rPr>
                <w:t xml:space="preserve">Runtime to provide </w:t>
              </w:r>
              <w:r w:rsidR="006F596B" w:rsidRPr="00C0058C">
                <w:rPr>
                  <w:i/>
                  <w:iCs/>
                </w:rPr>
                <w:t xml:space="preserve">ICLDevBackend </w:t>
              </w:r>
              <w:r w:rsidR="006F596B" w:rsidRPr="00AB0350">
                <w:rPr>
                  <w:i/>
                  <w:iCs/>
                </w:rPr>
                <w:t>Program unload notification to Device Agent</w:t>
              </w:r>
            </w:ins>
            <w:del w:id="2799" w:author="Dmitry Kaptsenel" w:date="2011-06-01T09:04:00Z">
              <w:r w:rsidR="009C05BC" w:rsidRPr="00AB0350" w:rsidDel="00B86E38">
                <w:rPr>
                  <w:i/>
                  <w:iCs/>
                </w:rPr>
                <w:delText xml:space="preserve">Runtime to provide </w:delText>
              </w:r>
              <w:r w:rsidR="009C05BC" w:rsidRPr="00C0058C" w:rsidDel="00B86E38">
                <w:rPr>
                  <w:i/>
                  <w:iCs/>
                </w:rPr>
                <w:delText xml:space="preserve">ICLDevBackend </w:delText>
              </w:r>
              <w:r w:rsidR="009C05BC" w:rsidRPr="00AB0350" w:rsidDel="00B86E38">
                <w:rPr>
                  <w:i/>
                  <w:iCs/>
                </w:rPr>
                <w:delText>Program unload notification to Device Agent</w:delText>
              </w:r>
            </w:del>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426BA7">
              <w:rPr>
                <w:sz w:val="18"/>
                <w:szCs w:val="18"/>
              </w:rPr>
              <w:instrText xml:space="preserve"> PAGEREF REQUIREMENT6 \h </w:instrText>
            </w:r>
            <w:r>
              <w:rPr>
                <w:sz w:val="18"/>
                <w:szCs w:val="18"/>
              </w:rPr>
            </w:r>
            <w:r>
              <w:rPr>
                <w:sz w:val="18"/>
                <w:szCs w:val="18"/>
              </w:rPr>
              <w:fldChar w:fldCharType="separate"/>
            </w:r>
            <w:ins w:id="2800" w:author="Dmitry Kaptsenel" w:date="2011-07-11T17:10:00Z">
              <w:r w:rsidR="006F596B">
                <w:rPr>
                  <w:noProof/>
                  <w:sz w:val="18"/>
                  <w:szCs w:val="18"/>
                </w:rPr>
                <w:t>53</w:t>
              </w:r>
            </w:ins>
            <w:del w:id="2801" w:author="Dmitry Kaptsenel" w:date="2011-06-01T09:04:00Z">
              <w:r w:rsidR="009C05BC" w:rsidDel="00B86E38">
                <w:rPr>
                  <w:noProof/>
                  <w:sz w:val="18"/>
                  <w:szCs w:val="18"/>
                </w:rPr>
                <w:delText>46</w:delText>
              </w:r>
            </w:del>
            <w:r>
              <w:rPr>
                <w:sz w:val="18"/>
                <w:szCs w:val="18"/>
              </w:rPr>
              <w:fldChar w:fldCharType="end"/>
            </w:r>
          </w:p>
        </w:tc>
        <w:tc>
          <w:tcPr>
            <w:tcW w:w="533" w:type="pct"/>
            <w:vAlign w:val="center"/>
          </w:tcPr>
          <w:p w:rsidR="00F211B0" w:rsidRPr="003963E1" w:rsidRDefault="00AB0350" w:rsidP="00C0058C">
            <w:pPr>
              <w:pStyle w:val="TableNormal0"/>
              <w:jc w:val="center"/>
              <w:rPr>
                <w:sz w:val="18"/>
                <w:szCs w:val="18"/>
              </w:rPr>
            </w:pPr>
            <w:r w:rsidRPr="00AB0350">
              <w:rPr>
                <w:sz w:val="18"/>
                <w:szCs w:val="18"/>
                <w:highlight w:val="yellow"/>
              </w:rPr>
              <w:t>Open</w:t>
            </w:r>
          </w:p>
        </w:tc>
      </w:tr>
      <w:tr w:rsidR="00F211B0" w:rsidRPr="003963E1" w:rsidTr="00C0058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7</w:t>
            </w:r>
          </w:p>
        </w:tc>
        <w:tc>
          <w:tcPr>
            <w:tcW w:w="3889" w:type="pct"/>
          </w:tcPr>
          <w:p w:rsidR="00F211B0" w:rsidRPr="003963E1" w:rsidRDefault="007E26C0"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REQUIREMENT7 \h </w:instrText>
            </w:r>
            <w:r>
              <w:rPr>
                <w:rFonts w:ascii="Calibri" w:hAnsi="Calibri"/>
                <w:sz w:val="18"/>
                <w:szCs w:val="18"/>
              </w:rPr>
            </w:r>
            <w:r>
              <w:rPr>
                <w:rFonts w:ascii="Calibri" w:hAnsi="Calibri"/>
                <w:sz w:val="18"/>
                <w:szCs w:val="18"/>
              </w:rPr>
              <w:fldChar w:fldCharType="separate"/>
            </w:r>
            <w:r w:rsidR="006F596B" w:rsidRPr="000F09F7">
              <w:rPr>
                <w:i/>
                <w:iCs/>
              </w:rPr>
              <w:t>Follows is a proposal for sub-buffers support methods in Device Agent:</w:t>
            </w:r>
            <w:r>
              <w:rPr>
                <w:rFonts w:ascii="Calibri" w:hAnsi="Calibri"/>
                <w:sz w:val="18"/>
                <w:szCs w:val="18"/>
              </w:rPr>
              <w:fldChar w:fldCharType="end"/>
            </w:r>
          </w:p>
        </w:tc>
        <w:tc>
          <w:tcPr>
            <w:tcW w:w="350" w:type="pct"/>
            <w:vAlign w:val="center"/>
          </w:tcPr>
          <w:p w:rsidR="00F211B0" w:rsidRPr="003963E1" w:rsidRDefault="007E26C0"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REQUIREMENT7 \h </w:instrText>
            </w:r>
            <w:r>
              <w:rPr>
                <w:rFonts w:ascii="Calibri" w:hAnsi="Calibri"/>
                <w:sz w:val="18"/>
                <w:szCs w:val="18"/>
              </w:rPr>
            </w:r>
            <w:r>
              <w:rPr>
                <w:rFonts w:ascii="Calibri" w:hAnsi="Calibri"/>
                <w:sz w:val="18"/>
                <w:szCs w:val="18"/>
              </w:rPr>
              <w:fldChar w:fldCharType="separate"/>
            </w:r>
            <w:ins w:id="2802" w:author="Dmitry Kaptsenel" w:date="2011-07-11T17:10:00Z">
              <w:r w:rsidR="006F596B">
                <w:rPr>
                  <w:rFonts w:ascii="Calibri" w:hAnsi="Calibri"/>
                  <w:noProof/>
                  <w:sz w:val="18"/>
                  <w:szCs w:val="18"/>
                </w:rPr>
                <w:t>32</w:t>
              </w:r>
            </w:ins>
            <w:del w:id="2803" w:author="Dmitry Kaptsenel" w:date="2011-06-13T14:17:00Z">
              <w:r w:rsidR="00B86E38" w:rsidDel="00625E75">
                <w:rPr>
                  <w:rFonts w:ascii="Calibri" w:hAnsi="Calibri"/>
                  <w:noProof/>
                  <w:sz w:val="18"/>
                  <w:szCs w:val="18"/>
                </w:rPr>
                <w:delText>25</w:delText>
              </w:r>
            </w:del>
            <w:r>
              <w:rPr>
                <w:rFonts w:ascii="Calibri" w:hAnsi="Calibri"/>
                <w:sz w:val="18"/>
                <w:szCs w:val="18"/>
              </w:rPr>
              <w:fldChar w:fldCharType="end"/>
            </w:r>
          </w:p>
        </w:tc>
        <w:tc>
          <w:tcPr>
            <w:tcW w:w="533" w:type="pct"/>
            <w:vAlign w:val="center"/>
          </w:tcPr>
          <w:p w:rsidR="00F211B0" w:rsidRPr="003963E1" w:rsidRDefault="007E26C0" w:rsidP="00C0058C">
            <w:pPr>
              <w:jc w:val="center"/>
              <w:rPr>
                <w:rFonts w:ascii="Calibri" w:hAnsi="Calibri"/>
                <w:sz w:val="18"/>
                <w:szCs w:val="18"/>
              </w:rPr>
            </w:pPr>
            <w:r w:rsidRPr="003F6B57">
              <w:rPr>
                <w:rFonts w:ascii="Calibri" w:hAnsi="Calibri"/>
                <w:sz w:val="18"/>
                <w:szCs w:val="18"/>
                <w:highlight w:val="yellow"/>
              </w:rPr>
              <w:t>Open</w:t>
            </w:r>
          </w:p>
        </w:tc>
      </w:tr>
      <w:tr w:rsidR="00F211B0" w:rsidRPr="003963E1" w:rsidTr="00C0058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8</w:t>
            </w:r>
          </w:p>
        </w:tc>
        <w:tc>
          <w:tcPr>
            <w:tcW w:w="3889" w:type="pct"/>
          </w:tcPr>
          <w:p w:rsidR="00F211B0" w:rsidRPr="003963E1" w:rsidRDefault="00EE1DF1"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REQUIREMENT8 \h </w:instrText>
            </w:r>
            <w:r>
              <w:rPr>
                <w:rFonts w:ascii="Calibri" w:hAnsi="Calibri"/>
                <w:sz w:val="18"/>
                <w:szCs w:val="18"/>
              </w:rPr>
            </w:r>
            <w:r>
              <w:rPr>
                <w:rFonts w:ascii="Calibri" w:hAnsi="Calibri"/>
                <w:sz w:val="18"/>
                <w:szCs w:val="18"/>
              </w:rPr>
              <w:fldChar w:fldCharType="separate"/>
            </w:r>
            <w:ins w:id="2804" w:author="Dmitry Kaptsenel" w:date="2011-07-11T17:10:00Z">
              <w:r w:rsidR="006F596B" w:rsidRPr="00835AFE">
                <w:rPr>
                  <w:i/>
                  <w:iCs/>
                </w:rPr>
                <w:t xml:space="preserve">MIC </w:t>
              </w:r>
              <w:r w:rsidR="006F596B">
                <w:t xml:space="preserve">Device </w:t>
              </w:r>
              <w:r w:rsidR="006F596B" w:rsidRPr="00835AFE">
                <w:rPr>
                  <w:i/>
                  <w:iCs/>
                </w:rPr>
                <w:t>Backend initialization protocol</w:t>
              </w:r>
            </w:ins>
            <w:del w:id="2805" w:author="Dmitry Kaptsenel" w:date="2011-07-10T17:02:00Z">
              <w:r w:rsidR="00575807" w:rsidRPr="00835AFE" w:rsidDel="00B946B0">
                <w:rPr>
                  <w:i/>
                  <w:iCs/>
                </w:rPr>
                <w:delText>MIC Backend initialization protocol</w:delText>
              </w:r>
            </w:del>
            <w:r>
              <w:rPr>
                <w:rFonts w:ascii="Calibri" w:hAnsi="Calibri"/>
                <w:sz w:val="18"/>
                <w:szCs w:val="18"/>
              </w:rPr>
              <w:fldChar w:fldCharType="end"/>
            </w:r>
          </w:p>
        </w:tc>
        <w:tc>
          <w:tcPr>
            <w:tcW w:w="350" w:type="pct"/>
            <w:vAlign w:val="center"/>
          </w:tcPr>
          <w:p w:rsidR="00F211B0" w:rsidRPr="003963E1" w:rsidRDefault="00EE1DF1"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REQUIREMENT8 \h </w:instrText>
            </w:r>
            <w:r>
              <w:rPr>
                <w:rFonts w:ascii="Calibri" w:hAnsi="Calibri"/>
                <w:sz w:val="18"/>
                <w:szCs w:val="18"/>
              </w:rPr>
            </w:r>
            <w:r>
              <w:rPr>
                <w:rFonts w:ascii="Calibri" w:hAnsi="Calibri"/>
                <w:sz w:val="18"/>
                <w:szCs w:val="18"/>
              </w:rPr>
              <w:fldChar w:fldCharType="separate"/>
            </w:r>
            <w:ins w:id="2806" w:author="Dmitry Kaptsenel" w:date="2011-07-11T17:10:00Z">
              <w:r w:rsidR="006F596B">
                <w:rPr>
                  <w:rFonts w:ascii="Calibri" w:hAnsi="Calibri"/>
                  <w:noProof/>
                  <w:sz w:val="18"/>
                  <w:szCs w:val="18"/>
                </w:rPr>
                <w:t>50</w:t>
              </w:r>
            </w:ins>
            <w:del w:id="2807" w:author="Dmitry Kaptsenel" w:date="2011-06-01T09:04:00Z">
              <w:r w:rsidR="009C05BC" w:rsidDel="00B86E38">
                <w:rPr>
                  <w:rFonts w:ascii="Calibri" w:hAnsi="Calibri"/>
                  <w:noProof/>
                  <w:sz w:val="18"/>
                  <w:szCs w:val="18"/>
                </w:rPr>
                <w:delText>43</w:delText>
              </w:r>
            </w:del>
            <w:r>
              <w:rPr>
                <w:rFonts w:ascii="Calibri" w:hAnsi="Calibri"/>
                <w:sz w:val="18"/>
                <w:szCs w:val="18"/>
              </w:rPr>
              <w:fldChar w:fldCharType="end"/>
            </w:r>
          </w:p>
        </w:tc>
        <w:tc>
          <w:tcPr>
            <w:tcW w:w="533" w:type="pct"/>
            <w:vAlign w:val="center"/>
          </w:tcPr>
          <w:p w:rsidR="00F211B0" w:rsidRPr="003963E1" w:rsidRDefault="00EE1DF1" w:rsidP="00C0058C">
            <w:pPr>
              <w:jc w:val="center"/>
              <w:rPr>
                <w:rFonts w:ascii="Calibri" w:hAnsi="Calibri"/>
                <w:sz w:val="18"/>
                <w:szCs w:val="18"/>
              </w:rPr>
            </w:pPr>
            <w:r w:rsidRPr="00591A58">
              <w:rPr>
                <w:rFonts w:ascii="Calibri" w:hAnsi="Calibri"/>
                <w:sz w:val="18"/>
                <w:szCs w:val="18"/>
                <w:highlight w:val="yellow"/>
              </w:rPr>
              <w:t>Open</w:t>
            </w:r>
          </w:p>
        </w:tc>
      </w:tr>
      <w:tr w:rsidR="00F211B0" w:rsidRPr="003963E1" w:rsidTr="00C0058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9</w:t>
            </w:r>
          </w:p>
        </w:tc>
        <w:tc>
          <w:tcPr>
            <w:tcW w:w="3889" w:type="pct"/>
          </w:tcPr>
          <w:p w:rsidR="00F211B0" w:rsidRPr="003963E1" w:rsidRDefault="002660AB" w:rsidP="00C0058C">
            <w:pPr>
              <w:jc w:val="left"/>
              <w:rPr>
                <w:rFonts w:ascii="Calibri" w:hAnsi="Calibri"/>
                <w:sz w:val="18"/>
                <w:szCs w:val="18"/>
              </w:rPr>
            </w:pPr>
            <w:ins w:id="2808" w:author="Dmitry Kaptsenel" w:date="2011-06-01T09:22:00Z">
              <w:r>
                <w:rPr>
                  <w:rFonts w:ascii="Calibri" w:hAnsi="Calibri"/>
                  <w:sz w:val="18"/>
                  <w:szCs w:val="18"/>
                </w:rPr>
                <w:fldChar w:fldCharType="begin"/>
              </w:r>
              <w:r>
                <w:rPr>
                  <w:rFonts w:ascii="Calibri" w:hAnsi="Calibri"/>
                  <w:sz w:val="18"/>
                  <w:szCs w:val="18"/>
                </w:rPr>
                <w:instrText xml:space="preserve"> REF REQUIREMENT9 \h </w:instrText>
              </w:r>
            </w:ins>
            <w:r>
              <w:rPr>
                <w:rFonts w:ascii="Calibri" w:hAnsi="Calibri"/>
                <w:sz w:val="18"/>
                <w:szCs w:val="18"/>
              </w:rPr>
            </w:r>
            <w:r>
              <w:rPr>
                <w:rFonts w:ascii="Calibri" w:hAnsi="Calibri"/>
                <w:sz w:val="18"/>
                <w:szCs w:val="18"/>
              </w:rPr>
              <w:fldChar w:fldCharType="separate"/>
            </w:r>
            <w:ins w:id="2809" w:author="Dmitry Kaptsenel" w:date="2011-07-11T17:10:00Z">
              <w:r w:rsidR="006F596B" w:rsidRPr="00353C8A">
                <w:rPr>
                  <w:i/>
                  <w:iCs/>
                  <w:rPrChange w:id="2810" w:author="Dmitry Kaptsenel" w:date="2011-06-01T09:30:00Z">
                    <w:rPr>
                      <w:b/>
                      <w:bCs/>
                      <w:i/>
                      <w:iCs/>
                      <w:sz w:val="24"/>
                      <w:szCs w:val="24"/>
                    </w:rPr>
                  </w:rPrChange>
                </w:rPr>
                <w:t>requirements from</w:t>
              </w:r>
              <w:r w:rsidR="006F596B">
                <w:t xml:space="preserve"> </w:t>
              </w:r>
              <w:r w:rsidR="006F596B" w:rsidRPr="00AF4C9C">
                <w:rPr>
                  <w:i/>
                  <w:iCs/>
                </w:rPr>
                <w:t xml:space="preserve">OpenCL </w:t>
              </w:r>
              <w:r w:rsidR="006F596B">
                <w:rPr>
                  <w:i/>
                  <w:iCs/>
                </w:rPr>
                <w:t>to support MIC Device Fission</w:t>
              </w:r>
            </w:ins>
            <w:ins w:id="2811" w:author="Dmitry Kaptsenel" w:date="2011-06-01T09:22:00Z">
              <w:r>
                <w:rPr>
                  <w:rFonts w:ascii="Calibri" w:hAnsi="Calibri"/>
                  <w:sz w:val="18"/>
                  <w:szCs w:val="18"/>
                </w:rPr>
                <w:fldChar w:fldCharType="end"/>
              </w:r>
            </w:ins>
          </w:p>
        </w:tc>
        <w:tc>
          <w:tcPr>
            <w:tcW w:w="350" w:type="pct"/>
            <w:vAlign w:val="center"/>
          </w:tcPr>
          <w:p w:rsidR="00F211B0" w:rsidRPr="003963E1" w:rsidRDefault="002660AB" w:rsidP="00C0058C">
            <w:pPr>
              <w:jc w:val="center"/>
              <w:rPr>
                <w:rFonts w:ascii="Calibri" w:hAnsi="Calibri"/>
                <w:sz w:val="18"/>
                <w:szCs w:val="18"/>
              </w:rPr>
            </w:pPr>
            <w:ins w:id="2812" w:author="Dmitry Kaptsenel" w:date="2011-06-01T09:22:00Z">
              <w:r>
                <w:rPr>
                  <w:rFonts w:ascii="Calibri" w:hAnsi="Calibri"/>
                  <w:sz w:val="18"/>
                  <w:szCs w:val="18"/>
                </w:rPr>
                <w:fldChar w:fldCharType="begin"/>
              </w:r>
              <w:r>
                <w:rPr>
                  <w:rFonts w:ascii="Calibri" w:hAnsi="Calibri"/>
                  <w:sz w:val="18"/>
                  <w:szCs w:val="18"/>
                </w:rPr>
                <w:instrText xml:space="preserve"> PAGEREF REQUIREMENT9 \h </w:instrText>
              </w:r>
            </w:ins>
            <w:r>
              <w:rPr>
                <w:rFonts w:ascii="Calibri" w:hAnsi="Calibri"/>
                <w:sz w:val="18"/>
                <w:szCs w:val="18"/>
              </w:rPr>
            </w:r>
            <w:r>
              <w:rPr>
                <w:rFonts w:ascii="Calibri" w:hAnsi="Calibri"/>
                <w:sz w:val="18"/>
                <w:szCs w:val="18"/>
              </w:rPr>
              <w:fldChar w:fldCharType="separate"/>
            </w:r>
            <w:ins w:id="2813" w:author="Dmitry Kaptsenel" w:date="2011-07-11T17:10:00Z">
              <w:r w:rsidR="006F596B">
                <w:rPr>
                  <w:rFonts w:ascii="Calibri" w:hAnsi="Calibri"/>
                  <w:noProof/>
                  <w:sz w:val="18"/>
                  <w:szCs w:val="18"/>
                </w:rPr>
                <w:t>47</w:t>
              </w:r>
            </w:ins>
            <w:ins w:id="2814" w:author="Dmitry Kaptsenel" w:date="2011-06-01T09:22:00Z">
              <w:r>
                <w:rPr>
                  <w:rFonts w:ascii="Calibri" w:hAnsi="Calibri"/>
                  <w:sz w:val="18"/>
                  <w:szCs w:val="18"/>
                </w:rPr>
                <w:fldChar w:fldCharType="end"/>
              </w:r>
            </w:ins>
          </w:p>
        </w:tc>
        <w:tc>
          <w:tcPr>
            <w:tcW w:w="533" w:type="pct"/>
            <w:vAlign w:val="center"/>
          </w:tcPr>
          <w:p w:rsidR="00F211B0" w:rsidRPr="003963E1" w:rsidRDefault="002660AB" w:rsidP="00C0058C">
            <w:pPr>
              <w:jc w:val="center"/>
              <w:rPr>
                <w:rFonts w:ascii="Calibri" w:hAnsi="Calibri"/>
                <w:sz w:val="18"/>
                <w:szCs w:val="18"/>
              </w:rPr>
            </w:pPr>
            <w:ins w:id="2815" w:author="Dmitry Kaptsenel" w:date="2011-06-01T09:22:00Z">
              <w:r w:rsidRPr="002660AB">
                <w:rPr>
                  <w:rFonts w:ascii="Calibri" w:hAnsi="Calibri"/>
                  <w:sz w:val="18"/>
                  <w:szCs w:val="18"/>
                  <w:highlight w:val="yellow"/>
                  <w:rPrChange w:id="2816" w:author="Dmitry Kaptsenel" w:date="2011-06-01T09:22:00Z">
                    <w:rPr>
                      <w:rFonts w:ascii="Calibri" w:hAnsi="Calibri"/>
                      <w:b/>
                      <w:bCs/>
                      <w:i/>
                      <w:iCs/>
                      <w:spacing w:val="5"/>
                      <w:sz w:val="18"/>
                      <w:szCs w:val="18"/>
                    </w:rPr>
                  </w:rPrChange>
                </w:rPr>
                <w:t>Open</w:t>
              </w:r>
            </w:ins>
          </w:p>
        </w:tc>
      </w:tr>
      <w:tr w:rsidR="00F211B0" w:rsidRPr="003963E1" w:rsidTr="00C0058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10</w:t>
            </w:r>
          </w:p>
        </w:tc>
        <w:tc>
          <w:tcPr>
            <w:tcW w:w="3889" w:type="pct"/>
          </w:tcPr>
          <w:p w:rsidR="00F211B0" w:rsidRPr="003963E1" w:rsidRDefault="00010AEC" w:rsidP="00C0058C">
            <w:pPr>
              <w:jc w:val="left"/>
              <w:rPr>
                <w:rFonts w:ascii="Calibri" w:hAnsi="Calibri"/>
                <w:sz w:val="18"/>
                <w:szCs w:val="18"/>
              </w:rPr>
            </w:pPr>
            <w:ins w:id="2817" w:author="Dmitry Kaptsenel" w:date="2011-06-12T10:58:00Z">
              <w:r>
                <w:rPr>
                  <w:rFonts w:ascii="Calibri" w:hAnsi="Calibri"/>
                  <w:sz w:val="18"/>
                  <w:szCs w:val="18"/>
                </w:rPr>
                <w:fldChar w:fldCharType="begin"/>
              </w:r>
              <w:r>
                <w:rPr>
                  <w:rFonts w:ascii="Calibri" w:hAnsi="Calibri"/>
                  <w:sz w:val="18"/>
                  <w:szCs w:val="18"/>
                </w:rPr>
                <w:instrText xml:space="preserve"> REF REQUIREMENT10 \h </w:instrText>
              </w:r>
            </w:ins>
            <w:r>
              <w:rPr>
                <w:rFonts w:ascii="Calibri" w:hAnsi="Calibri"/>
                <w:sz w:val="18"/>
                <w:szCs w:val="18"/>
              </w:rPr>
            </w:r>
            <w:r>
              <w:rPr>
                <w:rFonts w:ascii="Calibri" w:hAnsi="Calibri"/>
                <w:sz w:val="18"/>
                <w:szCs w:val="18"/>
              </w:rPr>
              <w:fldChar w:fldCharType="separate"/>
            </w:r>
            <w:ins w:id="2818" w:author="Dmitry Kaptsenel" w:date="2011-07-11T17:10:00Z">
              <w:r w:rsidR="006F596B" w:rsidRPr="00565173">
                <w:rPr>
                  <w:i/>
                  <w:iCs/>
                </w:rPr>
                <w:t>CreateMappedRegion() should return device-specific data per mapping</w:t>
              </w:r>
              <w:r w:rsidR="006F596B">
                <w:rPr>
                  <w:i/>
                  <w:iCs/>
                </w:rPr>
                <w:t xml:space="preserve"> to the Runtime</w:t>
              </w:r>
              <w:r w:rsidR="006F596B" w:rsidRPr="00565173">
                <w:rPr>
                  <w:i/>
                  <w:iCs/>
                </w:rPr>
                <w:t>.</w:t>
              </w:r>
            </w:ins>
            <w:ins w:id="2819" w:author="Dmitry Kaptsenel" w:date="2011-06-12T10:58:00Z">
              <w:r>
                <w:rPr>
                  <w:rFonts w:ascii="Calibri" w:hAnsi="Calibri"/>
                  <w:sz w:val="18"/>
                  <w:szCs w:val="18"/>
                </w:rPr>
                <w:fldChar w:fldCharType="end"/>
              </w:r>
            </w:ins>
          </w:p>
        </w:tc>
        <w:tc>
          <w:tcPr>
            <w:tcW w:w="350" w:type="pct"/>
            <w:vAlign w:val="center"/>
          </w:tcPr>
          <w:p w:rsidR="00F211B0" w:rsidRPr="003963E1" w:rsidRDefault="00010AEC" w:rsidP="00C0058C">
            <w:pPr>
              <w:jc w:val="center"/>
              <w:rPr>
                <w:rFonts w:ascii="Calibri" w:hAnsi="Calibri"/>
                <w:sz w:val="18"/>
                <w:szCs w:val="18"/>
              </w:rPr>
            </w:pPr>
            <w:ins w:id="2820" w:author="Dmitry Kaptsenel" w:date="2011-06-12T10:58:00Z">
              <w:r>
                <w:rPr>
                  <w:rFonts w:ascii="Calibri" w:hAnsi="Calibri"/>
                  <w:sz w:val="18"/>
                  <w:szCs w:val="18"/>
                </w:rPr>
                <w:fldChar w:fldCharType="begin"/>
              </w:r>
              <w:r>
                <w:rPr>
                  <w:rFonts w:ascii="Calibri" w:hAnsi="Calibri"/>
                  <w:sz w:val="18"/>
                  <w:szCs w:val="18"/>
                </w:rPr>
                <w:instrText xml:space="preserve"> PAGEREF REQUIREMENT10 \h </w:instrText>
              </w:r>
            </w:ins>
            <w:r>
              <w:rPr>
                <w:rFonts w:ascii="Calibri" w:hAnsi="Calibri"/>
                <w:sz w:val="18"/>
                <w:szCs w:val="18"/>
              </w:rPr>
            </w:r>
            <w:r>
              <w:rPr>
                <w:rFonts w:ascii="Calibri" w:hAnsi="Calibri"/>
                <w:sz w:val="18"/>
                <w:szCs w:val="18"/>
              </w:rPr>
              <w:fldChar w:fldCharType="separate"/>
            </w:r>
            <w:ins w:id="2821" w:author="Dmitry Kaptsenel" w:date="2011-07-11T17:10:00Z">
              <w:r w:rsidR="006F596B">
                <w:rPr>
                  <w:rFonts w:ascii="Calibri" w:hAnsi="Calibri"/>
                  <w:noProof/>
                  <w:sz w:val="18"/>
                  <w:szCs w:val="18"/>
                </w:rPr>
                <w:t>25</w:t>
              </w:r>
            </w:ins>
            <w:ins w:id="2822" w:author="Dmitry Kaptsenel" w:date="2011-06-12T10:58:00Z">
              <w:r>
                <w:rPr>
                  <w:rFonts w:ascii="Calibri" w:hAnsi="Calibri"/>
                  <w:sz w:val="18"/>
                  <w:szCs w:val="18"/>
                </w:rPr>
                <w:fldChar w:fldCharType="end"/>
              </w:r>
            </w:ins>
          </w:p>
        </w:tc>
        <w:tc>
          <w:tcPr>
            <w:tcW w:w="533" w:type="pct"/>
            <w:vAlign w:val="center"/>
          </w:tcPr>
          <w:p w:rsidR="00F211B0" w:rsidRPr="003963E1" w:rsidRDefault="00340A94" w:rsidP="00C0058C">
            <w:pPr>
              <w:jc w:val="center"/>
              <w:rPr>
                <w:rFonts w:ascii="Calibri" w:hAnsi="Calibri"/>
                <w:sz w:val="18"/>
                <w:szCs w:val="18"/>
              </w:rPr>
            </w:pPr>
            <w:ins w:id="2823" w:author="Dmitry Kaptsenel" w:date="2011-06-12T12:02:00Z">
              <w:r>
                <w:rPr>
                  <w:rFonts w:ascii="Calibri" w:hAnsi="Calibri"/>
                  <w:sz w:val="18"/>
                  <w:szCs w:val="18"/>
                </w:rPr>
                <w:t>Agreed</w:t>
              </w:r>
            </w:ins>
          </w:p>
        </w:tc>
      </w:tr>
      <w:tr w:rsidR="00F211B0" w:rsidRPr="003963E1" w:rsidTr="00C0058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11</w:t>
            </w:r>
          </w:p>
        </w:tc>
        <w:tc>
          <w:tcPr>
            <w:tcW w:w="3889" w:type="pct"/>
          </w:tcPr>
          <w:p w:rsidR="00F211B0" w:rsidRPr="003963E1" w:rsidRDefault="00D06BD9" w:rsidP="00C0058C">
            <w:pPr>
              <w:jc w:val="left"/>
              <w:rPr>
                <w:rFonts w:ascii="Calibri" w:hAnsi="Calibri"/>
                <w:sz w:val="18"/>
                <w:szCs w:val="18"/>
              </w:rPr>
            </w:pPr>
            <w:ins w:id="2824" w:author="Dmitry Kaptsenel" w:date="2011-06-12T11:02:00Z">
              <w:r>
                <w:rPr>
                  <w:rFonts w:ascii="Calibri" w:hAnsi="Calibri"/>
                  <w:sz w:val="18"/>
                  <w:szCs w:val="18"/>
                </w:rPr>
                <w:fldChar w:fldCharType="begin"/>
              </w:r>
              <w:r>
                <w:rPr>
                  <w:rFonts w:ascii="Calibri" w:hAnsi="Calibri"/>
                  <w:sz w:val="18"/>
                  <w:szCs w:val="18"/>
                </w:rPr>
                <w:instrText xml:space="preserve"> REF REQUIREMENT11 \h </w:instrText>
              </w:r>
            </w:ins>
            <w:r>
              <w:rPr>
                <w:rFonts w:ascii="Calibri" w:hAnsi="Calibri"/>
                <w:sz w:val="18"/>
                <w:szCs w:val="18"/>
              </w:rPr>
            </w:r>
            <w:r>
              <w:rPr>
                <w:rFonts w:ascii="Calibri" w:hAnsi="Calibri"/>
                <w:sz w:val="18"/>
                <w:szCs w:val="18"/>
              </w:rPr>
              <w:fldChar w:fldCharType="separate"/>
            </w:r>
            <w:ins w:id="2825" w:author="Dmitry Kaptsenel" w:date="2011-07-11T17:10:00Z">
              <w:r w:rsidR="006F596B" w:rsidRPr="003F6B57">
                <w:rPr>
                  <w:i/>
                  <w:iCs/>
                </w:rPr>
                <w:t>Runtime should ensure that ReleaseMappedRegion() is called for the same IDevMemObject that was used for CreateMappedRegion().</w:t>
              </w:r>
            </w:ins>
            <w:ins w:id="2826" w:author="Dmitry Kaptsenel" w:date="2011-06-12T11:02:00Z">
              <w:r>
                <w:rPr>
                  <w:rFonts w:ascii="Calibri" w:hAnsi="Calibri"/>
                  <w:sz w:val="18"/>
                  <w:szCs w:val="18"/>
                </w:rPr>
                <w:fldChar w:fldCharType="end"/>
              </w:r>
            </w:ins>
          </w:p>
        </w:tc>
        <w:tc>
          <w:tcPr>
            <w:tcW w:w="350" w:type="pct"/>
            <w:vAlign w:val="center"/>
          </w:tcPr>
          <w:p w:rsidR="00F211B0" w:rsidRPr="003963E1" w:rsidRDefault="00D06BD9" w:rsidP="00C0058C">
            <w:pPr>
              <w:jc w:val="center"/>
              <w:rPr>
                <w:rFonts w:ascii="Calibri" w:hAnsi="Calibri"/>
                <w:sz w:val="18"/>
                <w:szCs w:val="18"/>
              </w:rPr>
            </w:pPr>
            <w:ins w:id="2827" w:author="Dmitry Kaptsenel" w:date="2011-06-12T11:02:00Z">
              <w:r>
                <w:rPr>
                  <w:rFonts w:ascii="Calibri" w:hAnsi="Calibri"/>
                  <w:sz w:val="18"/>
                  <w:szCs w:val="18"/>
                </w:rPr>
                <w:fldChar w:fldCharType="begin"/>
              </w:r>
              <w:r>
                <w:rPr>
                  <w:rFonts w:ascii="Calibri" w:hAnsi="Calibri"/>
                  <w:sz w:val="18"/>
                  <w:szCs w:val="18"/>
                </w:rPr>
                <w:instrText xml:space="preserve"> PAGEREF REQUIREMENT11 \h </w:instrText>
              </w:r>
            </w:ins>
            <w:r>
              <w:rPr>
                <w:rFonts w:ascii="Calibri" w:hAnsi="Calibri"/>
                <w:sz w:val="18"/>
                <w:szCs w:val="18"/>
              </w:rPr>
            </w:r>
            <w:r>
              <w:rPr>
                <w:rFonts w:ascii="Calibri" w:hAnsi="Calibri"/>
                <w:sz w:val="18"/>
                <w:szCs w:val="18"/>
              </w:rPr>
              <w:fldChar w:fldCharType="separate"/>
            </w:r>
            <w:ins w:id="2828" w:author="Dmitry Kaptsenel" w:date="2011-07-11T17:10:00Z">
              <w:r w:rsidR="006F596B">
                <w:rPr>
                  <w:rFonts w:ascii="Calibri" w:hAnsi="Calibri"/>
                  <w:noProof/>
                  <w:sz w:val="18"/>
                  <w:szCs w:val="18"/>
                </w:rPr>
                <w:t>25</w:t>
              </w:r>
            </w:ins>
            <w:ins w:id="2829" w:author="Dmitry Kaptsenel" w:date="2011-06-12T11:02:00Z">
              <w:r>
                <w:rPr>
                  <w:rFonts w:ascii="Calibri" w:hAnsi="Calibri"/>
                  <w:sz w:val="18"/>
                  <w:szCs w:val="18"/>
                </w:rPr>
                <w:fldChar w:fldCharType="end"/>
              </w:r>
            </w:ins>
          </w:p>
        </w:tc>
        <w:tc>
          <w:tcPr>
            <w:tcW w:w="533" w:type="pct"/>
            <w:vAlign w:val="center"/>
          </w:tcPr>
          <w:p w:rsidR="00F211B0" w:rsidRPr="003963E1" w:rsidRDefault="00340A94" w:rsidP="00C0058C">
            <w:pPr>
              <w:jc w:val="center"/>
              <w:rPr>
                <w:rFonts w:ascii="Calibri" w:hAnsi="Calibri"/>
                <w:sz w:val="18"/>
                <w:szCs w:val="18"/>
              </w:rPr>
            </w:pPr>
            <w:ins w:id="2830" w:author="Dmitry Kaptsenel" w:date="2011-06-12T12:02:00Z">
              <w:r>
                <w:rPr>
                  <w:rFonts w:ascii="Calibri" w:hAnsi="Calibri"/>
                  <w:sz w:val="18"/>
                  <w:szCs w:val="18"/>
                </w:rPr>
                <w:t>Agreed</w:t>
              </w:r>
            </w:ins>
          </w:p>
        </w:tc>
      </w:tr>
      <w:tr w:rsidR="00F211B0" w:rsidRPr="003963E1" w:rsidTr="00C0058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12</w:t>
            </w:r>
          </w:p>
        </w:tc>
        <w:tc>
          <w:tcPr>
            <w:tcW w:w="3889" w:type="pct"/>
          </w:tcPr>
          <w:p w:rsidR="00F211B0" w:rsidRPr="003963E1" w:rsidRDefault="00B9771C" w:rsidP="00C0058C">
            <w:pPr>
              <w:rPr>
                <w:rFonts w:ascii="Calibri" w:hAnsi="Calibri"/>
                <w:sz w:val="18"/>
                <w:szCs w:val="18"/>
              </w:rPr>
            </w:pPr>
            <w:ins w:id="2831" w:author="Dmitry Kaptsenel" w:date="2011-06-13T12:59:00Z">
              <w:r>
                <w:rPr>
                  <w:rFonts w:ascii="Calibri" w:hAnsi="Calibri"/>
                  <w:sz w:val="18"/>
                  <w:szCs w:val="18"/>
                </w:rPr>
                <w:fldChar w:fldCharType="begin"/>
              </w:r>
              <w:r>
                <w:rPr>
                  <w:rFonts w:ascii="Calibri" w:hAnsi="Calibri"/>
                  <w:sz w:val="18"/>
                  <w:szCs w:val="18"/>
                </w:rPr>
                <w:instrText xml:space="preserve"> REF REQUIREMENT12 \h </w:instrText>
              </w:r>
            </w:ins>
            <w:r>
              <w:rPr>
                <w:rFonts w:ascii="Calibri" w:hAnsi="Calibri"/>
                <w:sz w:val="18"/>
                <w:szCs w:val="18"/>
              </w:rPr>
            </w:r>
            <w:r>
              <w:rPr>
                <w:rFonts w:ascii="Calibri" w:hAnsi="Calibri"/>
                <w:sz w:val="18"/>
                <w:szCs w:val="18"/>
              </w:rPr>
              <w:fldChar w:fldCharType="separate"/>
            </w:r>
            <w:ins w:id="2832" w:author="Dmitry Kaptsenel" w:date="2011-07-11T17:10:00Z">
              <w:r w:rsidR="006F596B" w:rsidRPr="00B9771C">
                <w:rPr>
                  <w:i/>
                  <w:iCs/>
                  <w:rPrChange w:id="2833" w:author="Dmitry Kaptsenel" w:date="2011-06-13T12:58:00Z">
                    <w:rPr>
                      <w:sz w:val="24"/>
                      <w:szCs w:val="24"/>
                    </w:rPr>
                  </w:rPrChange>
                </w:rPr>
                <w:t>Runtime should modify Device Querying and Creation APIs of Device Agents to support multiple devices of the same type</w:t>
              </w:r>
            </w:ins>
            <w:ins w:id="2834" w:author="Dmitry Kaptsenel" w:date="2011-06-13T12:59:00Z">
              <w:r>
                <w:rPr>
                  <w:rFonts w:ascii="Calibri" w:hAnsi="Calibri"/>
                  <w:sz w:val="18"/>
                  <w:szCs w:val="18"/>
                </w:rPr>
                <w:fldChar w:fldCharType="end"/>
              </w:r>
            </w:ins>
          </w:p>
        </w:tc>
        <w:tc>
          <w:tcPr>
            <w:tcW w:w="350" w:type="pct"/>
            <w:vAlign w:val="center"/>
          </w:tcPr>
          <w:p w:rsidR="00F211B0" w:rsidRPr="003963E1" w:rsidRDefault="00B9771C" w:rsidP="00C0058C">
            <w:pPr>
              <w:jc w:val="center"/>
              <w:rPr>
                <w:rFonts w:ascii="Calibri" w:hAnsi="Calibri"/>
                <w:sz w:val="18"/>
                <w:szCs w:val="18"/>
              </w:rPr>
            </w:pPr>
            <w:ins w:id="2835" w:author="Dmitry Kaptsenel" w:date="2011-06-13T12:59:00Z">
              <w:r>
                <w:rPr>
                  <w:rFonts w:ascii="Calibri" w:hAnsi="Calibri"/>
                  <w:sz w:val="18"/>
                  <w:szCs w:val="18"/>
                </w:rPr>
                <w:fldChar w:fldCharType="begin"/>
              </w:r>
              <w:r>
                <w:rPr>
                  <w:rFonts w:ascii="Calibri" w:hAnsi="Calibri"/>
                  <w:sz w:val="18"/>
                  <w:szCs w:val="18"/>
                </w:rPr>
                <w:instrText xml:space="preserve"> PAGEREF REQUIREMENT12 \h </w:instrText>
              </w:r>
            </w:ins>
            <w:r>
              <w:rPr>
                <w:rFonts w:ascii="Calibri" w:hAnsi="Calibri"/>
                <w:sz w:val="18"/>
                <w:szCs w:val="18"/>
              </w:rPr>
            </w:r>
            <w:r>
              <w:rPr>
                <w:rFonts w:ascii="Calibri" w:hAnsi="Calibri"/>
                <w:sz w:val="18"/>
                <w:szCs w:val="18"/>
              </w:rPr>
              <w:fldChar w:fldCharType="separate"/>
            </w:r>
            <w:ins w:id="2836" w:author="Dmitry Kaptsenel" w:date="2011-07-11T17:10:00Z">
              <w:r w:rsidR="006F596B">
                <w:rPr>
                  <w:rFonts w:ascii="Calibri" w:hAnsi="Calibri"/>
                  <w:noProof/>
                  <w:sz w:val="18"/>
                  <w:szCs w:val="18"/>
                </w:rPr>
                <w:t>23</w:t>
              </w:r>
            </w:ins>
            <w:ins w:id="2837" w:author="Dmitry Kaptsenel" w:date="2011-06-13T12:59:00Z">
              <w:r>
                <w:rPr>
                  <w:rFonts w:ascii="Calibri" w:hAnsi="Calibri"/>
                  <w:sz w:val="18"/>
                  <w:szCs w:val="18"/>
                </w:rPr>
                <w:fldChar w:fldCharType="end"/>
              </w:r>
            </w:ins>
          </w:p>
        </w:tc>
        <w:tc>
          <w:tcPr>
            <w:tcW w:w="533" w:type="pct"/>
            <w:vAlign w:val="center"/>
          </w:tcPr>
          <w:p w:rsidR="00F211B0" w:rsidRPr="003963E1" w:rsidRDefault="00B9771C" w:rsidP="00C0058C">
            <w:pPr>
              <w:jc w:val="center"/>
              <w:rPr>
                <w:rFonts w:ascii="Calibri" w:hAnsi="Calibri"/>
                <w:sz w:val="18"/>
                <w:szCs w:val="18"/>
              </w:rPr>
            </w:pPr>
            <w:ins w:id="2838" w:author="Dmitry Kaptsenel" w:date="2011-06-13T12:59:00Z">
              <w:r w:rsidRPr="00A4646D">
                <w:rPr>
                  <w:rFonts w:ascii="Calibri" w:hAnsi="Calibri"/>
                  <w:sz w:val="18"/>
                  <w:szCs w:val="18"/>
                  <w:highlight w:val="yellow"/>
                </w:rPr>
                <w:t>Open</w:t>
              </w:r>
            </w:ins>
          </w:p>
        </w:tc>
      </w:tr>
      <w:tr w:rsidR="00F211B0" w:rsidRPr="003963E1" w:rsidTr="00C0058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13</w:t>
            </w:r>
          </w:p>
        </w:tc>
        <w:tc>
          <w:tcPr>
            <w:tcW w:w="3889" w:type="pct"/>
          </w:tcPr>
          <w:p w:rsidR="00F211B0" w:rsidRPr="003963E1" w:rsidRDefault="00F211B0" w:rsidP="00C0058C">
            <w:pPr>
              <w:jc w:val="left"/>
              <w:rPr>
                <w:rFonts w:ascii="Calibri" w:hAnsi="Calibri"/>
                <w:sz w:val="18"/>
                <w:szCs w:val="18"/>
              </w:rPr>
            </w:pPr>
          </w:p>
        </w:tc>
        <w:tc>
          <w:tcPr>
            <w:tcW w:w="350" w:type="pct"/>
            <w:vAlign w:val="center"/>
          </w:tcPr>
          <w:p w:rsidR="00F211B0" w:rsidRPr="003963E1"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C0058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14</w:t>
            </w:r>
          </w:p>
        </w:tc>
        <w:tc>
          <w:tcPr>
            <w:tcW w:w="3889" w:type="pct"/>
          </w:tcPr>
          <w:p w:rsidR="00F211B0" w:rsidRPr="003963E1" w:rsidRDefault="00F211B0" w:rsidP="00C0058C">
            <w:pPr>
              <w:jc w:val="left"/>
              <w:rPr>
                <w:rFonts w:ascii="Calibri" w:hAnsi="Calibri"/>
                <w:sz w:val="18"/>
                <w:szCs w:val="18"/>
              </w:rPr>
            </w:pPr>
          </w:p>
        </w:tc>
        <w:tc>
          <w:tcPr>
            <w:tcW w:w="350" w:type="pct"/>
            <w:vAlign w:val="center"/>
          </w:tcPr>
          <w:p w:rsidR="00F211B0" w:rsidRPr="003963E1"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C0058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15</w:t>
            </w:r>
          </w:p>
        </w:tc>
        <w:tc>
          <w:tcPr>
            <w:tcW w:w="3889" w:type="pct"/>
          </w:tcPr>
          <w:p w:rsidR="00F211B0" w:rsidRPr="003963E1" w:rsidRDefault="00F211B0" w:rsidP="00C0058C">
            <w:pPr>
              <w:jc w:val="left"/>
              <w:rPr>
                <w:rFonts w:ascii="Calibri" w:hAnsi="Calibri"/>
                <w:sz w:val="18"/>
                <w:szCs w:val="18"/>
              </w:rPr>
            </w:pPr>
          </w:p>
        </w:tc>
        <w:tc>
          <w:tcPr>
            <w:tcW w:w="350" w:type="pct"/>
            <w:vAlign w:val="center"/>
          </w:tcPr>
          <w:p w:rsidR="00F211B0" w:rsidRPr="003963E1"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C0058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16</w:t>
            </w:r>
          </w:p>
        </w:tc>
        <w:tc>
          <w:tcPr>
            <w:tcW w:w="3889" w:type="pct"/>
          </w:tcPr>
          <w:p w:rsidR="00F211B0" w:rsidRPr="003963E1" w:rsidRDefault="00F211B0" w:rsidP="00C0058C">
            <w:pPr>
              <w:jc w:val="left"/>
              <w:rPr>
                <w:rFonts w:ascii="Calibri" w:hAnsi="Calibri"/>
                <w:sz w:val="18"/>
                <w:szCs w:val="18"/>
              </w:rPr>
            </w:pPr>
          </w:p>
        </w:tc>
        <w:tc>
          <w:tcPr>
            <w:tcW w:w="350" w:type="pct"/>
            <w:vAlign w:val="center"/>
          </w:tcPr>
          <w:p w:rsidR="00F211B0" w:rsidRPr="003963E1"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C0058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17</w:t>
            </w:r>
          </w:p>
        </w:tc>
        <w:tc>
          <w:tcPr>
            <w:tcW w:w="3889" w:type="pct"/>
          </w:tcPr>
          <w:p w:rsidR="00F211B0" w:rsidRPr="003963E1" w:rsidRDefault="00F211B0" w:rsidP="00C0058C">
            <w:pPr>
              <w:jc w:val="left"/>
              <w:rPr>
                <w:rFonts w:ascii="Calibri" w:hAnsi="Calibri"/>
                <w:sz w:val="18"/>
                <w:szCs w:val="18"/>
              </w:rPr>
            </w:pPr>
          </w:p>
        </w:tc>
        <w:tc>
          <w:tcPr>
            <w:tcW w:w="350" w:type="pct"/>
            <w:vAlign w:val="center"/>
          </w:tcPr>
          <w:p w:rsidR="00F211B0" w:rsidRPr="003963E1"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C0058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18</w:t>
            </w:r>
          </w:p>
        </w:tc>
        <w:tc>
          <w:tcPr>
            <w:tcW w:w="3889"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C0058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19</w:t>
            </w:r>
          </w:p>
        </w:tc>
        <w:tc>
          <w:tcPr>
            <w:tcW w:w="3889"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C0058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20</w:t>
            </w:r>
          </w:p>
        </w:tc>
        <w:tc>
          <w:tcPr>
            <w:tcW w:w="3889"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C0058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21</w:t>
            </w:r>
          </w:p>
        </w:tc>
        <w:tc>
          <w:tcPr>
            <w:tcW w:w="3889"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C0058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22</w:t>
            </w:r>
          </w:p>
        </w:tc>
        <w:tc>
          <w:tcPr>
            <w:tcW w:w="3889"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C0058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23</w:t>
            </w:r>
          </w:p>
        </w:tc>
        <w:tc>
          <w:tcPr>
            <w:tcW w:w="3889"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C0058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24</w:t>
            </w:r>
          </w:p>
        </w:tc>
        <w:tc>
          <w:tcPr>
            <w:tcW w:w="3889"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C0058C">
        <w:trPr>
          <w:cantSplit/>
        </w:trPr>
        <w:tc>
          <w:tcPr>
            <w:tcW w:w="227" w:type="pct"/>
            <w:vAlign w:val="center"/>
          </w:tcPr>
          <w:p w:rsidR="00F211B0" w:rsidRDefault="00F211B0" w:rsidP="00C0058C">
            <w:pPr>
              <w:jc w:val="center"/>
              <w:rPr>
                <w:rFonts w:ascii="Calibri" w:hAnsi="Calibri"/>
                <w:sz w:val="18"/>
                <w:szCs w:val="18"/>
              </w:rPr>
            </w:pPr>
          </w:p>
        </w:tc>
        <w:tc>
          <w:tcPr>
            <w:tcW w:w="3889"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C0058C">
        <w:trPr>
          <w:cantSplit/>
        </w:trPr>
        <w:tc>
          <w:tcPr>
            <w:tcW w:w="227" w:type="pct"/>
            <w:vAlign w:val="center"/>
          </w:tcPr>
          <w:p w:rsidR="00F211B0" w:rsidRDefault="00F211B0" w:rsidP="00C0058C">
            <w:pPr>
              <w:jc w:val="center"/>
              <w:rPr>
                <w:rFonts w:ascii="Calibri" w:hAnsi="Calibri"/>
                <w:sz w:val="18"/>
                <w:szCs w:val="18"/>
              </w:rPr>
            </w:pPr>
          </w:p>
        </w:tc>
        <w:tc>
          <w:tcPr>
            <w:tcW w:w="3889"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C0058C">
        <w:trPr>
          <w:cantSplit/>
        </w:trPr>
        <w:tc>
          <w:tcPr>
            <w:tcW w:w="227" w:type="pct"/>
            <w:vAlign w:val="center"/>
          </w:tcPr>
          <w:p w:rsidR="00F211B0" w:rsidRDefault="00F211B0" w:rsidP="00C0058C">
            <w:pPr>
              <w:jc w:val="center"/>
              <w:rPr>
                <w:rFonts w:ascii="Calibri" w:hAnsi="Calibri"/>
                <w:sz w:val="18"/>
                <w:szCs w:val="18"/>
              </w:rPr>
            </w:pPr>
          </w:p>
        </w:tc>
        <w:tc>
          <w:tcPr>
            <w:tcW w:w="3889"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C0058C">
        <w:trPr>
          <w:cantSplit/>
        </w:trPr>
        <w:tc>
          <w:tcPr>
            <w:tcW w:w="227" w:type="pct"/>
            <w:vAlign w:val="center"/>
          </w:tcPr>
          <w:p w:rsidR="00F211B0" w:rsidRDefault="00F211B0" w:rsidP="00C0058C">
            <w:pPr>
              <w:jc w:val="center"/>
              <w:rPr>
                <w:rFonts w:ascii="Calibri" w:hAnsi="Calibri"/>
                <w:sz w:val="18"/>
                <w:szCs w:val="18"/>
              </w:rPr>
            </w:pPr>
          </w:p>
        </w:tc>
        <w:tc>
          <w:tcPr>
            <w:tcW w:w="3889"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C0058C">
        <w:trPr>
          <w:cantSplit/>
        </w:trPr>
        <w:tc>
          <w:tcPr>
            <w:tcW w:w="227" w:type="pct"/>
            <w:vAlign w:val="center"/>
          </w:tcPr>
          <w:p w:rsidR="00F211B0" w:rsidRDefault="00F211B0" w:rsidP="00C0058C">
            <w:pPr>
              <w:jc w:val="center"/>
              <w:rPr>
                <w:rFonts w:ascii="Calibri" w:hAnsi="Calibri"/>
                <w:sz w:val="18"/>
                <w:szCs w:val="18"/>
              </w:rPr>
            </w:pPr>
          </w:p>
        </w:tc>
        <w:tc>
          <w:tcPr>
            <w:tcW w:w="3889"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C0058C">
        <w:trPr>
          <w:cantSplit/>
        </w:trPr>
        <w:tc>
          <w:tcPr>
            <w:tcW w:w="227" w:type="pct"/>
            <w:vAlign w:val="center"/>
          </w:tcPr>
          <w:p w:rsidR="00F211B0" w:rsidRDefault="00F211B0" w:rsidP="00C0058C">
            <w:pPr>
              <w:jc w:val="center"/>
              <w:rPr>
                <w:rFonts w:ascii="Calibri" w:hAnsi="Calibri"/>
                <w:sz w:val="18"/>
                <w:szCs w:val="18"/>
              </w:rPr>
            </w:pPr>
          </w:p>
        </w:tc>
        <w:tc>
          <w:tcPr>
            <w:tcW w:w="3889"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bl>
    <w:p w:rsidR="007F6C4C" w:rsidRDefault="007F6C4C" w:rsidP="001A3927">
      <w:pPr>
        <w:pStyle w:val="AppendixHeading1"/>
      </w:pPr>
      <w:bookmarkStart w:id="2839" w:name="_Ref298165407"/>
      <w:bookmarkStart w:id="2840" w:name="_Ref298165422"/>
      <w:bookmarkStart w:id="2841" w:name="_Toc298167655"/>
      <w:r>
        <w:lastRenderedPageBreak/>
        <w:t>Assumptions</w:t>
      </w:r>
      <w:bookmarkEnd w:id="2839"/>
      <w:bookmarkEnd w:id="2840"/>
      <w:bookmarkEnd w:id="2841"/>
    </w:p>
    <w:tbl>
      <w:tblPr>
        <w:tblStyle w:val="TableGrid"/>
        <w:tblW w:w="0" w:type="auto"/>
        <w:tblLayout w:type="fixed"/>
        <w:tblLook w:val="0620" w:firstRow="1" w:lastRow="0" w:firstColumn="0" w:lastColumn="0" w:noHBand="1" w:noVBand="1"/>
      </w:tblPr>
      <w:tblGrid>
        <w:gridCol w:w="467"/>
        <w:gridCol w:w="8731"/>
        <w:gridCol w:w="990"/>
      </w:tblGrid>
      <w:tr w:rsidR="00B409A6" w:rsidRPr="003C7240" w:rsidTr="00B409A6">
        <w:trPr>
          <w:cantSplit/>
          <w:tblHeader/>
        </w:trPr>
        <w:tc>
          <w:tcPr>
            <w:tcW w:w="467" w:type="dxa"/>
            <w:shd w:val="clear" w:color="auto" w:fill="FFFF99"/>
            <w:vAlign w:val="center"/>
          </w:tcPr>
          <w:p w:rsidR="00B409A6" w:rsidRPr="003C7240" w:rsidRDefault="00B409A6" w:rsidP="00C0058C">
            <w:pPr>
              <w:pStyle w:val="TableNormal0"/>
              <w:jc w:val="center"/>
              <w:rPr>
                <w:b/>
                <w:bCs/>
              </w:rPr>
            </w:pPr>
            <w:r>
              <w:rPr>
                <w:b/>
                <w:bCs/>
              </w:rPr>
              <w:t>#</w:t>
            </w:r>
          </w:p>
        </w:tc>
        <w:tc>
          <w:tcPr>
            <w:tcW w:w="8731" w:type="dxa"/>
            <w:shd w:val="clear" w:color="auto" w:fill="FFFF99"/>
          </w:tcPr>
          <w:p w:rsidR="00B409A6" w:rsidRPr="003C7240" w:rsidRDefault="00B409A6" w:rsidP="00C0058C">
            <w:pPr>
              <w:pStyle w:val="TableNormal0"/>
              <w:jc w:val="center"/>
              <w:rPr>
                <w:b/>
                <w:bCs/>
              </w:rPr>
            </w:pPr>
            <w:r>
              <w:rPr>
                <w:b/>
                <w:bCs/>
              </w:rPr>
              <w:t>Details</w:t>
            </w:r>
          </w:p>
        </w:tc>
        <w:tc>
          <w:tcPr>
            <w:tcW w:w="990" w:type="dxa"/>
            <w:shd w:val="clear" w:color="auto" w:fill="FFFF99"/>
            <w:vAlign w:val="center"/>
          </w:tcPr>
          <w:p w:rsidR="00B409A6" w:rsidRDefault="00B409A6" w:rsidP="00C0058C">
            <w:pPr>
              <w:pStyle w:val="TableNormal0"/>
              <w:jc w:val="center"/>
              <w:rPr>
                <w:b/>
                <w:bCs/>
              </w:rPr>
            </w:pPr>
            <w:r>
              <w:rPr>
                <w:b/>
                <w:bCs/>
              </w:rPr>
              <w:t>Page</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1</w:t>
            </w:r>
          </w:p>
        </w:tc>
        <w:tc>
          <w:tcPr>
            <w:tcW w:w="8731" w:type="dxa"/>
          </w:tcPr>
          <w:p w:rsidR="00B409A6" w:rsidRPr="0077657C" w:rsidRDefault="008D1136" w:rsidP="00C0058C">
            <w:pPr>
              <w:pStyle w:val="TableNormal0"/>
              <w:rPr>
                <w:i/>
                <w:iCs/>
                <w:sz w:val="18"/>
                <w:szCs w:val="18"/>
              </w:rPr>
            </w:pPr>
            <w:r>
              <w:rPr>
                <w:i/>
                <w:iCs/>
                <w:sz w:val="18"/>
                <w:szCs w:val="18"/>
              </w:rPr>
              <w:fldChar w:fldCharType="begin"/>
            </w:r>
            <w:r w:rsidR="009D57B8">
              <w:rPr>
                <w:i/>
                <w:iCs/>
                <w:sz w:val="18"/>
                <w:szCs w:val="18"/>
              </w:rPr>
              <w:instrText xml:space="preserve"> REF ASSUMPTION1 \h </w:instrText>
            </w:r>
            <w:r>
              <w:rPr>
                <w:i/>
                <w:iCs/>
                <w:sz w:val="18"/>
                <w:szCs w:val="18"/>
              </w:rPr>
            </w:r>
            <w:r>
              <w:rPr>
                <w:i/>
                <w:iCs/>
                <w:sz w:val="18"/>
                <w:szCs w:val="18"/>
              </w:rPr>
              <w:fldChar w:fldCharType="separate"/>
            </w:r>
            <w:ins w:id="2842" w:author="Dmitry Kaptsenel" w:date="2011-07-11T17:10:00Z">
              <w:r w:rsidR="006F596B" w:rsidRPr="00AB0350">
                <w:rPr>
                  <w:i/>
                  <w:iCs/>
                </w:rPr>
                <w:t xml:space="preserve">This document assumes MIC device will be integrated with CPU Intel OpenCL Runtime, described in the </w:t>
              </w:r>
              <w:r w:rsidR="006F596B" w:rsidRPr="00990840">
                <w:rPr>
                  <w:i/>
                  <w:iCs/>
                </w:rPr>
                <w:t>[Intel Open CL Framework Architecture Specification]</w:t>
              </w:r>
              <w:r w:rsidR="006F596B" w:rsidRPr="00AB0350">
                <w:rPr>
                  <w:i/>
                  <w:iCs/>
                </w:rPr>
                <w:t xml:space="preserve"> document</w:t>
              </w:r>
              <w:r w:rsidR="006F596B" w:rsidRPr="00AB0350">
                <w:t>.</w:t>
              </w:r>
            </w:ins>
            <w:del w:id="2843" w:author="Dmitry Kaptsenel" w:date="2011-06-01T09:04:00Z">
              <w:r w:rsidR="009C05BC" w:rsidRPr="00AB0350" w:rsidDel="00B86E38">
                <w:rPr>
                  <w:i/>
                  <w:iCs/>
                </w:rPr>
                <w:delText xml:space="preserve">This document assumes MIC device will be integrated with CPU Intel OpenCL Runtime, described in the </w:delText>
              </w:r>
              <w:r w:rsidR="009C05BC" w:rsidRPr="000B63F1" w:rsidDel="00B86E38">
                <w:rPr>
                  <w:i/>
                  <w:iCs/>
                </w:rPr>
                <w:delText>[Intel Open CL Framework Architecture Specification]</w:delText>
              </w:r>
              <w:r w:rsidR="009C05BC" w:rsidRPr="00AB0350" w:rsidDel="00B86E38">
                <w:rPr>
                  <w:i/>
                  <w:iCs/>
                </w:rPr>
                <w:delText xml:space="preserve"> document</w:delText>
              </w:r>
              <w:r w:rsidR="009C05BC" w:rsidRPr="00AB0350" w:rsidDel="00B86E38">
                <w:delText>.</w:delText>
              </w:r>
            </w:del>
            <w:r>
              <w:rPr>
                <w:i/>
                <w:iCs/>
                <w:sz w:val="18"/>
                <w:szCs w:val="18"/>
              </w:rPr>
              <w:fldChar w:fldCharType="end"/>
            </w:r>
          </w:p>
        </w:tc>
        <w:tc>
          <w:tcPr>
            <w:tcW w:w="990" w:type="dxa"/>
            <w:vAlign w:val="center"/>
          </w:tcPr>
          <w:p w:rsidR="00B409A6" w:rsidRDefault="008D1136" w:rsidP="00C0058C">
            <w:pPr>
              <w:pStyle w:val="TableNormal0"/>
              <w:jc w:val="center"/>
              <w:rPr>
                <w:sz w:val="18"/>
                <w:szCs w:val="18"/>
              </w:rPr>
            </w:pPr>
            <w:r>
              <w:rPr>
                <w:sz w:val="18"/>
                <w:szCs w:val="18"/>
              </w:rPr>
              <w:fldChar w:fldCharType="begin"/>
            </w:r>
            <w:r w:rsidR="009D57B8">
              <w:rPr>
                <w:sz w:val="18"/>
                <w:szCs w:val="18"/>
              </w:rPr>
              <w:instrText xml:space="preserve"> PAGEREF ASSUMPTION1 \h </w:instrText>
            </w:r>
            <w:r>
              <w:rPr>
                <w:sz w:val="18"/>
                <w:szCs w:val="18"/>
              </w:rPr>
            </w:r>
            <w:r>
              <w:rPr>
                <w:sz w:val="18"/>
                <w:szCs w:val="18"/>
              </w:rPr>
              <w:fldChar w:fldCharType="separate"/>
            </w:r>
            <w:r w:rsidR="006F596B">
              <w:rPr>
                <w:noProof/>
                <w:sz w:val="18"/>
                <w:szCs w:val="18"/>
              </w:rPr>
              <w:t>7</w:t>
            </w:r>
            <w:r>
              <w:rPr>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2</w:t>
            </w:r>
          </w:p>
        </w:tc>
        <w:tc>
          <w:tcPr>
            <w:tcW w:w="8731" w:type="dxa"/>
            <w:vAlign w:val="center"/>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B137A4">
              <w:rPr>
                <w:rFonts w:ascii="Calibri" w:hAnsi="Calibri"/>
                <w:sz w:val="18"/>
                <w:szCs w:val="18"/>
              </w:rPr>
              <w:instrText xml:space="preserve"> REF ASSUMPTION2 \h </w:instrText>
            </w:r>
            <w:r>
              <w:rPr>
                <w:rFonts w:ascii="Calibri" w:hAnsi="Calibri"/>
                <w:sz w:val="18"/>
                <w:szCs w:val="18"/>
              </w:rPr>
            </w:r>
            <w:r>
              <w:rPr>
                <w:rFonts w:ascii="Calibri" w:hAnsi="Calibri"/>
                <w:sz w:val="18"/>
                <w:szCs w:val="18"/>
              </w:rPr>
              <w:fldChar w:fldCharType="separate"/>
            </w:r>
            <w:ins w:id="2844" w:author="Dmitry Kaptsenel" w:date="2011-07-11T17:10:00Z">
              <w:r w:rsidR="006F596B" w:rsidRPr="00FE5A01">
                <w:rPr>
                  <w:i/>
                  <w:iCs/>
                </w:rPr>
                <w:t xml:space="preserve">Current proposal assumes that all devices can create OpenCL Buffers with </w:t>
              </w:r>
              <w:r w:rsidR="006F596B">
                <w:rPr>
                  <w:i/>
                  <w:iCs/>
                </w:rPr>
                <w:t>given Backing Store that is managed by OpenCL Runtime</w:t>
              </w:r>
              <w:r w:rsidR="006F596B" w:rsidRPr="00FE5A01">
                <w:rPr>
                  <w:i/>
                  <w:iCs/>
                </w:rPr>
                <w:t>.</w:t>
              </w:r>
            </w:ins>
            <w:del w:id="2845" w:author="Dmitry Kaptsenel" w:date="2011-06-01T09:04:00Z">
              <w:r w:rsidR="009C05BC" w:rsidRPr="00FE5A01" w:rsidDel="00B86E38">
                <w:rPr>
                  <w:i/>
                  <w:iCs/>
                </w:rPr>
                <w:delText xml:space="preserve">Current proposal assumes that all devices can create OpenCL Buffers with </w:delText>
              </w:r>
              <w:r w:rsidR="009C05BC" w:rsidDel="00B86E38">
                <w:rPr>
                  <w:i/>
                  <w:iCs/>
                </w:rPr>
                <w:delText>given Backing Store that is managed by OpenCL Runtime</w:delText>
              </w:r>
              <w:r w:rsidR="009C05BC" w:rsidRPr="00FE5A01" w:rsidDel="00B86E38">
                <w:rPr>
                  <w:i/>
                  <w:iCs/>
                </w:rPr>
                <w:delText>.</w:delText>
              </w:r>
            </w:del>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B137A4">
              <w:rPr>
                <w:rFonts w:ascii="Calibri" w:hAnsi="Calibri"/>
                <w:sz w:val="18"/>
                <w:szCs w:val="18"/>
              </w:rPr>
              <w:instrText xml:space="preserve"> PAGEREF ASSUMPTION2 \h </w:instrText>
            </w:r>
            <w:r>
              <w:rPr>
                <w:rFonts w:ascii="Calibri" w:hAnsi="Calibri"/>
                <w:sz w:val="18"/>
                <w:szCs w:val="18"/>
              </w:rPr>
            </w:r>
            <w:r>
              <w:rPr>
                <w:rFonts w:ascii="Calibri" w:hAnsi="Calibri"/>
                <w:sz w:val="18"/>
                <w:szCs w:val="18"/>
              </w:rPr>
              <w:fldChar w:fldCharType="separate"/>
            </w:r>
            <w:ins w:id="2846" w:author="Dmitry Kaptsenel" w:date="2011-07-11T17:10:00Z">
              <w:r w:rsidR="006F596B">
                <w:rPr>
                  <w:rFonts w:ascii="Calibri" w:hAnsi="Calibri"/>
                  <w:noProof/>
                  <w:sz w:val="18"/>
                  <w:szCs w:val="18"/>
                </w:rPr>
                <w:t>32</w:t>
              </w:r>
            </w:ins>
            <w:del w:id="2847" w:author="Dmitry Kaptsenel" w:date="2011-06-13T14:17:00Z">
              <w:r w:rsidR="00B86E38" w:rsidDel="00625E75">
                <w:rPr>
                  <w:rFonts w:ascii="Calibri" w:hAnsi="Calibri"/>
                  <w:noProof/>
                  <w:sz w:val="18"/>
                  <w:szCs w:val="18"/>
                </w:rPr>
                <w:delText>25</w:delText>
              </w:r>
            </w:del>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3</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5077E7">
              <w:rPr>
                <w:rFonts w:ascii="Calibri" w:hAnsi="Calibri"/>
                <w:sz w:val="18"/>
                <w:szCs w:val="18"/>
              </w:rPr>
              <w:instrText xml:space="preserve"> REF ASSUMPTION3 \h </w:instrText>
            </w:r>
            <w:r>
              <w:rPr>
                <w:rFonts w:ascii="Calibri" w:hAnsi="Calibri"/>
                <w:sz w:val="18"/>
                <w:szCs w:val="18"/>
              </w:rPr>
            </w:r>
            <w:r>
              <w:rPr>
                <w:rFonts w:ascii="Calibri" w:hAnsi="Calibri"/>
                <w:sz w:val="18"/>
                <w:szCs w:val="18"/>
              </w:rPr>
              <w:fldChar w:fldCharType="separate"/>
            </w:r>
            <w:r w:rsidR="006F596B" w:rsidRPr="003F6B57">
              <w:rPr>
                <w:i/>
                <w:iCs/>
              </w:rPr>
              <w:t>OpenCL Runtime tracks dependencies between buffers and sub-buffers and issues appropriate synchronization commands if required</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5077E7">
              <w:rPr>
                <w:rFonts w:ascii="Calibri" w:hAnsi="Calibri"/>
                <w:sz w:val="18"/>
                <w:szCs w:val="18"/>
              </w:rPr>
              <w:instrText xml:space="preserve"> PAGEREF ASSUMPTION3 \h </w:instrText>
            </w:r>
            <w:r>
              <w:rPr>
                <w:rFonts w:ascii="Calibri" w:hAnsi="Calibri"/>
                <w:sz w:val="18"/>
                <w:szCs w:val="18"/>
              </w:rPr>
            </w:r>
            <w:r>
              <w:rPr>
                <w:rFonts w:ascii="Calibri" w:hAnsi="Calibri"/>
                <w:sz w:val="18"/>
                <w:szCs w:val="18"/>
              </w:rPr>
              <w:fldChar w:fldCharType="separate"/>
            </w:r>
            <w:ins w:id="2848" w:author="Dmitry Kaptsenel" w:date="2011-07-11T17:10:00Z">
              <w:r w:rsidR="006F596B">
                <w:rPr>
                  <w:rFonts w:ascii="Calibri" w:hAnsi="Calibri"/>
                  <w:noProof/>
                  <w:sz w:val="18"/>
                  <w:szCs w:val="18"/>
                </w:rPr>
                <w:t>33</w:t>
              </w:r>
            </w:ins>
            <w:del w:id="2849" w:author="Dmitry Kaptsenel" w:date="2011-06-13T14:17:00Z">
              <w:r w:rsidR="00B86E38" w:rsidDel="00625E75">
                <w:rPr>
                  <w:rFonts w:ascii="Calibri" w:hAnsi="Calibri"/>
                  <w:noProof/>
                  <w:sz w:val="18"/>
                  <w:szCs w:val="18"/>
                </w:rPr>
                <w:delText>26</w:delText>
              </w:r>
            </w:del>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4</w:t>
            </w:r>
          </w:p>
        </w:tc>
        <w:tc>
          <w:tcPr>
            <w:tcW w:w="8731" w:type="dxa"/>
          </w:tcPr>
          <w:p w:rsidR="00B409A6" w:rsidRPr="003963E1" w:rsidRDefault="008D1136" w:rsidP="00C0058C">
            <w:pPr>
              <w:pStyle w:val="TableNormal0"/>
              <w:rPr>
                <w:sz w:val="18"/>
                <w:szCs w:val="18"/>
              </w:rPr>
            </w:pPr>
            <w:r>
              <w:rPr>
                <w:sz w:val="18"/>
                <w:szCs w:val="18"/>
              </w:rPr>
              <w:fldChar w:fldCharType="begin"/>
            </w:r>
            <w:r w:rsidR="0046159A">
              <w:rPr>
                <w:sz w:val="18"/>
                <w:szCs w:val="18"/>
              </w:rPr>
              <w:instrText xml:space="preserve"> REF ASSUMPTION4 \h </w:instrText>
            </w:r>
            <w:r>
              <w:rPr>
                <w:sz w:val="18"/>
                <w:szCs w:val="18"/>
              </w:rPr>
            </w:r>
            <w:r>
              <w:rPr>
                <w:sz w:val="18"/>
                <w:szCs w:val="18"/>
              </w:rPr>
              <w:fldChar w:fldCharType="separate"/>
            </w:r>
            <w:ins w:id="2850" w:author="Dmitry Kaptsenel" w:date="2011-07-11T17:10:00Z">
              <w:r w:rsidR="006F596B" w:rsidRPr="005825D8">
                <w:rPr>
                  <w:i/>
                  <w:iCs/>
                </w:rPr>
                <w:t xml:space="preserve">COI supports non-4K aligned buffers </w:t>
              </w:r>
              <w:r w:rsidR="006F596B">
                <w:rPr>
                  <w:i/>
                  <w:iCs/>
                </w:rPr>
                <w:t xml:space="preserve">on the source (host) side </w:t>
              </w:r>
              <w:r w:rsidR="006F596B" w:rsidRPr="005825D8">
                <w:rPr>
                  <w:i/>
                  <w:iCs/>
                </w:rPr>
                <w:t>also, possibly with some performance degradation</w:t>
              </w:r>
              <w:r w:rsidR="006F596B">
                <w:t>.</w:t>
              </w:r>
            </w:ins>
            <w:del w:id="2851" w:author="Dmitry Kaptsenel" w:date="2011-06-01T09:04:00Z">
              <w:r w:rsidR="009C05BC" w:rsidRPr="005825D8" w:rsidDel="00B86E38">
                <w:rPr>
                  <w:i/>
                  <w:iCs/>
                </w:rPr>
                <w:delText>COI supports non-4K aligned buffers also, possibly with some performance degradation</w:delText>
              </w:r>
              <w:r w:rsidR="009C05BC" w:rsidDel="00B86E38">
                <w:delText>.</w:delText>
              </w:r>
            </w:del>
            <w:r>
              <w:rPr>
                <w:sz w:val="18"/>
                <w:szCs w:val="18"/>
              </w:rPr>
              <w:fldChar w:fldCharType="end"/>
            </w:r>
          </w:p>
        </w:tc>
        <w:tc>
          <w:tcPr>
            <w:tcW w:w="990" w:type="dxa"/>
            <w:vAlign w:val="center"/>
          </w:tcPr>
          <w:p w:rsidR="00B409A6" w:rsidRPr="003963E1" w:rsidRDefault="008D1136" w:rsidP="00C0058C">
            <w:pPr>
              <w:pStyle w:val="TableNormal0"/>
              <w:jc w:val="center"/>
              <w:rPr>
                <w:sz w:val="18"/>
                <w:szCs w:val="18"/>
              </w:rPr>
            </w:pPr>
            <w:r>
              <w:rPr>
                <w:sz w:val="18"/>
                <w:szCs w:val="18"/>
              </w:rPr>
              <w:fldChar w:fldCharType="begin"/>
            </w:r>
            <w:r w:rsidR="0046159A">
              <w:rPr>
                <w:sz w:val="18"/>
                <w:szCs w:val="18"/>
              </w:rPr>
              <w:instrText xml:space="preserve"> PAGEREF ASSUMPTION4 \h </w:instrText>
            </w:r>
            <w:r>
              <w:rPr>
                <w:sz w:val="18"/>
                <w:szCs w:val="18"/>
              </w:rPr>
            </w:r>
            <w:r>
              <w:rPr>
                <w:sz w:val="18"/>
                <w:szCs w:val="18"/>
              </w:rPr>
              <w:fldChar w:fldCharType="separate"/>
            </w:r>
            <w:ins w:id="2852" w:author="Dmitry Kaptsenel" w:date="2011-07-11T17:10:00Z">
              <w:r w:rsidR="006F596B">
                <w:rPr>
                  <w:noProof/>
                  <w:sz w:val="18"/>
                  <w:szCs w:val="18"/>
                </w:rPr>
                <w:t>34</w:t>
              </w:r>
            </w:ins>
            <w:del w:id="2853" w:author="Dmitry Kaptsenel" w:date="2011-06-13T14:17:00Z">
              <w:r w:rsidR="00B86E38" w:rsidDel="00625E75">
                <w:rPr>
                  <w:noProof/>
                  <w:sz w:val="18"/>
                  <w:szCs w:val="18"/>
                </w:rPr>
                <w:delText>26</w:delText>
              </w:r>
            </w:del>
            <w:r>
              <w:rPr>
                <w:sz w:val="18"/>
                <w:szCs w:val="18"/>
              </w:rPr>
              <w:fldChar w:fldCharType="end"/>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5</w:t>
            </w:r>
          </w:p>
        </w:tc>
        <w:tc>
          <w:tcPr>
            <w:tcW w:w="8731" w:type="dxa"/>
          </w:tcPr>
          <w:p w:rsidR="00B409A6" w:rsidRPr="003963E1" w:rsidRDefault="008D1136" w:rsidP="00C0058C">
            <w:pPr>
              <w:pStyle w:val="TableNormal0"/>
              <w:rPr>
                <w:sz w:val="18"/>
                <w:szCs w:val="18"/>
              </w:rPr>
            </w:pPr>
            <w:r>
              <w:rPr>
                <w:sz w:val="18"/>
                <w:szCs w:val="18"/>
              </w:rPr>
              <w:fldChar w:fldCharType="begin"/>
            </w:r>
            <w:r w:rsidR="005C37E6">
              <w:rPr>
                <w:sz w:val="18"/>
                <w:szCs w:val="18"/>
              </w:rPr>
              <w:instrText xml:space="preserve"> REF ASSUMPTION5 \h </w:instrText>
            </w:r>
            <w:r>
              <w:rPr>
                <w:sz w:val="18"/>
                <w:szCs w:val="18"/>
              </w:rPr>
            </w:r>
            <w:r>
              <w:rPr>
                <w:sz w:val="18"/>
                <w:szCs w:val="18"/>
              </w:rPr>
              <w:fldChar w:fldCharType="separate"/>
            </w:r>
            <w:r w:rsidR="006F596B" w:rsidRPr="00AB0350">
              <w:rPr>
                <w:i/>
                <w:iCs/>
              </w:rPr>
              <w:t>COI transfers the data back to the host only as a part of the next kernel start if given device is short on recourses or this data is required on another device.</w:t>
            </w:r>
            <w:r>
              <w:rPr>
                <w:sz w:val="18"/>
                <w:szCs w:val="18"/>
              </w:rPr>
              <w:fldChar w:fldCharType="end"/>
            </w:r>
          </w:p>
        </w:tc>
        <w:tc>
          <w:tcPr>
            <w:tcW w:w="990" w:type="dxa"/>
            <w:vAlign w:val="center"/>
          </w:tcPr>
          <w:p w:rsidR="00B409A6" w:rsidRPr="003963E1" w:rsidRDefault="008D1136" w:rsidP="00C0058C">
            <w:pPr>
              <w:pStyle w:val="TableNormal0"/>
              <w:jc w:val="center"/>
              <w:rPr>
                <w:sz w:val="18"/>
                <w:szCs w:val="18"/>
              </w:rPr>
            </w:pPr>
            <w:r>
              <w:rPr>
                <w:sz w:val="18"/>
                <w:szCs w:val="18"/>
              </w:rPr>
              <w:fldChar w:fldCharType="begin"/>
            </w:r>
            <w:r w:rsidR="005C37E6">
              <w:rPr>
                <w:sz w:val="18"/>
                <w:szCs w:val="18"/>
              </w:rPr>
              <w:instrText xml:space="preserve"> PAGEREF ASSUMPTION5 \h </w:instrText>
            </w:r>
            <w:r>
              <w:rPr>
                <w:sz w:val="18"/>
                <w:szCs w:val="18"/>
              </w:rPr>
            </w:r>
            <w:r>
              <w:rPr>
                <w:sz w:val="18"/>
                <w:szCs w:val="18"/>
              </w:rPr>
              <w:fldChar w:fldCharType="separate"/>
            </w:r>
            <w:ins w:id="2854" w:author="Dmitry Kaptsenel" w:date="2011-07-11T17:10:00Z">
              <w:r w:rsidR="006F596B">
                <w:rPr>
                  <w:noProof/>
                  <w:sz w:val="18"/>
                  <w:szCs w:val="18"/>
                </w:rPr>
                <w:t>49</w:t>
              </w:r>
            </w:ins>
            <w:del w:id="2855" w:author="Dmitry Kaptsenel" w:date="2011-06-01T09:04:00Z">
              <w:r w:rsidR="009C05BC" w:rsidDel="00B86E38">
                <w:rPr>
                  <w:noProof/>
                  <w:sz w:val="18"/>
                  <w:szCs w:val="18"/>
                </w:rPr>
                <w:delText>42</w:delText>
              </w:r>
            </w:del>
            <w:r>
              <w:rPr>
                <w:sz w:val="18"/>
                <w:szCs w:val="18"/>
              </w:rPr>
              <w:fldChar w:fldCharType="end"/>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6</w:t>
            </w:r>
          </w:p>
        </w:tc>
        <w:tc>
          <w:tcPr>
            <w:tcW w:w="8731" w:type="dxa"/>
          </w:tcPr>
          <w:p w:rsidR="00B409A6" w:rsidRPr="003963E1" w:rsidRDefault="008D1136" w:rsidP="00C0058C">
            <w:pPr>
              <w:pStyle w:val="TableNormal0"/>
              <w:rPr>
                <w:sz w:val="18"/>
                <w:szCs w:val="18"/>
              </w:rPr>
            </w:pPr>
            <w:r>
              <w:rPr>
                <w:sz w:val="18"/>
                <w:szCs w:val="18"/>
              </w:rPr>
              <w:fldChar w:fldCharType="begin"/>
            </w:r>
            <w:r w:rsidR="005C37E6">
              <w:rPr>
                <w:sz w:val="18"/>
                <w:szCs w:val="18"/>
              </w:rPr>
              <w:instrText xml:space="preserve"> REF ASSUMPTION6 \h </w:instrText>
            </w:r>
            <w:r>
              <w:rPr>
                <w:sz w:val="18"/>
                <w:szCs w:val="18"/>
              </w:rPr>
            </w:r>
            <w:r>
              <w:rPr>
                <w:sz w:val="18"/>
                <w:szCs w:val="18"/>
              </w:rPr>
              <w:fldChar w:fldCharType="separate"/>
            </w:r>
            <w:r w:rsidR="006F596B" w:rsidRPr="00AB0350">
              <w:rPr>
                <w:i/>
                <w:iCs/>
              </w:rPr>
              <w:t>If COI user enqueues COI Run Function that does not use buffers and immediately returns the turnaround time is relatively independent on other activities.</w:t>
            </w:r>
            <w:r>
              <w:rPr>
                <w:sz w:val="18"/>
                <w:szCs w:val="18"/>
              </w:rPr>
              <w:fldChar w:fldCharType="end"/>
            </w:r>
          </w:p>
        </w:tc>
        <w:tc>
          <w:tcPr>
            <w:tcW w:w="990" w:type="dxa"/>
            <w:vAlign w:val="center"/>
          </w:tcPr>
          <w:p w:rsidR="00B409A6" w:rsidRPr="003963E1" w:rsidRDefault="008D1136" w:rsidP="00C0058C">
            <w:pPr>
              <w:pStyle w:val="TableNormal0"/>
              <w:jc w:val="center"/>
              <w:rPr>
                <w:sz w:val="18"/>
                <w:szCs w:val="18"/>
              </w:rPr>
            </w:pPr>
            <w:r>
              <w:rPr>
                <w:sz w:val="18"/>
                <w:szCs w:val="18"/>
              </w:rPr>
              <w:fldChar w:fldCharType="begin"/>
            </w:r>
            <w:r w:rsidR="005C37E6">
              <w:rPr>
                <w:sz w:val="18"/>
                <w:szCs w:val="18"/>
              </w:rPr>
              <w:instrText xml:space="preserve"> PAGEREF ASSUMPTION6 \h </w:instrText>
            </w:r>
            <w:r>
              <w:rPr>
                <w:sz w:val="18"/>
                <w:szCs w:val="18"/>
              </w:rPr>
            </w:r>
            <w:r>
              <w:rPr>
                <w:sz w:val="18"/>
                <w:szCs w:val="18"/>
              </w:rPr>
              <w:fldChar w:fldCharType="separate"/>
            </w:r>
            <w:ins w:id="2856" w:author="Dmitry Kaptsenel" w:date="2011-07-11T17:10:00Z">
              <w:r w:rsidR="006F596B">
                <w:rPr>
                  <w:noProof/>
                  <w:sz w:val="18"/>
                  <w:szCs w:val="18"/>
                </w:rPr>
                <w:t>49</w:t>
              </w:r>
            </w:ins>
            <w:del w:id="2857" w:author="Dmitry Kaptsenel" w:date="2011-06-01T09:04:00Z">
              <w:r w:rsidR="009C05BC" w:rsidDel="00B86E38">
                <w:rPr>
                  <w:noProof/>
                  <w:sz w:val="18"/>
                  <w:szCs w:val="18"/>
                </w:rPr>
                <w:delText>42</w:delText>
              </w:r>
            </w:del>
            <w:r>
              <w:rPr>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7</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5C37E6">
              <w:rPr>
                <w:rFonts w:ascii="Calibri" w:hAnsi="Calibri"/>
                <w:sz w:val="18"/>
                <w:szCs w:val="18"/>
              </w:rPr>
              <w:instrText xml:space="preserve"> REF ASSUMPTION7 \h </w:instrText>
            </w:r>
            <w:r>
              <w:rPr>
                <w:rFonts w:ascii="Calibri" w:hAnsi="Calibri"/>
                <w:sz w:val="18"/>
                <w:szCs w:val="18"/>
              </w:rPr>
            </w:r>
            <w:r>
              <w:rPr>
                <w:rFonts w:ascii="Calibri" w:hAnsi="Calibri"/>
                <w:sz w:val="18"/>
                <w:szCs w:val="18"/>
              </w:rPr>
              <w:fldChar w:fldCharType="separate"/>
            </w:r>
            <w:r w:rsidR="006F596B" w:rsidRPr="00AB0350">
              <w:rPr>
                <w:i/>
                <w:iCs/>
              </w:rPr>
              <w:t>Device always run with maximum frequency during OpenCL kernels execution</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5C37E6">
              <w:rPr>
                <w:rFonts w:ascii="Calibri" w:hAnsi="Calibri"/>
                <w:sz w:val="18"/>
                <w:szCs w:val="18"/>
              </w:rPr>
              <w:instrText xml:space="preserve"> PAGEREF ASSUMPTION7 \h </w:instrText>
            </w:r>
            <w:r>
              <w:rPr>
                <w:rFonts w:ascii="Calibri" w:hAnsi="Calibri"/>
                <w:sz w:val="18"/>
                <w:szCs w:val="18"/>
              </w:rPr>
            </w:r>
            <w:r>
              <w:rPr>
                <w:rFonts w:ascii="Calibri" w:hAnsi="Calibri"/>
                <w:sz w:val="18"/>
                <w:szCs w:val="18"/>
              </w:rPr>
              <w:fldChar w:fldCharType="separate"/>
            </w:r>
            <w:ins w:id="2858" w:author="Dmitry Kaptsenel" w:date="2011-07-11T17:10:00Z">
              <w:r w:rsidR="006F596B">
                <w:rPr>
                  <w:rFonts w:ascii="Calibri" w:hAnsi="Calibri"/>
                  <w:noProof/>
                  <w:sz w:val="18"/>
                  <w:szCs w:val="18"/>
                </w:rPr>
                <w:t>49</w:t>
              </w:r>
            </w:ins>
            <w:del w:id="2859" w:author="Dmitry Kaptsenel" w:date="2011-06-01T09:04:00Z">
              <w:r w:rsidR="009C05BC" w:rsidDel="00B86E38">
                <w:rPr>
                  <w:rFonts w:ascii="Calibri" w:hAnsi="Calibri"/>
                  <w:noProof/>
                  <w:sz w:val="18"/>
                  <w:szCs w:val="18"/>
                </w:rPr>
                <w:delText>42</w:delText>
              </w:r>
            </w:del>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8</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4A52AF">
              <w:rPr>
                <w:rFonts w:ascii="Calibri" w:hAnsi="Calibri"/>
                <w:sz w:val="18"/>
                <w:szCs w:val="18"/>
              </w:rPr>
              <w:instrText xml:space="preserve"> REF ASSUMPTION8 \h </w:instrText>
            </w:r>
            <w:r>
              <w:rPr>
                <w:rFonts w:ascii="Calibri" w:hAnsi="Calibri"/>
                <w:sz w:val="18"/>
                <w:szCs w:val="18"/>
              </w:rPr>
            </w:r>
            <w:r>
              <w:rPr>
                <w:rFonts w:ascii="Calibri" w:hAnsi="Calibri"/>
                <w:sz w:val="18"/>
                <w:szCs w:val="18"/>
              </w:rPr>
              <w:fldChar w:fldCharType="separate"/>
            </w:r>
            <w:ins w:id="2860" w:author="Dmitry Kaptsenel" w:date="2011-07-11T17:10:00Z">
              <w:r w:rsidR="006F596B" w:rsidRPr="00AB0350">
                <w:rPr>
                  <w:i/>
                  <w:iCs/>
                </w:rPr>
                <w:t xml:space="preserve">It was decided that current MIC </w:t>
              </w:r>
              <w:r w:rsidR="006F596B" w:rsidRPr="00B946B0">
                <w:rPr>
                  <w:i/>
                  <w:iCs/>
                </w:rPr>
                <w:t xml:space="preserve">Device </w:t>
              </w:r>
              <w:r w:rsidR="006F596B" w:rsidRPr="00AB0350">
                <w:rPr>
                  <w:i/>
                  <w:iCs/>
                </w:rPr>
                <w:t>Backend will not support kernels optimization depending on kernel arguments values. Current design will need to be reworked when this assumption will be broken</w:t>
              </w:r>
              <w:r w:rsidR="006F596B" w:rsidRPr="00AB0350">
                <w:t>.</w:t>
              </w:r>
            </w:ins>
            <w:del w:id="2861" w:author="Dmitry Kaptsenel" w:date="2011-06-01T09:04:00Z">
              <w:r w:rsidR="009C05BC" w:rsidRPr="00AB0350" w:rsidDel="00B86E38">
                <w:rPr>
                  <w:i/>
                  <w:iCs/>
                </w:rPr>
                <w:delText>It was decided that current MIC Backend Compiler will not support kernels optimization depending on kernel arguments values. Current design will need to be reworked when this assumption will be broken</w:delText>
              </w:r>
              <w:r w:rsidR="009C05BC" w:rsidRPr="00AB0350" w:rsidDel="00B86E38">
                <w:delText>.</w:delText>
              </w:r>
            </w:del>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4A52AF">
              <w:rPr>
                <w:rFonts w:ascii="Calibri" w:hAnsi="Calibri"/>
                <w:sz w:val="18"/>
                <w:szCs w:val="18"/>
              </w:rPr>
              <w:instrText xml:space="preserve"> PAGEREF ASSUMPTION8 \h </w:instrText>
            </w:r>
            <w:r>
              <w:rPr>
                <w:rFonts w:ascii="Calibri" w:hAnsi="Calibri"/>
                <w:sz w:val="18"/>
                <w:szCs w:val="18"/>
              </w:rPr>
            </w:r>
            <w:r>
              <w:rPr>
                <w:rFonts w:ascii="Calibri" w:hAnsi="Calibri"/>
                <w:sz w:val="18"/>
                <w:szCs w:val="18"/>
              </w:rPr>
              <w:fldChar w:fldCharType="separate"/>
            </w:r>
            <w:ins w:id="2862" w:author="Dmitry Kaptsenel" w:date="2011-07-11T17:10:00Z">
              <w:r w:rsidR="006F596B">
                <w:rPr>
                  <w:rFonts w:ascii="Calibri" w:hAnsi="Calibri"/>
                  <w:noProof/>
                  <w:sz w:val="18"/>
                  <w:szCs w:val="18"/>
                </w:rPr>
                <w:t>51</w:t>
              </w:r>
            </w:ins>
            <w:del w:id="2863" w:author="Dmitry Kaptsenel" w:date="2011-06-01T09:04:00Z">
              <w:r w:rsidR="009C05BC" w:rsidDel="00B86E38">
                <w:rPr>
                  <w:rFonts w:ascii="Calibri" w:hAnsi="Calibri"/>
                  <w:noProof/>
                  <w:sz w:val="18"/>
                  <w:szCs w:val="18"/>
                </w:rPr>
                <w:delText>44</w:delText>
              </w:r>
            </w:del>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9</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C379DD">
              <w:rPr>
                <w:rFonts w:ascii="Calibri" w:hAnsi="Calibri"/>
                <w:sz w:val="18"/>
                <w:szCs w:val="18"/>
              </w:rPr>
              <w:instrText xml:space="preserve"> REF ASSUMPTION9 \h </w:instrText>
            </w:r>
            <w:r>
              <w:rPr>
                <w:rFonts w:ascii="Calibri" w:hAnsi="Calibri"/>
                <w:sz w:val="18"/>
                <w:szCs w:val="18"/>
              </w:rPr>
            </w:r>
            <w:r>
              <w:rPr>
                <w:rFonts w:ascii="Calibri" w:hAnsi="Calibri"/>
                <w:sz w:val="18"/>
                <w:szCs w:val="18"/>
              </w:rPr>
              <w:fldChar w:fldCharType="separate"/>
            </w:r>
            <w:r w:rsidR="006F596B" w:rsidRPr="00AB0350">
              <w:rPr>
                <w:i/>
                <w:iCs/>
              </w:rPr>
              <w:t>OpenCL program unload event will be very rare</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C379DD">
              <w:rPr>
                <w:rFonts w:ascii="Calibri" w:hAnsi="Calibri"/>
                <w:sz w:val="18"/>
                <w:szCs w:val="18"/>
              </w:rPr>
              <w:instrText xml:space="preserve"> PAGEREF ASSUMPTION9 \h </w:instrText>
            </w:r>
            <w:r>
              <w:rPr>
                <w:rFonts w:ascii="Calibri" w:hAnsi="Calibri"/>
                <w:sz w:val="18"/>
                <w:szCs w:val="18"/>
              </w:rPr>
            </w:r>
            <w:r>
              <w:rPr>
                <w:rFonts w:ascii="Calibri" w:hAnsi="Calibri"/>
                <w:sz w:val="18"/>
                <w:szCs w:val="18"/>
              </w:rPr>
              <w:fldChar w:fldCharType="separate"/>
            </w:r>
            <w:ins w:id="2864" w:author="Dmitry Kaptsenel" w:date="2011-07-11T17:10:00Z">
              <w:r w:rsidR="006F596B">
                <w:rPr>
                  <w:rFonts w:ascii="Calibri" w:hAnsi="Calibri"/>
                  <w:noProof/>
                  <w:sz w:val="18"/>
                  <w:szCs w:val="18"/>
                </w:rPr>
                <w:t>52</w:t>
              </w:r>
            </w:ins>
            <w:del w:id="2865" w:author="Dmitry Kaptsenel" w:date="2011-06-01T09:04:00Z">
              <w:r w:rsidR="009C05BC" w:rsidDel="00B86E38">
                <w:rPr>
                  <w:rFonts w:ascii="Calibri" w:hAnsi="Calibri"/>
                  <w:noProof/>
                  <w:sz w:val="18"/>
                  <w:szCs w:val="18"/>
                </w:rPr>
                <w:delText>45</w:delText>
              </w:r>
            </w:del>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10</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232D0B">
              <w:rPr>
                <w:rFonts w:ascii="Calibri" w:hAnsi="Calibri"/>
                <w:sz w:val="18"/>
                <w:szCs w:val="18"/>
              </w:rPr>
              <w:instrText xml:space="preserve"> REF ASSUMPTION10 \h </w:instrText>
            </w:r>
            <w:r>
              <w:rPr>
                <w:rFonts w:ascii="Calibri" w:hAnsi="Calibri"/>
                <w:sz w:val="18"/>
                <w:szCs w:val="18"/>
              </w:rPr>
            </w:r>
            <w:r>
              <w:rPr>
                <w:rFonts w:ascii="Calibri" w:hAnsi="Calibri"/>
                <w:sz w:val="18"/>
                <w:szCs w:val="18"/>
              </w:rPr>
              <w:fldChar w:fldCharType="separate"/>
            </w:r>
            <w:r w:rsidR="006F596B" w:rsidRPr="00AB0350">
              <w:rPr>
                <w:i/>
                <w:iCs/>
              </w:rPr>
              <w:t>Assuming sequential nature of OpenCL code inside OpenCL kernels, code and data usage locality, MIC L1 caches should behave close to optimal even with non-optimized TBB implementation for large number of same-behaving OpenCL kernel invocations.</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232D0B">
              <w:rPr>
                <w:rFonts w:ascii="Calibri" w:hAnsi="Calibri"/>
                <w:sz w:val="18"/>
                <w:szCs w:val="18"/>
              </w:rPr>
              <w:instrText xml:space="preserve"> PAGEREF ASSUMPTION10 \h </w:instrText>
            </w:r>
            <w:r>
              <w:rPr>
                <w:rFonts w:ascii="Calibri" w:hAnsi="Calibri"/>
                <w:sz w:val="18"/>
                <w:szCs w:val="18"/>
              </w:rPr>
            </w:r>
            <w:r>
              <w:rPr>
                <w:rFonts w:ascii="Calibri" w:hAnsi="Calibri"/>
                <w:sz w:val="18"/>
                <w:szCs w:val="18"/>
              </w:rPr>
              <w:fldChar w:fldCharType="separate"/>
            </w:r>
            <w:ins w:id="2866" w:author="Dmitry Kaptsenel" w:date="2011-07-11T17:10:00Z">
              <w:r w:rsidR="006F596B">
                <w:rPr>
                  <w:rFonts w:ascii="Calibri" w:hAnsi="Calibri"/>
                  <w:noProof/>
                  <w:sz w:val="18"/>
                  <w:szCs w:val="18"/>
                </w:rPr>
                <w:t>61</w:t>
              </w:r>
            </w:ins>
            <w:del w:id="2867" w:author="Dmitry Kaptsenel" w:date="2011-06-01T09:04:00Z">
              <w:r w:rsidR="009C05BC" w:rsidDel="00B86E38">
                <w:rPr>
                  <w:rFonts w:ascii="Calibri" w:hAnsi="Calibri"/>
                  <w:noProof/>
                  <w:sz w:val="18"/>
                  <w:szCs w:val="18"/>
                </w:rPr>
                <w:delText>54</w:delText>
              </w:r>
            </w:del>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11</w:t>
            </w:r>
          </w:p>
        </w:tc>
        <w:tc>
          <w:tcPr>
            <w:tcW w:w="8731" w:type="dxa"/>
          </w:tcPr>
          <w:p w:rsidR="00B409A6" w:rsidRPr="003963E1" w:rsidRDefault="00380AA7" w:rsidP="003F6B57">
            <w:pPr>
              <w:keepNext/>
              <w:rPr>
                <w:rFonts w:ascii="Calibri" w:hAnsi="Calibri"/>
                <w:b/>
                <w:noProof/>
                <w:color w:val="0000FF"/>
                <w:sz w:val="18"/>
                <w:szCs w:val="18"/>
                <w:lang w:bidi="ar-SA"/>
              </w:rPr>
            </w:pPr>
            <w:r>
              <w:rPr>
                <w:rFonts w:ascii="Calibri" w:hAnsi="Calibri"/>
                <w:sz w:val="18"/>
                <w:szCs w:val="18"/>
              </w:rPr>
              <w:fldChar w:fldCharType="begin"/>
            </w:r>
            <w:r>
              <w:rPr>
                <w:rFonts w:ascii="Calibri" w:hAnsi="Calibri"/>
                <w:sz w:val="18"/>
                <w:szCs w:val="18"/>
              </w:rPr>
              <w:instrText xml:space="preserve"> REF ASSUMPTION11 \h </w:instrText>
            </w:r>
            <w:r>
              <w:rPr>
                <w:rFonts w:ascii="Calibri" w:hAnsi="Calibri"/>
                <w:sz w:val="18"/>
                <w:szCs w:val="18"/>
              </w:rPr>
            </w:r>
            <w:r>
              <w:rPr>
                <w:rFonts w:ascii="Calibri" w:hAnsi="Calibri"/>
                <w:sz w:val="18"/>
                <w:szCs w:val="18"/>
              </w:rPr>
              <w:fldChar w:fldCharType="separate"/>
            </w:r>
            <w:r w:rsidR="006F596B" w:rsidRPr="003F6B57">
              <w:rPr>
                <w:i/>
                <w:iCs/>
              </w:rPr>
              <w:t>COIBuffer (created From Memory) and it’s COI Sub Buffers share the same virtual memory range both on device and host, so there is no need to explicitly update parent buffer if it’s sub buffer changes and vice versa</w:t>
            </w:r>
            <w:r>
              <w:rPr>
                <w:rFonts w:ascii="Calibri" w:hAnsi="Calibri"/>
                <w:sz w:val="18"/>
                <w:szCs w:val="18"/>
              </w:rPr>
              <w:fldChar w:fldCharType="end"/>
            </w:r>
          </w:p>
        </w:tc>
        <w:tc>
          <w:tcPr>
            <w:tcW w:w="990" w:type="dxa"/>
            <w:vAlign w:val="center"/>
          </w:tcPr>
          <w:p w:rsidR="00B409A6" w:rsidRPr="003963E1" w:rsidRDefault="00380AA7"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ASSUMPTION11 \h </w:instrText>
            </w:r>
            <w:r>
              <w:rPr>
                <w:rFonts w:ascii="Calibri" w:hAnsi="Calibri"/>
                <w:sz w:val="18"/>
                <w:szCs w:val="18"/>
              </w:rPr>
            </w:r>
            <w:r>
              <w:rPr>
                <w:rFonts w:ascii="Calibri" w:hAnsi="Calibri"/>
                <w:sz w:val="18"/>
                <w:szCs w:val="18"/>
              </w:rPr>
              <w:fldChar w:fldCharType="separate"/>
            </w:r>
            <w:ins w:id="2868" w:author="Dmitry Kaptsenel" w:date="2011-07-11T17:10:00Z">
              <w:r w:rsidR="006F596B">
                <w:rPr>
                  <w:rFonts w:ascii="Calibri" w:hAnsi="Calibri"/>
                  <w:noProof/>
                  <w:sz w:val="18"/>
                  <w:szCs w:val="18"/>
                </w:rPr>
                <w:t>33</w:t>
              </w:r>
            </w:ins>
            <w:del w:id="2869" w:author="Dmitry Kaptsenel" w:date="2011-06-13T14:17:00Z">
              <w:r w:rsidR="00B86E38" w:rsidDel="00625E75">
                <w:rPr>
                  <w:rFonts w:ascii="Calibri" w:hAnsi="Calibri"/>
                  <w:noProof/>
                  <w:sz w:val="18"/>
                  <w:szCs w:val="18"/>
                </w:rPr>
                <w:delText>26</w:delText>
              </w:r>
            </w:del>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12</w:t>
            </w:r>
          </w:p>
        </w:tc>
        <w:tc>
          <w:tcPr>
            <w:tcW w:w="8731" w:type="dxa"/>
          </w:tcPr>
          <w:p w:rsidR="00B409A6" w:rsidRPr="003963E1" w:rsidRDefault="00B409A6" w:rsidP="00C0058C">
            <w:pPr>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13</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14</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15</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16</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17</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18</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19</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20</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21</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22</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23</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24</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Del="00AE4BF1" w:rsidTr="00B409A6">
        <w:trPr>
          <w:cantSplit/>
          <w:del w:id="2870" w:author="Dmitry Kaptsenel" w:date="2011-07-11T16:05:00Z"/>
        </w:trPr>
        <w:tc>
          <w:tcPr>
            <w:tcW w:w="467" w:type="dxa"/>
            <w:vAlign w:val="center"/>
          </w:tcPr>
          <w:p w:rsidR="00B409A6" w:rsidDel="00AE4BF1" w:rsidRDefault="00B409A6" w:rsidP="00C0058C">
            <w:pPr>
              <w:jc w:val="center"/>
              <w:rPr>
                <w:del w:id="2871" w:author="Dmitry Kaptsenel" w:date="2011-07-11T16:05:00Z"/>
                <w:rFonts w:ascii="Calibri" w:hAnsi="Calibri"/>
                <w:sz w:val="18"/>
                <w:szCs w:val="18"/>
              </w:rPr>
            </w:pPr>
            <w:bookmarkStart w:id="2872" w:name="_Toc298165646"/>
            <w:bookmarkStart w:id="2873" w:name="_Toc298167656"/>
            <w:bookmarkEnd w:id="2872"/>
            <w:bookmarkEnd w:id="2873"/>
          </w:p>
        </w:tc>
        <w:tc>
          <w:tcPr>
            <w:tcW w:w="8731" w:type="dxa"/>
          </w:tcPr>
          <w:p w:rsidR="00B409A6" w:rsidDel="00AE4BF1" w:rsidRDefault="00B409A6" w:rsidP="00C0058C">
            <w:pPr>
              <w:jc w:val="left"/>
              <w:rPr>
                <w:del w:id="2874" w:author="Dmitry Kaptsenel" w:date="2011-07-11T16:05:00Z"/>
                <w:rFonts w:ascii="Calibri" w:hAnsi="Calibri"/>
                <w:sz w:val="18"/>
                <w:szCs w:val="18"/>
              </w:rPr>
            </w:pPr>
            <w:bookmarkStart w:id="2875" w:name="_Toc298165647"/>
            <w:bookmarkStart w:id="2876" w:name="_Toc298167657"/>
            <w:bookmarkEnd w:id="2875"/>
            <w:bookmarkEnd w:id="2876"/>
          </w:p>
        </w:tc>
        <w:tc>
          <w:tcPr>
            <w:tcW w:w="990" w:type="dxa"/>
            <w:vAlign w:val="center"/>
          </w:tcPr>
          <w:p w:rsidR="00B409A6" w:rsidDel="00AE4BF1" w:rsidRDefault="00B409A6" w:rsidP="00C0058C">
            <w:pPr>
              <w:jc w:val="center"/>
              <w:rPr>
                <w:del w:id="2877" w:author="Dmitry Kaptsenel" w:date="2011-07-11T16:05:00Z"/>
                <w:rFonts w:ascii="Calibri" w:hAnsi="Calibri"/>
                <w:sz w:val="18"/>
                <w:szCs w:val="18"/>
              </w:rPr>
            </w:pPr>
            <w:bookmarkStart w:id="2878" w:name="_Toc298165648"/>
            <w:bookmarkStart w:id="2879" w:name="_Toc298167658"/>
            <w:bookmarkEnd w:id="2878"/>
            <w:bookmarkEnd w:id="2879"/>
          </w:p>
        </w:tc>
        <w:bookmarkStart w:id="2880" w:name="_Toc298165649"/>
        <w:bookmarkStart w:id="2881" w:name="_Toc298167659"/>
        <w:bookmarkEnd w:id="2880"/>
        <w:bookmarkEnd w:id="2881"/>
      </w:tr>
      <w:tr w:rsidR="00B409A6" w:rsidRPr="003963E1" w:rsidDel="00AC05AC" w:rsidTr="00B409A6">
        <w:trPr>
          <w:cantSplit/>
          <w:del w:id="2882" w:author="Dmitry Kaptsenel" w:date="2011-06-12T11:01:00Z"/>
        </w:trPr>
        <w:tc>
          <w:tcPr>
            <w:tcW w:w="467" w:type="dxa"/>
            <w:vAlign w:val="center"/>
          </w:tcPr>
          <w:p w:rsidR="00B409A6" w:rsidDel="00AC05AC" w:rsidRDefault="00B409A6" w:rsidP="00C0058C">
            <w:pPr>
              <w:jc w:val="center"/>
              <w:rPr>
                <w:del w:id="2883" w:author="Dmitry Kaptsenel" w:date="2011-06-12T11:01:00Z"/>
                <w:rFonts w:ascii="Calibri" w:hAnsi="Calibri"/>
                <w:sz w:val="18"/>
                <w:szCs w:val="18"/>
              </w:rPr>
            </w:pPr>
            <w:bookmarkStart w:id="2884" w:name="_Toc298165650"/>
            <w:bookmarkStart w:id="2885" w:name="_Toc298167660"/>
            <w:bookmarkEnd w:id="2884"/>
            <w:bookmarkEnd w:id="2885"/>
          </w:p>
        </w:tc>
        <w:tc>
          <w:tcPr>
            <w:tcW w:w="8731" w:type="dxa"/>
          </w:tcPr>
          <w:p w:rsidR="00B409A6" w:rsidDel="00AC05AC" w:rsidRDefault="00B409A6" w:rsidP="00C0058C">
            <w:pPr>
              <w:jc w:val="left"/>
              <w:rPr>
                <w:del w:id="2886" w:author="Dmitry Kaptsenel" w:date="2011-06-12T11:01:00Z"/>
                <w:rFonts w:ascii="Calibri" w:hAnsi="Calibri"/>
                <w:sz w:val="18"/>
                <w:szCs w:val="18"/>
              </w:rPr>
            </w:pPr>
            <w:bookmarkStart w:id="2887" w:name="_Toc298165651"/>
            <w:bookmarkStart w:id="2888" w:name="_Toc298167661"/>
            <w:bookmarkEnd w:id="2887"/>
            <w:bookmarkEnd w:id="2888"/>
          </w:p>
        </w:tc>
        <w:tc>
          <w:tcPr>
            <w:tcW w:w="990" w:type="dxa"/>
            <w:vAlign w:val="center"/>
          </w:tcPr>
          <w:p w:rsidR="00B409A6" w:rsidDel="00AC05AC" w:rsidRDefault="00B409A6" w:rsidP="00C0058C">
            <w:pPr>
              <w:jc w:val="center"/>
              <w:rPr>
                <w:del w:id="2889" w:author="Dmitry Kaptsenel" w:date="2011-06-12T11:01:00Z"/>
                <w:rFonts w:ascii="Calibri" w:hAnsi="Calibri"/>
                <w:sz w:val="18"/>
                <w:szCs w:val="18"/>
              </w:rPr>
            </w:pPr>
            <w:bookmarkStart w:id="2890" w:name="_Toc298165652"/>
            <w:bookmarkStart w:id="2891" w:name="_Toc298167662"/>
            <w:bookmarkEnd w:id="2890"/>
            <w:bookmarkEnd w:id="2891"/>
          </w:p>
        </w:tc>
        <w:bookmarkStart w:id="2892" w:name="_Toc298165653"/>
        <w:bookmarkStart w:id="2893" w:name="_Toc298167663"/>
        <w:bookmarkEnd w:id="2892"/>
        <w:bookmarkEnd w:id="2893"/>
      </w:tr>
    </w:tbl>
    <w:p w:rsidR="00A94019" w:rsidDel="00AE4BF1" w:rsidRDefault="00A94019">
      <w:pPr>
        <w:rPr>
          <w:del w:id="2894" w:author="Dmitry Kaptsenel" w:date="2011-07-11T16:05:00Z"/>
        </w:rPr>
      </w:pPr>
      <w:bookmarkStart w:id="2895" w:name="_Toc298165654"/>
      <w:bookmarkStart w:id="2896" w:name="_Toc298167664"/>
      <w:bookmarkEnd w:id="2895"/>
      <w:bookmarkEnd w:id="2896"/>
    </w:p>
    <w:p w:rsidR="001A3927" w:rsidRDefault="001A3927" w:rsidP="001A3927">
      <w:pPr>
        <w:pStyle w:val="AppendixHeading1"/>
      </w:pPr>
      <w:bookmarkStart w:id="2897" w:name="_Ref298165443"/>
      <w:bookmarkStart w:id="2898" w:name="_Ref298165454"/>
      <w:bookmarkStart w:id="2899" w:name="_Toc298167665"/>
      <w:r>
        <w:lastRenderedPageBreak/>
        <w:t>Open Issues</w:t>
      </w:r>
      <w:bookmarkEnd w:id="2897"/>
      <w:bookmarkEnd w:id="2898"/>
      <w:bookmarkEnd w:id="2899"/>
    </w:p>
    <w:tbl>
      <w:tblPr>
        <w:tblStyle w:val="TableGrid"/>
        <w:tblW w:w="5009" w:type="pct"/>
        <w:tblLayout w:type="fixed"/>
        <w:tblLook w:val="0620" w:firstRow="1" w:lastRow="0" w:firstColumn="0" w:lastColumn="0" w:noHBand="1" w:noVBand="1"/>
        <w:tblPrChange w:id="2900" w:author="Dmitry Kaptsenel" w:date="2011-06-12T10:59:00Z">
          <w:tblPr>
            <w:tblStyle w:val="TableGrid"/>
            <w:tblW w:w="5000" w:type="pct"/>
            <w:tblLayout w:type="fixed"/>
            <w:tblLook w:val="0620" w:firstRow="1" w:lastRow="0" w:firstColumn="0" w:lastColumn="0" w:noHBand="1" w:noVBand="1"/>
          </w:tblPr>
        </w:tblPrChange>
      </w:tblPr>
      <w:tblGrid>
        <w:gridCol w:w="469"/>
        <w:gridCol w:w="7833"/>
        <w:gridCol w:w="736"/>
        <w:gridCol w:w="1277"/>
        <w:tblGridChange w:id="2901">
          <w:tblGrid>
            <w:gridCol w:w="467"/>
            <w:gridCol w:w="2"/>
            <w:gridCol w:w="7829"/>
            <w:gridCol w:w="4"/>
            <w:gridCol w:w="715"/>
            <w:gridCol w:w="21"/>
            <w:gridCol w:w="1258"/>
            <w:gridCol w:w="19"/>
          </w:tblGrid>
        </w:tblGridChange>
      </w:tblGrid>
      <w:tr w:rsidR="00FE5A01" w:rsidRPr="003C7240" w:rsidTr="009261F3">
        <w:trPr>
          <w:cantSplit/>
          <w:tblHeader/>
          <w:trPrChange w:id="2902" w:author="Dmitry Kaptsenel" w:date="2011-06-12T10:59:00Z">
            <w:trPr>
              <w:gridAfter w:val="0"/>
              <w:cantSplit/>
              <w:tblHeader/>
            </w:trPr>
          </w:trPrChange>
        </w:trPr>
        <w:tc>
          <w:tcPr>
            <w:tcW w:w="227" w:type="pct"/>
            <w:shd w:val="clear" w:color="auto" w:fill="FFFF99"/>
            <w:vAlign w:val="center"/>
            <w:tcPrChange w:id="2903" w:author="Dmitry Kaptsenel" w:date="2011-06-12T10:59:00Z">
              <w:tcPr>
                <w:tcW w:w="227" w:type="pct"/>
                <w:shd w:val="clear" w:color="auto" w:fill="FFFF99"/>
                <w:vAlign w:val="center"/>
              </w:tcPr>
            </w:tcPrChange>
          </w:tcPr>
          <w:p w:rsidR="001A3927" w:rsidRPr="003C7240" w:rsidRDefault="001A3927" w:rsidP="00415359">
            <w:pPr>
              <w:pStyle w:val="TableNormal0"/>
              <w:jc w:val="center"/>
              <w:rPr>
                <w:b/>
                <w:bCs/>
              </w:rPr>
            </w:pPr>
            <w:r>
              <w:rPr>
                <w:b/>
                <w:bCs/>
              </w:rPr>
              <w:t>#</w:t>
            </w:r>
          </w:p>
        </w:tc>
        <w:tc>
          <w:tcPr>
            <w:tcW w:w="3797" w:type="pct"/>
            <w:shd w:val="clear" w:color="auto" w:fill="FFFF99"/>
            <w:tcPrChange w:id="2904" w:author="Dmitry Kaptsenel" w:date="2011-06-12T10:59:00Z">
              <w:tcPr>
                <w:tcW w:w="3803" w:type="pct"/>
                <w:gridSpan w:val="2"/>
                <w:shd w:val="clear" w:color="auto" w:fill="FFFF99"/>
              </w:tcPr>
            </w:tcPrChange>
          </w:tcPr>
          <w:p w:rsidR="001A3927" w:rsidRPr="003C7240" w:rsidRDefault="001A3927" w:rsidP="004B1FEA">
            <w:pPr>
              <w:pStyle w:val="TableNormal0"/>
              <w:jc w:val="center"/>
              <w:rPr>
                <w:b/>
                <w:bCs/>
              </w:rPr>
            </w:pPr>
            <w:r>
              <w:rPr>
                <w:b/>
                <w:bCs/>
              </w:rPr>
              <w:t>Details</w:t>
            </w:r>
          </w:p>
        </w:tc>
        <w:tc>
          <w:tcPr>
            <w:tcW w:w="357" w:type="pct"/>
            <w:shd w:val="clear" w:color="auto" w:fill="FFFF99"/>
            <w:vAlign w:val="center"/>
            <w:tcPrChange w:id="2905" w:author="Dmitry Kaptsenel" w:date="2011-06-12T10:59:00Z">
              <w:tcPr>
                <w:tcW w:w="349" w:type="pct"/>
                <w:gridSpan w:val="2"/>
                <w:shd w:val="clear" w:color="auto" w:fill="FFFF99"/>
                <w:vAlign w:val="center"/>
              </w:tcPr>
            </w:tcPrChange>
          </w:tcPr>
          <w:p w:rsidR="001A3927" w:rsidRDefault="001A3927" w:rsidP="0043550E">
            <w:pPr>
              <w:pStyle w:val="TableNormal0"/>
              <w:jc w:val="center"/>
              <w:rPr>
                <w:b/>
                <w:bCs/>
              </w:rPr>
            </w:pPr>
            <w:r>
              <w:rPr>
                <w:b/>
                <w:bCs/>
              </w:rPr>
              <w:t>Page</w:t>
            </w:r>
          </w:p>
        </w:tc>
        <w:tc>
          <w:tcPr>
            <w:tcW w:w="619" w:type="pct"/>
            <w:shd w:val="clear" w:color="auto" w:fill="FFFF99"/>
            <w:vAlign w:val="center"/>
            <w:tcPrChange w:id="2906" w:author="Dmitry Kaptsenel" w:date="2011-06-12T10:59:00Z">
              <w:tcPr>
                <w:tcW w:w="621" w:type="pct"/>
                <w:gridSpan w:val="2"/>
                <w:shd w:val="clear" w:color="auto" w:fill="FFFF99"/>
                <w:vAlign w:val="center"/>
              </w:tcPr>
            </w:tcPrChange>
          </w:tcPr>
          <w:p w:rsidR="001A3927" w:rsidRPr="003C7240" w:rsidRDefault="001A3927" w:rsidP="0043550E">
            <w:pPr>
              <w:pStyle w:val="TableNormal0"/>
              <w:jc w:val="center"/>
              <w:rPr>
                <w:b/>
                <w:bCs/>
              </w:rPr>
            </w:pPr>
            <w:r>
              <w:rPr>
                <w:b/>
                <w:bCs/>
              </w:rPr>
              <w:t>Status</w:t>
            </w:r>
          </w:p>
        </w:tc>
      </w:tr>
      <w:tr w:rsidR="00FE5A01" w:rsidRPr="003963E1" w:rsidTr="00625E75">
        <w:tc>
          <w:tcPr>
            <w:tcW w:w="227" w:type="pct"/>
            <w:vAlign w:val="center"/>
          </w:tcPr>
          <w:p w:rsidR="001A3927" w:rsidRPr="003963E1" w:rsidRDefault="001A3927" w:rsidP="00415359">
            <w:pPr>
              <w:pStyle w:val="TableNormal0"/>
              <w:jc w:val="center"/>
              <w:rPr>
                <w:sz w:val="18"/>
                <w:szCs w:val="18"/>
              </w:rPr>
            </w:pPr>
            <w:r>
              <w:rPr>
                <w:sz w:val="18"/>
                <w:szCs w:val="18"/>
              </w:rPr>
              <w:t>1</w:t>
            </w:r>
          </w:p>
        </w:tc>
        <w:tc>
          <w:tcPr>
            <w:tcW w:w="3797" w:type="pct"/>
          </w:tcPr>
          <w:p w:rsidR="001A3927" w:rsidRPr="0077657C" w:rsidRDefault="00451761" w:rsidP="004B1FEA">
            <w:pPr>
              <w:pStyle w:val="TableNormal0"/>
              <w:rPr>
                <w:i/>
                <w:iCs/>
                <w:sz w:val="18"/>
                <w:szCs w:val="18"/>
              </w:rPr>
            </w:pPr>
            <w:r>
              <w:fldChar w:fldCharType="begin"/>
            </w:r>
            <w:r>
              <w:instrText xml:space="preserve"> REF OPEN1 \h  \* MERGEFORMAT </w:instrText>
            </w:r>
            <w:r>
              <w:fldChar w:fldCharType="separate"/>
            </w:r>
            <w:ins w:id="2907" w:author="Dmitry Kaptsenel" w:date="2011-07-11T17:10:00Z">
              <w:r w:rsidR="006F596B" w:rsidRPr="00225A9B">
                <w:rPr>
                  <w:i/>
                  <w:iCs/>
                  <w:color w:val="1F497D"/>
                </w:rPr>
                <w:t>COI need to add a new field in the COI_ENGINE_INFO structure to denote device SKU</w:t>
              </w:r>
              <w:r w:rsidR="006F596B">
                <w:rPr>
                  <w:color w:val="1F497D"/>
                </w:rPr>
                <w:t>.</w:t>
              </w:r>
            </w:ins>
            <w:del w:id="2908" w:author="Dmitry Kaptsenel" w:date="2011-06-01T09:04:00Z">
              <w:r w:rsidR="009C05BC" w:rsidRPr="00225A9B" w:rsidDel="00B86E38">
                <w:rPr>
                  <w:i/>
                  <w:iCs/>
                  <w:color w:val="1F497D"/>
                </w:rPr>
                <w:delText>COI need to add a new field in the COI_ENGINE_INFO structure to denote device SKU</w:delText>
              </w:r>
              <w:r w:rsidR="009C05BC" w:rsidDel="00B86E38">
                <w:rPr>
                  <w:color w:val="1F497D"/>
                </w:rPr>
                <w:delText>.</w:delText>
              </w:r>
            </w:del>
            <w:r>
              <w:fldChar w:fldCharType="end"/>
            </w:r>
          </w:p>
        </w:tc>
        <w:tc>
          <w:tcPr>
            <w:tcW w:w="357" w:type="pct"/>
            <w:vAlign w:val="center"/>
          </w:tcPr>
          <w:p w:rsidR="001A3927" w:rsidRDefault="008D1136" w:rsidP="0043550E">
            <w:pPr>
              <w:pStyle w:val="TableNormal0"/>
              <w:jc w:val="center"/>
              <w:rPr>
                <w:sz w:val="18"/>
                <w:szCs w:val="18"/>
              </w:rPr>
            </w:pPr>
            <w:r>
              <w:rPr>
                <w:sz w:val="18"/>
                <w:szCs w:val="18"/>
              </w:rPr>
              <w:fldChar w:fldCharType="begin"/>
            </w:r>
            <w:r w:rsidR="00263FC7">
              <w:rPr>
                <w:sz w:val="18"/>
                <w:szCs w:val="18"/>
              </w:rPr>
              <w:instrText xml:space="preserve"> PAGEREF OPEN1 \h </w:instrText>
            </w:r>
            <w:r>
              <w:rPr>
                <w:sz w:val="18"/>
                <w:szCs w:val="18"/>
              </w:rPr>
            </w:r>
            <w:r>
              <w:rPr>
                <w:sz w:val="18"/>
                <w:szCs w:val="18"/>
              </w:rPr>
              <w:fldChar w:fldCharType="separate"/>
            </w:r>
            <w:ins w:id="2909" w:author="Dmitry Kaptsenel" w:date="2011-07-11T17:10:00Z">
              <w:r w:rsidR="006F596B">
                <w:rPr>
                  <w:noProof/>
                  <w:sz w:val="18"/>
                  <w:szCs w:val="18"/>
                </w:rPr>
                <w:t>16</w:t>
              </w:r>
            </w:ins>
            <w:del w:id="2910" w:author="Dmitry Kaptsenel" w:date="2011-07-10T16:21:00Z">
              <w:r w:rsidR="00625E75" w:rsidDel="00575807">
                <w:rPr>
                  <w:noProof/>
                  <w:sz w:val="18"/>
                  <w:szCs w:val="18"/>
                </w:rPr>
                <w:delText>14</w:delText>
              </w:r>
            </w:del>
            <w:r>
              <w:rPr>
                <w:sz w:val="18"/>
                <w:szCs w:val="18"/>
              </w:rPr>
              <w:fldChar w:fldCharType="end"/>
            </w:r>
          </w:p>
        </w:tc>
        <w:tc>
          <w:tcPr>
            <w:tcW w:w="619" w:type="pct"/>
            <w:vAlign w:val="center"/>
          </w:tcPr>
          <w:p w:rsidR="001A3927" w:rsidRPr="003963E1" w:rsidRDefault="00AB0350" w:rsidP="0043550E">
            <w:pPr>
              <w:pStyle w:val="TableNormal0"/>
              <w:jc w:val="center"/>
              <w:rPr>
                <w:sz w:val="18"/>
                <w:szCs w:val="18"/>
              </w:rPr>
            </w:pPr>
            <w:r w:rsidRPr="00AB0350">
              <w:rPr>
                <w:sz w:val="18"/>
                <w:szCs w:val="18"/>
                <w:highlight w:val="yellow"/>
              </w:rPr>
              <w:t>Open</w:t>
            </w:r>
          </w:p>
        </w:tc>
      </w:tr>
      <w:tr w:rsidR="00FE5A01" w:rsidRPr="003963E1" w:rsidTr="00625E75">
        <w:tc>
          <w:tcPr>
            <w:tcW w:w="227" w:type="pct"/>
            <w:vAlign w:val="center"/>
          </w:tcPr>
          <w:p w:rsidR="001A3927" w:rsidRPr="003963E1" w:rsidRDefault="00ED3C78" w:rsidP="00415359">
            <w:pPr>
              <w:jc w:val="center"/>
              <w:rPr>
                <w:rFonts w:ascii="Calibri" w:hAnsi="Calibri"/>
                <w:sz w:val="18"/>
                <w:szCs w:val="18"/>
              </w:rPr>
            </w:pPr>
            <w:r>
              <w:rPr>
                <w:rFonts w:ascii="Calibri" w:hAnsi="Calibri"/>
                <w:sz w:val="18"/>
                <w:szCs w:val="18"/>
              </w:rPr>
              <w:t>2</w:t>
            </w:r>
          </w:p>
        </w:tc>
        <w:tc>
          <w:tcPr>
            <w:tcW w:w="3797" w:type="pct"/>
            <w:vAlign w:val="center"/>
          </w:tcPr>
          <w:p w:rsidR="001A3927" w:rsidRPr="003963E1" w:rsidRDefault="00451761" w:rsidP="00ED3C78">
            <w:pPr>
              <w:jc w:val="left"/>
              <w:rPr>
                <w:rFonts w:ascii="Calibri" w:hAnsi="Calibri"/>
                <w:sz w:val="18"/>
                <w:szCs w:val="18"/>
              </w:rPr>
            </w:pPr>
            <w:r>
              <w:fldChar w:fldCharType="begin"/>
            </w:r>
            <w:r>
              <w:instrText xml:space="preserve"> REF OPEN2 \h  \* MERGEFORMAT </w:instrText>
            </w:r>
            <w:r>
              <w:fldChar w:fldCharType="separate"/>
            </w:r>
            <w:ins w:id="2911" w:author="Dmitry Kaptsenel" w:date="2011-07-11T17:10:00Z">
              <w:r w:rsidR="006F596B" w:rsidRPr="00ED3C78">
                <w:rPr>
                  <w:i/>
                  <w:iCs/>
                  <w:color w:val="1F497D"/>
                </w:rPr>
                <w:t>Should CL_DEVICE_MAX_SAMPLERS be based on number of HW samplers (COI_ENGINE_INFO.NumTXS)</w:t>
              </w:r>
              <w:r w:rsidR="006F596B">
                <w:rPr>
                  <w:i/>
                  <w:iCs/>
                  <w:color w:val="1F497D"/>
                </w:rPr>
                <w:t xml:space="preserve"> or be same as for CPU Device</w:t>
              </w:r>
              <w:r w:rsidR="006F596B" w:rsidRPr="00ED3C78">
                <w:rPr>
                  <w:i/>
                  <w:iCs/>
                  <w:color w:val="1F497D"/>
                </w:rPr>
                <w:t>?</w:t>
              </w:r>
            </w:ins>
            <w:del w:id="2912" w:author="Dmitry Kaptsenel" w:date="2011-07-11T16:36:00Z">
              <w:r w:rsidR="003618EE" w:rsidRPr="00ED3C78" w:rsidDel="009752B2">
                <w:rPr>
                  <w:i/>
                  <w:iCs/>
                  <w:color w:val="1F497D"/>
                </w:rPr>
                <w:delText>Should CL_DEVICE_MAX_SAMPLERS be based on number of HW samplers (COI_ENGINE_INFO.NumTXS)?</w:delText>
              </w:r>
            </w:del>
            <w:r>
              <w:fldChar w:fldCharType="end"/>
            </w:r>
          </w:p>
        </w:tc>
        <w:tc>
          <w:tcPr>
            <w:tcW w:w="357" w:type="pct"/>
            <w:vAlign w:val="center"/>
          </w:tcPr>
          <w:p w:rsidR="001A3927" w:rsidRPr="003963E1" w:rsidRDefault="008D1136" w:rsidP="0043550E">
            <w:pPr>
              <w:jc w:val="center"/>
              <w:rPr>
                <w:rFonts w:ascii="Calibri" w:hAnsi="Calibri"/>
                <w:sz w:val="18"/>
                <w:szCs w:val="18"/>
              </w:rPr>
            </w:pPr>
            <w:r>
              <w:rPr>
                <w:rFonts w:ascii="Calibri" w:hAnsi="Calibri"/>
                <w:sz w:val="18"/>
                <w:szCs w:val="18"/>
              </w:rPr>
              <w:fldChar w:fldCharType="begin"/>
            </w:r>
            <w:r w:rsidR="00ED3C78">
              <w:rPr>
                <w:rFonts w:ascii="Calibri" w:hAnsi="Calibri"/>
                <w:sz w:val="18"/>
                <w:szCs w:val="18"/>
              </w:rPr>
              <w:instrText xml:space="preserve"> PAGEREF OPEN2 \h </w:instrText>
            </w:r>
            <w:r>
              <w:rPr>
                <w:rFonts w:ascii="Calibri" w:hAnsi="Calibri"/>
                <w:sz w:val="18"/>
                <w:szCs w:val="18"/>
              </w:rPr>
            </w:r>
            <w:r>
              <w:rPr>
                <w:rFonts w:ascii="Calibri" w:hAnsi="Calibri"/>
                <w:sz w:val="18"/>
                <w:szCs w:val="18"/>
              </w:rPr>
              <w:fldChar w:fldCharType="separate"/>
            </w:r>
            <w:ins w:id="2913" w:author="Dmitry Kaptsenel" w:date="2011-07-11T17:10:00Z">
              <w:r w:rsidR="006F596B">
                <w:rPr>
                  <w:rFonts w:ascii="Calibri" w:hAnsi="Calibri"/>
                  <w:noProof/>
                  <w:sz w:val="18"/>
                  <w:szCs w:val="18"/>
                </w:rPr>
                <w:t>18</w:t>
              </w:r>
            </w:ins>
            <w:del w:id="2914" w:author="Dmitry Kaptsenel" w:date="2011-07-10T16:21:00Z">
              <w:r w:rsidR="00625E75" w:rsidDel="00575807">
                <w:rPr>
                  <w:rFonts w:ascii="Calibri" w:hAnsi="Calibri"/>
                  <w:noProof/>
                  <w:sz w:val="18"/>
                  <w:szCs w:val="18"/>
                </w:rPr>
                <w:delText>15</w:delText>
              </w:r>
            </w:del>
            <w:r>
              <w:rPr>
                <w:rFonts w:ascii="Calibri" w:hAnsi="Calibri"/>
                <w:sz w:val="18"/>
                <w:szCs w:val="18"/>
              </w:rPr>
              <w:fldChar w:fldCharType="end"/>
            </w:r>
          </w:p>
        </w:tc>
        <w:tc>
          <w:tcPr>
            <w:tcW w:w="619" w:type="pct"/>
            <w:vAlign w:val="center"/>
          </w:tcPr>
          <w:p w:rsidR="001A3927"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FE5A01" w:rsidRPr="003963E1" w:rsidTr="00625E75">
        <w:tc>
          <w:tcPr>
            <w:tcW w:w="227" w:type="pct"/>
            <w:vAlign w:val="center"/>
          </w:tcPr>
          <w:p w:rsidR="001A3927" w:rsidRPr="003963E1" w:rsidRDefault="00B07AB2" w:rsidP="00415359">
            <w:pPr>
              <w:jc w:val="center"/>
              <w:rPr>
                <w:rFonts w:ascii="Calibri" w:hAnsi="Calibri"/>
                <w:sz w:val="18"/>
                <w:szCs w:val="18"/>
              </w:rPr>
            </w:pPr>
            <w:r>
              <w:rPr>
                <w:rFonts w:ascii="Calibri" w:hAnsi="Calibri"/>
                <w:sz w:val="18"/>
                <w:szCs w:val="18"/>
              </w:rPr>
              <w:t>3</w:t>
            </w:r>
          </w:p>
        </w:tc>
        <w:tc>
          <w:tcPr>
            <w:tcW w:w="3797" w:type="pct"/>
          </w:tcPr>
          <w:p w:rsidR="001A3927" w:rsidRPr="003963E1" w:rsidRDefault="00451761" w:rsidP="009F385E">
            <w:pPr>
              <w:jc w:val="left"/>
              <w:rPr>
                <w:rFonts w:ascii="Calibri" w:hAnsi="Calibri"/>
                <w:sz w:val="18"/>
                <w:szCs w:val="18"/>
              </w:rPr>
            </w:pPr>
            <w:r>
              <w:fldChar w:fldCharType="begin"/>
            </w:r>
            <w:r>
              <w:instrText xml:space="preserve"> REF OPEN3 \h  \* MERGEFORMAT </w:instrText>
            </w:r>
            <w:r>
              <w:fldChar w:fldCharType="separate"/>
            </w:r>
            <w:ins w:id="2915" w:author="Dmitry Kaptsenel" w:date="2011-07-11T17:10:00Z">
              <w:r w:rsidR="006F596B" w:rsidRPr="00B07AB2">
                <w:rPr>
                  <w:i/>
                  <w:iCs/>
                  <w:color w:val="1F497D"/>
                </w:rPr>
                <w:t xml:space="preserve">Is CL_DEVICE_GLOBAL_MEM_CACHELINE_SIZE equal to </w:t>
              </w:r>
              <w:r w:rsidR="006F596B">
                <w:rPr>
                  <w:i/>
                  <w:iCs/>
                  <w:color w:val="1F497D"/>
                </w:rPr>
                <w:t>C</w:t>
              </w:r>
              <w:r w:rsidR="006F596B" w:rsidRPr="00B07AB2">
                <w:rPr>
                  <w:i/>
                  <w:iCs/>
                  <w:color w:val="1F497D"/>
                </w:rPr>
                <w:t>OI_ENGINE_INFO.CacheLineSize?</w:t>
              </w:r>
            </w:ins>
            <w:del w:id="2916" w:author="Dmitry Kaptsenel" w:date="2011-06-01T09:04:00Z">
              <w:r w:rsidR="009C05BC" w:rsidRPr="00B07AB2" w:rsidDel="00B86E38">
                <w:rPr>
                  <w:i/>
                  <w:iCs/>
                  <w:color w:val="1F497D"/>
                </w:rPr>
                <w:delText xml:space="preserve">Is CL_DEVICE_GLOBAL_MEM_CACHELINE_SIZE equal to </w:delText>
              </w:r>
              <w:r w:rsidR="009C05BC" w:rsidDel="00B86E38">
                <w:rPr>
                  <w:i/>
                  <w:iCs/>
                  <w:color w:val="1F497D"/>
                </w:rPr>
                <w:delText>C</w:delText>
              </w:r>
              <w:r w:rsidR="009C05BC" w:rsidRPr="00B07AB2" w:rsidDel="00B86E38">
                <w:rPr>
                  <w:i/>
                  <w:iCs/>
                  <w:color w:val="1F497D"/>
                </w:rPr>
                <w:delText>OI_ENGINE_INFO.CacheLineSize?</w:delText>
              </w:r>
            </w:del>
            <w:r>
              <w:fldChar w:fldCharType="end"/>
            </w:r>
          </w:p>
        </w:tc>
        <w:tc>
          <w:tcPr>
            <w:tcW w:w="357" w:type="pct"/>
            <w:vAlign w:val="center"/>
          </w:tcPr>
          <w:p w:rsidR="001A3927" w:rsidRPr="003963E1" w:rsidRDefault="008D1136" w:rsidP="0043550E">
            <w:pPr>
              <w:jc w:val="center"/>
              <w:rPr>
                <w:rFonts w:ascii="Calibri" w:hAnsi="Calibri"/>
                <w:sz w:val="18"/>
                <w:szCs w:val="18"/>
              </w:rPr>
            </w:pPr>
            <w:r>
              <w:rPr>
                <w:rFonts w:ascii="Calibri" w:hAnsi="Calibri"/>
                <w:sz w:val="18"/>
                <w:szCs w:val="18"/>
              </w:rPr>
              <w:fldChar w:fldCharType="begin"/>
            </w:r>
            <w:r w:rsidR="00B07AB2">
              <w:rPr>
                <w:rFonts w:ascii="Calibri" w:hAnsi="Calibri"/>
                <w:sz w:val="18"/>
                <w:szCs w:val="18"/>
              </w:rPr>
              <w:instrText xml:space="preserve"> PAGEREF OPEN3 \h </w:instrText>
            </w:r>
            <w:r>
              <w:rPr>
                <w:rFonts w:ascii="Calibri" w:hAnsi="Calibri"/>
                <w:sz w:val="18"/>
                <w:szCs w:val="18"/>
              </w:rPr>
            </w:r>
            <w:r>
              <w:rPr>
                <w:rFonts w:ascii="Calibri" w:hAnsi="Calibri"/>
                <w:sz w:val="18"/>
                <w:szCs w:val="18"/>
              </w:rPr>
              <w:fldChar w:fldCharType="separate"/>
            </w:r>
            <w:ins w:id="2917" w:author="Dmitry Kaptsenel" w:date="2011-07-11T17:10:00Z">
              <w:r w:rsidR="006F596B">
                <w:rPr>
                  <w:rFonts w:ascii="Calibri" w:hAnsi="Calibri"/>
                  <w:noProof/>
                  <w:sz w:val="18"/>
                  <w:szCs w:val="18"/>
                </w:rPr>
                <w:t>18</w:t>
              </w:r>
            </w:ins>
            <w:del w:id="2918" w:author="Dmitry Kaptsenel" w:date="2011-07-10T16:21:00Z">
              <w:r w:rsidR="00625E75" w:rsidDel="00575807">
                <w:rPr>
                  <w:rFonts w:ascii="Calibri" w:hAnsi="Calibri"/>
                  <w:noProof/>
                  <w:sz w:val="18"/>
                  <w:szCs w:val="18"/>
                </w:rPr>
                <w:delText>16</w:delText>
              </w:r>
            </w:del>
            <w:r>
              <w:rPr>
                <w:rFonts w:ascii="Calibri" w:hAnsi="Calibri"/>
                <w:sz w:val="18"/>
                <w:szCs w:val="18"/>
              </w:rPr>
              <w:fldChar w:fldCharType="end"/>
            </w:r>
          </w:p>
        </w:tc>
        <w:tc>
          <w:tcPr>
            <w:tcW w:w="619" w:type="pct"/>
            <w:vAlign w:val="center"/>
          </w:tcPr>
          <w:p w:rsidR="001A3927"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FE5A01" w:rsidRPr="003963E1" w:rsidTr="00625E75">
        <w:tc>
          <w:tcPr>
            <w:tcW w:w="227" w:type="pct"/>
            <w:vAlign w:val="center"/>
          </w:tcPr>
          <w:p w:rsidR="001A3927" w:rsidRPr="003963E1" w:rsidRDefault="00580C3B" w:rsidP="00415359">
            <w:pPr>
              <w:pStyle w:val="TableNormal0"/>
              <w:jc w:val="center"/>
              <w:rPr>
                <w:sz w:val="18"/>
                <w:szCs w:val="18"/>
              </w:rPr>
            </w:pPr>
            <w:r>
              <w:rPr>
                <w:sz w:val="18"/>
                <w:szCs w:val="18"/>
              </w:rPr>
              <w:t>4</w:t>
            </w:r>
          </w:p>
        </w:tc>
        <w:tc>
          <w:tcPr>
            <w:tcW w:w="3797" w:type="pct"/>
          </w:tcPr>
          <w:p w:rsidR="001A3927" w:rsidRPr="003963E1" w:rsidRDefault="00451761" w:rsidP="004B1FEA">
            <w:pPr>
              <w:pStyle w:val="TableNormal0"/>
              <w:rPr>
                <w:sz w:val="18"/>
                <w:szCs w:val="18"/>
              </w:rPr>
            </w:pPr>
            <w:r>
              <w:fldChar w:fldCharType="begin"/>
            </w:r>
            <w:r>
              <w:instrText xml:space="preserve"> REF OPEN4 \h  \* MERGEFORMAT </w:instrText>
            </w:r>
            <w:r>
              <w:fldChar w:fldCharType="separate"/>
            </w:r>
            <w:r w:rsidR="006F596B" w:rsidRPr="00274BDE">
              <w:rPr>
                <w:i/>
                <w:iCs/>
                <w:color w:val="1F497D"/>
              </w:rPr>
              <w:t>Is CL_DEVICE_GLOBAL_MEM_CACHE_SIZE equal to COI_ENGINE_INFO.CacheSize?</w:t>
            </w:r>
            <w:r>
              <w:fldChar w:fldCharType="end"/>
            </w:r>
          </w:p>
        </w:tc>
        <w:tc>
          <w:tcPr>
            <w:tcW w:w="357" w:type="pct"/>
            <w:vAlign w:val="center"/>
          </w:tcPr>
          <w:p w:rsidR="001A3927" w:rsidRPr="003963E1" w:rsidRDefault="008D1136" w:rsidP="0043550E">
            <w:pPr>
              <w:pStyle w:val="TableNormal0"/>
              <w:jc w:val="center"/>
              <w:rPr>
                <w:sz w:val="18"/>
                <w:szCs w:val="18"/>
              </w:rPr>
            </w:pPr>
            <w:r>
              <w:rPr>
                <w:sz w:val="18"/>
                <w:szCs w:val="18"/>
              </w:rPr>
              <w:fldChar w:fldCharType="begin"/>
            </w:r>
            <w:r w:rsidR="00580C3B">
              <w:rPr>
                <w:sz w:val="18"/>
                <w:szCs w:val="18"/>
              </w:rPr>
              <w:instrText xml:space="preserve"> PAGEREF OPEN4 \h </w:instrText>
            </w:r>
            <w:r>
              <w:rPr>
                <w:sz w:val="18"/>
                <w:szCs w:val="18"/>
              </w:rPr>
            </w:r>
            <w:r>
              <w:rPr>
                <w:sz w:val="18"/>
                <w:szCs w:val="18"/>
              </w:rPr>
              <w:fldChar w:fldCharType="separate"/>
            </w:r>
            <w:ins w:id="2919" w:author="Dmitry Kaptsenel" w:date="2011-07-11T17:10:00Z">
              <w:r w:rsidR="006F596B">
                <w:rPr>
                  <w:noProof/>
                  <w:sz w:val="18"/>
                  <w:szCs w:val="18"/>
                </w:rPr>
                <w:t>18</w:t>
              </w:r>
            </w:ins>
            <w:del w:id="2920" w:author="Dmitry Kaptsenel" w:date="2011-07-10T16:21:00Z">
              <w:r w:rsidR="00625E75" w:rsidDel="00575807">
                <w:rPr>
                  <w:noProof/>
                  <w:sz w:val="18"/>
                  <w:szCs w:val="18"/>
                </w:rPr>
                <w:delText>16</w:delText>
              </w:r>
            </w:del>
            <w:r>
              <w:rPr>
                <w:sz w:val="18"/>
                <w:szCs w:val="18"/>
              </w:rPr>
              <w:fldChar w:fldCharType="end"/>
            </w:r>
          </w:p>
        </w:tc>
        <w:tc>
          <w:tcPr>
            <w:tcW w:w="619" w:type="pct"/>
            <w:vAlign w:val="center"/>
          </w:tcPr>
          <w:p w:rsidR="001A3927" w:rsidRPr="003963E1" w:rsidRDefault="00AB0350" w:rsidP="0043550E">
            <w:pPr>
              <w:pStyle w:val="TableNormal0"/>
              <w:jc w:val="center"/>
              <w:rPr>
                <w:sz w:val="18"/>
                <w:szCs w:val="18"/>
              </w:rPr>
            </w:pPr>
            <w:r w:rsidRPr="00AB0350">
              <w:rPr>
                <w:sz w:val="18"/>
                <w:szCs w:val="18"/>
                <w:highlight w:val="yellow"/>
              </w:rPr>
              <w:t>Open</w:t>
            </w:r>
          </w:p>
        </w:tc>
      </w:tr>
      <w:tr w:rsidR="00FE5A01" w:rsidRPr="003963E1" w:rsidTr="009261F3">
        <w:trPr>
          <w:trPrChange w:id="2921" w:author="Dmitry Kaptsenel" w:date="2011-06-12T10:59:00Z">
            <w:trPr>
              <w:gridAfter w:val="0"/>
            </w:trPr>
          </w:trPrChange>
        </w:trPr>
        <w:tc>
          <w:tcPr>
            <w:tcW w:w="227" w:type="pct"/>
            <w:vAlign w:val="center"/>
            <w:tcPrChange w:id="2922" w:author="Dmitry Kaptsenel" w:date="2011-06-12T10:59:00Z">
              <w:tcPr>
                <w:tcW w:w="227" w:type="pct"/>
                <w:vAlign w:val="center"/>
              </w:tcPr>
            </w:tcPrChange>
          </w:tcPr>
          <w:p w:rsidR="001A3927" w:rsidRPr="003963E1" w:rsidRDefault="003C2B51" w:rsidP="00415359">
            <w:pPr>
              <w:pStyle w:val="TableNormal0"/>
              <w:jc w:val="center"/>
              <w:rPr>
                <w:sz w:val="18"/>
                <w:szCs w:val="18"/>
              </w:rPr>
            </w:pPr>
            <w:r>
              <w:rPr>
                <w:sz w:val="18"/>
                <w:szCs w:val="18"/>
              </w:rPr>
              <w:t>5</w:t>
            </w:r>
          </w:p>
        </w:tc>
        <w:tc>
          <w:tcPr>
            <w:tcW w:w="3797" w:type="pct"/>
            <w:tcPrChange w:id="2923" w:author="Dmitry Kaptsenel" w:date="2011-06-12T10:59:00Z">
              <w:tcPr>
                <w:tcW w:w="3803" w:type="pct"/>
                <w:gridSpan w:val="2"/>
              </w:tcPr>
            </w:tcPrChange>
          </w:tcPr>
          <w:p w:rsidR="001A3927" w:rsidRPr="003963E1" w:rsidRDefault="00E37115" w:rsidP="004B1FEA">
            <w:pPr>
              <w:pStyle w:val="TableNormal0"/>
              <w:rPr>
                <w:sz w:val="18"/>
                <w:szCs w:val="18"/>
              </w:rPr>
            </w:pPr>
            <w:r w:rsidRPr="00E37115">
              <w:rPr>
                <w:sz w:val="18"/>
                <w:szCs w:val="18"/>
              </w:rPr>
              <w:t>CreateMemoryObject() should return a pointer to device-specific data also.</w:t>
            </w:r>
          </w:p>
        </w:tc>
        <w:tc>
          <w:tcPr>
            <w:tcW w:w="357" w:type="pct"/>
            <w:vAlign w:val="center"/>
            <w:tcPrChange w:id="2924" w:author="Dmitry Kaptsenel" w:date="2011-06-12T10:59:00Z">
              <w:tcPr>
                <w:tcW w:w="349" w:type="pct"/>
                <w:gridSpan w:val="2"/>
                <w:vAlign w:val="center"/>
              </w:tcPr>
            </w:tcPrChange>
          </w:tcPr>
          <w:p w:rsidR="00A94019" w:rsidRDefault="00766B36">
            <w:pPr>
              <w:pStyle w:val="TableNormal0"/>
              <w:jc w:val="center"/>
              <w:rPr>
                <w:sz w:val="18"/>
                <w:szCs w:val="18"/>
              </w:rPr>
            </w:pPr>
            <w:r>
              <w:rPr>
                <w:sz w:val="18"/>
                <w:szCs w:val="18"/>
              </w:rPr>
              <w:t>19</w:t>
            </w:r>
          </w:p>
        </w:tc>
        <w:tc>
          <w:tcPr>
            <w:tcW w:w="619" w:type="pct"/>
            <w:vAlign w:val="center"/>
            <w:tcPrChange w:id="2925" w:author="Dmitry Kaptsenel" w:date="2011-06-12T10:59:00Z">
              <w:tcPr>
                <w:tcW w:w="621" w:type="pct"/>
                <w:gridSpan w:val="2"/>
                <w:vAlign w:val="center"/>
              </w:tcPr>
            </w:tcPrChange>
          </w:tcPr>
          <w:p w:rsidR="001A3927" w:rsidRPr="003963E1" w:rsidRDefault="00E37115" w:rsidP="0043550E">
            <w:pPr>
              <w:pStyle w:val="TableNormal0"/>
              <w:jc w:val="center"/>
              <w:rPr>
                <w:sz w:val="18"/>
                <w:szCs w:val="18"/>
              </w:rPr>
            </w:pPr>
            <w:r>
              <w:rPr>
                <w:sz w:val="18"/>
                <w:szCs w:val="18"/>
              </w:rPr>
              <w:t>Resolved</w:t>
            </w:r>
          </w:p>
        </w:tc>
      </w:tr>
      <w:tr w:rsidR="00FE5A01" w:rsidRPr="003963E1" w:rsidTr="009261F3">
        <w:trPr>
          <w:trPrChange w:id="2926" w:author="Dmitry Kaptsenel" w:date="2011-06-12T10:59:00Z">
            <w:trPr>
              <w:gridAfter w:val="0"/>
            </w:trPr>
          </w:trPrChange>
        </w:trPr>
        <w:tc>
          <w:tcPr>
            <w:tcW w:w="227" w:type="pct"/>
            <w:vAlign w:val="center"/>
            <w:tcPrChange w:id="2927" w:author="Dmitry Kaptsenel" w:date="2011-06-12T10:59:00Z">
              <w:tcPr>
                <w:tcW w:w="227" w:type="pct"/>
                <w:vAlign w:val="center"/>
              </w:tcPr>
            </w:tcPrChange>
          </w:tcPr>
          <w:p w:rsidR="001A3927" w:rsidRPr="003963E1" w:rsidRDefault="00565173" w:rsidP="00415359">
            <w:pPr>
              <w:pStyle w:val="TableNormal0"/>
              <w:jc w:val="center"/>
              <w:rPr>
                <w:sz w:val="18"/>
                <w:szCs w:val="18"/>
              </w:rPr>
            </w:pPr>
            <w:r>
              <w:rPr>
                <w:sz w:val="18"/>
                <w:szCs w:val="18"/>
              </w:rPr>
              <w:t>6</w:t>
            </w:r>
          </w:p>
        </w:tc>
        <w:tc>
          <w:tcPr>
            <w:tcW w:w="3797" w:type="pct"/>
            <w:tcPrChange w:id="2928" w:author="Dmitry Kaptsenel" w:date="2011-06-12T10:59:00Z">
              <w:tcPr>
                <w:tcW w:w="3803" w:type="pct"/>
                <w:gridSpan w:val="2"/>
              </w:tcPr>
            </w:tcPrChange>
          </w:tcPr>
          <w:p w:rsidR="001A3927" w:rsidRPr="003963E1" w:rsidRDefault="00010AEC" w:rsidP="004B1FEA">
            <w:pPr>
              <w:pStyle w:val="TableNormal0"/>
              <w:rPr>
                <w:sz w:val="18"/>
                <w:szCs w:val="18"/>
              </w:rPr>
            </w:pPr>
            <w:ins w:id="2929" w:author="Dmitry Kaptsenel" w:date="2011-06-12T10:56:00Z">
              <w:r w:rsidRPr="00010AEC">
                <w:t>CreateMappedRegion() should return device-specific data per mapping.</w:t>
              </w:r>
            </w:ins>
            <w:del w:id="2930" w:author="Dmitry Kaptsenel" w:date="2011-06-12T10:56:00Z">
              <w:r w:rsidR="00451761" w:rsidDel="00010AEC">
                <w:fldChar w:fldCharType="begin"/>
              </w:r>
              <w:r w:rsidR="00451761" w:rsidDel="00010AEC">
                <w:delInstrText xml:space="preserve"> REF OPEN6 \h  \* MERGEFORMAT </w:delInstrText>
              </w:r>
              <w:r w:rsidR="00451761" w:rsidDel="00010AEC">
                <w:fldChar w:fldCharType="separate"/>
              </w:r>
              <w:r w:rsidR="00B86E38" w:rsidRPr="00565173" w:rsidDel="00010AEC">
                <w:rPr>
                  <w:i/>
                  <w:iCs/>
                </w:rPr>
                <w:delText>CreateMappedRegion() should return device-specific data per mapping.</w:delText>
              </w:r>
              <w:r w:rsidR="00451761" w:rsidDel="00010AEC">
                <w:fldChar w:fldCharType="end"/>
              </w:r>
            </w:del>
          </w:p>
        </w:tc>
        <w:tc>
          <w:tcPr>
            <w:tcW w:w="357" w:type="pct"/>
            <w:vAlign w:val="center"/>
            <w:tcPrChange w:id="2931" w:author="Dmitry Kaptsenel" w:date="2011-06-12T10:59:00Z">
              <w:tcPr>
                <w:tcW w:w="349" w:type="pct"/>
                <w:gridSpan w:val="2"/>
                <w:vAlign w:val="center"/>
              </w:tcPr>
            </w:tcPrChange>
          </w:tcPr>
          <w:p w:rsidR="001A3927" w:rsidRPr="003963E1" w:rsidRDefault="008D1136" w:rsidP="0043550E">
            <w:pPr>
              <w:pStyle w:val="TableNormal0"/>
              <w:jc w:val="center"/>
              <w:rPr>
                <w:sz w:val="18"/>
                <w:szCs w:val="18"/>
              </w:rPr>
            </w:pPr>
            <w:del w:id="2932" w:author="Dmitry Kaptsenel" w:date="2011-06-12T10:56:00Z">
              <w:r w:rsidDel="00010AEC">
                <w:rPr>
                  <w:sz w:val="18"/>
                  <w:szCs w:val="18"/>
                </w:rPr>
                <w:fldChar w:fldCharType="begin"/>
              </w:r>
              <w:r w:rsidR="00565173" w:rsidDel="00010AEC">
                <w:rPr>
                  <w:sz w:val="18"/>
                  <w:szCs w:val="18"/>
                </w:rPr>
                <w:delInstrText xml:space="preserve"> PAGEREF OPEN6 \h </w:delInstrText>
              </w:r>
              <w:r w:rsidDel="00010AEC">
                <w:rPr>
                  <w:sz w:val="18"/>
                  <w:szCs w:val="18"/>
                </w:rPr>
              </w:r>
              <w:r w:rsidDel="00010AEC">
                <w:rPr>
                  <w:sz w:val="18"/>
                  <w:szCs w:val="18"/>
                </w:rPr>
                <w:fldChar w:fldCharType="separate"/>
              </w:r>
              <w:r w:rsidR="00B86E38" w:rsidDel="00010AEC">
                <w:rPr>
                  <w:noProof/>
                  <w:sz w:val="18"/>
                  <w:szCs w:val="18"/>
                </w:rPr>
                <w:delText>19</w:delText>
              </w:r>
              <w:r w:rsidDel="00010AEC">
                <w:rPr>
                  <w:sz w:val="18"/>
                  <w:szCs w:val="18"/>
                </w:rPr>
                <w:fldChar w:fldCharType="end"/>
              </w:r>
            </w:del>
            <w:ins w:id="2933" w:author="Dmitry Kaptsenel" w:date="2011-06-12T10:56:00Z">
              <w:r w:rsidR="00010AEC">
                <w:rPr>
                  <w:sz w:val="18"/>
                  <w:szCs w:val="18"/>
                </w:rPr>
                <w:t>19</w:t>
              </w:r>
            </w:ins>
          </w:p>
        </w:tc>
        <w:tc>
          <w:tcPr>
            <w:tcW w:w="619" w:type="pct"/>
            <w:vAlign w:val="center"/>
            <w:tcPrChange w:id="2934" w:author="Dmitry Kaptsenel" w:date="2011-06-12T10:59:00Z">
              <w:tcPr>
                <w:tcW w:w="621" w:type="pct"/>
                <w:gridSpan w:val="2"/>
                <w:vAlign w:val="center"/>
              </w:tcPr>
            </w:tcPrChange>
          </w:tcPr>
          <w:p w:rsidR="001A3927" w:rsidRPr="003963E1" w:rsidRDefault="00010AEC" w:rsidP="0043550E">
            <w:pPr>
              <w:pStyle w:val="TableNormal0"/>
              <w:jc w:val="center"/>
              <w:rPr>
                <w:sz w:val="18"/>
                <w:szCs w:val="18"/>
              </w:rPr>
            </w:pPr>
            <w:ins w:id="2935" w:author="Dmitry Kaptsenel" w:date="2011-06-12T10:56:00Z">
              <w:r>
                <w:rPr>
                  <w:rFonts w:ascii="Calibri" w:hAnsi="Calibri"/>
                  <w:sz w:val="18"/>
                  <w:szCs w:val="18"/>
                </w:rPr>
                <w:t>Convert to Requirement</w:t>
              </w:r>
            </w:ins>
            <w:ins w:id="2936" w:author="Dmitry Kaptsenel" w:date="2011-06-12T11:00:00Z">
              <w:r w:rsidR="00852C2D">
                <w:rPr>
                  <w:rFonts w:ascii="Calibri" w:hAnsi="Calibri"/>
                  <w:sz w:val="18"/>
                  <w:szCs w:val="18"/>
                </w:rPr>
                <w:t xml:space="preserve"> </w:t>
              </w:r>
            </w:ins>
            <w:ins w:id="2937" w:author="Dmitry Kaptsenel" w:date="2011-06-12T10:59:00Z">
              <w:r w:rsidR="009261F3">
                <w:rPr>
                  <w:rFonts w:ascii="Calibri" w:hAnsi="Calibri"/>
                  <w:sz w:val="18"/>
                  <w:szCs w:val="18"/>
                </w:rPr>
                <w:t>10</w:t>
              </w:r>
            </w:ins>
            <w:del w:id="2938" w:author="Dmitry Kaptsenel" w:date="2011-06-12T10:56:00Z">
              <w:r w:rsidR="00AB0350" w:rsidRPr="00AB0350" w:rsidDel="00010AEC">
                <w:rPr>
                  <w:sz w:val="18"/>
                  <w:szCs w:val="18"/>
                  <w:highlight w:val="yellow"/>
                </w:rPr>
                <w:delText>Open</w:delText>
              </w:r>
            </w:del>
          </w:p>
        </w:tc>
      </w:tr>
      <w:tr w:rsidR="00FE5A01" w:rsidRPr="003963E1" w:rsidTr="009261F3">
        <w:trPr>
          <w:trPrChange w:id="2939" w:author="Dmitry Kaptsenel" w:date="2011-06-12T10:59:00Z">
            <w:trPr>
              <w:gridAfter w:val="0"/>
            </w:trPr>
          </w:trPrChange>
        </w:trPr>
        <w:tc>
          <w:tcPr>
            <w:tcW w:w="227" w:type="pct"/>
            <w:vAlign w:val="center"/>
            <w:tcPrChange w:id="2940" w:author="Dmitry Kaptsenel" w:date="2011-06-12T10:59:00Z">
              <w:tcPr>
                <w:tcW w:w="227" w:type="pct"/>
                <w:vAlign w:val="center"/>
              </w:tcPr>
            </w:tcPrChange>
          </w:tcPr>
          <w:p w:rsidR="001A3927" w:rsidRPr="003963E1" w:rsidRDefault="00ED2E1F" w:rsidP="00415359">
            <w:pPr>
              <w:jc w:val="center"/>
              <w:rPr>
                <w:rFonts w:ascii="Calibri" w:hAnsi="Calibri"/>
                <w:sz w:val="18"/>
                <w:szCs w:val="18"/>
              </w:rPr>
            </w:pPr>
            <w:r>
              <w:rPr>
                <w:rFonts w:ascii="Calibri" w:hAnsi="Calibri"/>
                <w:sz w:val="18"/>
                <w:szCs w:val="18"/>
              </w:rPr>
              <w:t>7</w:t>
            </w:r>
          </w:p>
        </w:tc>
        <w:tc>
          <w:tcPr>
            <w:tcW w:w="3797" w:type="pct"/>
            <w:tcPrChange w:id="2941" w:author="Dmitry Kaptsenel" w:date="2011-06-12T10:59:00Z">
              <w:tcPr>
                <w:tcW w:w="3803" w:type="pct"/>
                <w:gridSpan w:val="2"/>
              </w:tcPr>
            </w:tcPrChange>
          </w:tcPr>
          <w:p w:rsidR="001A3927" w:rsidRPr="003963E1" w:rsidRDefault="008D021E" w:rsidP="004B1FEA">
            <w:pPr>
              <w:jc w:val="left"/>
              <w:rPr>
                <w:rFonts w:ascii="Calibri" w:hAnsi="Calibri"/>
                <w:sz w:val="18"/>
                <w:szCs w:val="18"/>
              </w:rPr>
            </w:pPr>
            <w:r>
              <w:t xml:space="preserve">Need an algorithm for buffers relocation between devices </w:t>
            </w:r>
          </w:p>
        </w:tc>
        <w:tc>
          <w:tcPr>
            <w:tcW w:w="357" w:type="pct"/>
            <w:vAlign w:val="center"/>
            <w:tcPrChange w:id="2942" w:author="Dmitry Kaptsenel" w:date="2011-06-12T10:59:00Z">
              <w:tcPr>
                <w:tcW w:w="349" w:type="pct"/>
                <w:gridSpan w:val="2"/>
                <w:vAlign w:val="center"/>
              </w:tcPr>
            </w:tcPrChange>
          </w:tcPr>
          <w:p w:rsidR="001A3927" w:rsidRPr="003963E1" w:rsidRDefault="008D021E" w:rsidP="0043550E">
            <w:pPr>
              <w:jc w:val="center"/>
              <w:rPr>
                <w:rFonts w:ascii="Calibri" w:hAnsi="Calibri"/>
                <w:sz w:val="18"/>
                <w:szCs w:val="18"/>
              </w:rPr>
            </w:pPr>
            <w:r>
              <w:rPr>
                <w:rFonts w:ascii="Calibri" w:hAnsi="Calibri"/>
                <w:sz w:val="18"/>
                <w:szCs w:val="18"/>
              </w:rPr>
              <w:t>20</w:t>
            </w:r>
          </w:p>
        </w:tc>
        <w:tc>
          <w:tcPr>
            <w:tcW w:w="619" w:type="pct"/>
            <w:vAlign w:val="center"/>
            <w:tcPrChange w:id="2943" w:author="Dmitry Kaptsenel" w:date="2011-06-12T10:59:00Z">
              <w:tcPr>
                <w:tcW w:w="621" w:type="pct"/>
                <w:gridSpan w:val="2"/>
                <w:vAlign w:val="center"/>
              </w:tcPr>
            </w:tcPrChange>
          </w:tcPr>
          <w:p w:rsidR="001A3927" w:rsidRPr="003963E1" w:rsidRDefault="008D021E" w:rsidP="0043550E">
            <w:pPr>
              <w:jc w:val="center"/>
              <w:rPr>
                <w:rFonts w:ascii="Calibri" w:hAnsi="Calibri"/>
                <w:sz w:val="18"/>
                <w:szCs w:val="18"/>
              </w:rPr>
            </w:pPr>
            <w:r>
              <w:rPr>
                <w:rFonts w:ascii="Calibri" w:hAnsi="Calibri"/>
                <w:sz w:val="18"/>
                <w:szCs w:val="18"/>
              </w:rPr>
              <w:t>Resolved</w:t>
            </w:r>
          </w:p>
        </w:tc>
      </w:tr>
      <w:tr w:rsidR="00FE5A01" w:rsidRPr="003963E1" w:rsidTr="009261F3">
        <w:trPr>
          <w:trPrChange w:id="2944" w:author="Dmitry Kaptsenel" w:date="2011-06-12T10:59:00Z">
            <w:trPr>
              <w:gridAfter w:val="0"/>
            </w:trPr>
          </w:trPrChange>
        </w:trPr>
        <w:tc>
          <w:tcPr>
            <w:tcW w:w="227" w:type="pct"/>
            <w:vAlign w:val="center"/>
            <w:tcPrChange w:id="2945" w:author="Dmitry Kaptsenel" w:date="2011-06-12T10:59:00Z">
              <w:tcPr>
                <w:tcW w:w="227" w:type="pct"/>
                <w:vAlign w:val="center"/>
              </w:tcPr>
            </w:tcPrChange>
          </w:tcPr>
          <w:p w:rsidR="001A3927" w:rsidRPr="003963E1" w:rsidRDefault="00374657" w:rsidP="00415359">
            <w:pPr>
              <w:jc w:val="center"/>
              <w:rPr>
                <w:rFonts w:ascii="Calibri" w:hAnsi="Calibri"/>
                <w:sz w:val="18"/>
                <w:szCs w:val="18"/>
              </w:rPr>
            </w:pPr>
            <w:r>
              <w:rPr>
                <w:rFonts w:ascii="Calibri" w:hAnsi="Calibri"/>
                <w:sz w:val="18"/>
                <w:szCs w:val="18"/>
              </w:rPr>
              <w:t>8</w:t>
            </w:r>
          </w:p>
        </w:tc>
        <w:tc>
          <w:tcPr>
            <w:tcW w:w="3797" w:type="pct"/>
            <w:tcPrChange w:id="2946" w:author="Dmitry Kaptsenel" w:date="2011-06-12T10:59:00Z">
              <w:tcPr>
                <w:tcW w:w="3803" w:type="pct"/>
                <w:gridSpan w:val="2"/>
              </w:tcPr>
            </w:tcPrChange>
          </w:tcPr>
          <w:p w:rsidR="001A3927" w:rsidRPr="003963E1" w:rsidRDefault="00467E81" w:rsidP="004B1FEA">
            <w:pPr>
              <w:jc w:val="left"/>
              <w:rPr>
                <w:rFonts w:ascii="Calibri" w:hAnsi="Calibri"/>
                <w:sz w:val="18"/>
                <w:szCs w:val="18"/>
              </w:rPr>
            </w:pPr>
            <w:ins w:id="2947" w:author="Dmitry Kaptsenel" w:date="2011-06-12T11:51:00Z">
              <w:r w:rsidRPr="00467E81">
                <w:t>buffer should know whether it contains raw data on not. Partial info source is cl_dev_host_ptr_flags.</w:t>
              </w:r>
            </w:ins>
            <w:del w:id="2948" w:author="Dmitry Kaptsenel" w:date="2011-06-12T11:51:00Z">
              <w:r w:rsidR="00451761" w:rsidDel="00467E81">
                <w:fldChar w:fldCharType="begin"/>
              </w:r>
              <w:r w:rsidR="00451761" w:rsidDel="00467E81">
                <w:delInstrText xml:space="preserve"> REF  OPEN8 \h  \* MERGEFORMAT </w:delInstrText>
              </w:r>
              <w:r w:rsidR="00451761" w:rsidDel="00467E81">
                <w:fldChar w:fldCharType="separate"/>
              </w:r>
            </w:del>
            <w:del w:id="2949" w:author="Dmitry Kaptsenel" w:date="2011-06-01T09:04:00Z">
              <w:r w:rsidR="009C05BC" w:rsidRPr="00374657" w:rsidDel="00B86E38">
                <w:rPr>
                  <w:i/>
                  <w:iCs/>
                </w:rPr>
                <w:delText xml:space="preserve">buffer should know whether it contains raw data on </w:delText>
              </w:r>
              <w:r w:rsidR="009C05BC" w:rsidDel="00B86E38">
                <w:rPr>
                  <w:i/>
                  <w:iCs/>
                </w:rPr>
                <w:delText>not. Partial info source is cl_dev_host_ptr_flags</w:delText>
              </w:r>
              <w:r w:rsidR="009C05BC" w:rsidRPr="00374657" w:rsidDel="00B86E38">
                <w:delText>.</w:delText>
              </w:r>
            </w:del>
            <w:del w:id="2950" w:author="Dmitry Kaptsenel" w:date="2011-06-12T11:51:00Z">
              <w:r w:rsidR="00451761" w:rsidDel="00467E81">
                <w:fldChar w:fldCharType="end"/>
              </w:r>
            </w:del>
          </w:p>
        </w:tc>
        <w:tc>
          <w:tcPr>
            <w:tcW w:w="357" w:type="pct"/>
            <w:vAlign w:val="center"/>
            <w:tcPrChange w:id="2951" w:author="Dmitry Kaptsenel" w:date="2011-06-12T10:59:00Z">
              <w:tcPr>
                <w:tcW w:w="349" w:type="pct"/>
                <w:gridSpan w:val="2"/>
                <w:vAlign w:val="center"/>
              </w:tcPr>
            </w:tcPrChange>
          </w:tcPr>
          <w:p w:rsidR="001A3927" w:rsidRPr="003963E1" w:rsidRDefault="00467E81" w:rsidP="0043550E">
            <w:pPr>
              <w:jc w:val="center"/>
              <w:rPr>
                <w:rFonts w:ascii="Calibri" w:hAnsi="Calibri"/>
                <w:sz w:val="18"/>
                <w:szCs w:val="18"/>
              </w:rPr>
            </w:pPr>
            <w:ins w:id="2952" w:author="Dmitry Kaptsenel" w:date="2011-06-12T11:51:00Z">
              <w:r>
                <w:rPr>
                  <w:rFonts w:ascii="Calibri" w:hAnsi="Calibri"/>
                  <w:sz w:val="18"/>
                  <w:szCs w:val="18"/>
                </w:rPr>
                <w:t>20</w:t>
              </w:r>
            </w:ins>
            <w:del w:id="2953" w:author="Dmitry Kaptsenel" w:date="2011-06-12T11:51:00Z">
              <w:r w:rsidR="008D1136" w:rsidDel="00467E81">
                <w:rPr>
                  <w:rFonts w:ascii="Calibri" w:hAnsi="Calibri"/>
                  <w:sz w:val="18"/>
                  <w:szCs w:val="18"/>
                </w:rPr>
                <w:fldChar w:fldCharType="begin"/>
              </w:r>
              <w:r w:rsidR="00037FB7" w:rsidDel="00467E81">
                <w:rPr>
                  <w:rFonts w:ascii="Calibri" w:hAnsi="Calibri"/>
                  <w:sz w:val="18"/>
                  <w:szCs w:val="18"/>
                </w:rPr>
                <w:delInstrText xml:space="preserve"> PAGEREF  OPEN8 \h </w:delInstrText>
              </w:r>
              <w:r w:rsidR="008D1136" w:rsidDel="00467E81">
                <w:rPr>
                  <w:rFonts w:ascii="Calibri" w:hAnsi="Calibri"/>
                  <w:sz w:val="18"/>
                  <w:szCs w:val="18"/>
                </w:rPr>
              </w:r>
              <w:r w:rsidR="008D1136" w:rsidDel="00467E81">
                <w:rPr>
                  <w:rFonts w:ascii="Calibri" w:hAnsi="Calibri"/>
                  <w:sz w:val="18"/>
                  <w:szCs w:val="18"/>
                </w:rPr>
                <w:fldChar w:fldCharType="separate"/>
              </w:r>
              <w:r w:rsidR="00B86E38" w:rsidDel="00467E81">
                <w:rPr>
                  <w:rFonts w:ascii="Calibri" w:hAnsi="Calibri"/>
                  <w:noProof/>
                  <w:sz w:val="18"/>
                  <w:szCs w:val="18"/>
                </w:rPr>
                <w:delText>20</w:delText>
              </w:r>
              <w:r w:rsidR="008D1136" w:rsidDel="00467E81">
                <w:rPr>
                  <w:rFonts w:ascii="Calibri" w:hAnsi="Calibri"/>
                  <w:sz w:val="18"/>
                  <w:szCs w:val="18"/>
                </w:rPr>
                <w:fldChar w:fldCharType="end"/>
              </w:r>
            </w:del>
          </w:p>
        </w:tc>
        <w:tc>
          <w:tcPr>
            <w:tcW w:w="619" w:type="pct"/>
            <w:vAlign w:val="center"/>
            <w:tcPrChange w:id="2954" w:author="Dmitry Kaptsenel" w:date="2011-06-12T10:59:00Z">
              <w:tcPr>
                <w:tcW w:w="621" w:type="pct"/>
                <w:gridSpan w:val="2"/>
                <w:vAlign w:val="center"/>
              </w:tcPr>
            </w:tcPrChange>
          </w:tcPr>
          <w:p w:rsidR="001A3927" w:rsidRPr="003963E1" w:rsidRDefault="00AB0350" w:rsidP="0043550E">
            <w:pPr>
              <w:jc w:val="center"/>
              <w:rPr>
                <w:rFonts w:ascii="Calibri" w:hAnsi="Calibri"/>
                <w:sz w:val="18"/>
                <w:szCs w:val="18"/>
              </w:rPr>
            </w:pPr>
            <w:del w:id="2955" w:author="Dmitry Kaptsenel" w:date="2011-06-12T11:52:00Z">
              <w:r w:rsidRPr="00AB0350" w:rsidDel="00467E81">
                <w:rPr>
                  <w:rFonts w:ascii="Calibri" w:hAnsi="Calibri"/>
                  <w:sz w:val="18"/>
                  <w:szCs w:val="18"/>
                  <w:highlight w:val="yellow"/>
                </w:rPr>
                <w:delText>Open</w:delText>
              </w:r>
            </w:del>
            <w:ins w:id="2956" w:author="Dmitry Kaptsenel" w:date="2011-06-12T11:52:00Z">
              <w:r w:rsidR="00467E81">
                <w:rPr>
                  <w:rFonts w:ascii="Calibri" w:hAnsi="Calibri"/>
                  <w:sz w:val="18"/>
                  <w:szCs w:val="18"/>
                </w:rPr>
                <w:t>Added to Requirement1</w:t>
              </w:r>
            </w:ins>
          </w:p>
        </w:tc>
      </w:tr>
      <w:tr w:rsidR="00FE5A01" w:rsidRPr="003963E1" w:rsidTr="009261F3">
        <w:trPr>
          <w:trPrChange w:id="2957" w:author="Dmitry Kaptsenel" w:date="2011-06-12T10:59:00Z">
            <w:trPr>
              <w:gridAfter w:val="0"/>
            </w:trPr>
          </w:trPrChange>
        </w:trPr>
        <w:tc>
          <w:tcPr>
            <w:tcW w:w="227" w:type="pct"/>
            <w:vAlign w:val="center"/>
            <w:tcPrChange w:id="2958" w:author="Dmitry Kaptsenel" w:date="2011-06-12T10:59:00Z">
              <w:tcPr>
                <w:tcW w:w="227" w:type="pct"/>
                <w:vAlign w:val="center"/>
              </w:tcPr>
            </w:tcPrChange>
          </w:tcPr>
          <w:p w:rsidR="001A3927" w:rsidRPr="003963E1" w:rsidRDefault="001F1506" w:rsidP="00415359">
            <w:pPr>
              <w:jc w:val="center"/>
              <w:rPr>
                <w:rFonts w:ascii="Calibri" w:hAnsi="Calibri"/>
                <w:sz w:val="18"/>
                <w:szCs w:val="18"/>
              </w:rPr>
            </w:pPr>
            <w:r>
              <w:rPr>
                <w:rFonts w:ascii="Calibri" w:hAnsi="Calibri"/>
                <w:sz w:val="18"/>
                <w:szCs w:val="18"/>
              </w:rPr>
              <w:t>9</w:t>
            </w:r>
          </w:p>
        </w:tc>
        <w:tc>
          <w:tcPr>
            <w:tcW w:w="3797" w:type="pct"/>
            <w:tcPrChange w:id="2959" w:author="Dmitry Kaptsenel" w:date="2011-06-12T10:59:00Z">
              <w:tcPr>
                <w:tcW w:w="3803" w:type="pct"/>
                <w:gridSpan w:val="2"/>
              </w:tcPr>
            </w:tcPrChange>
          </w:tcPr>
          <w:p w:rsidR="001A3927" w:rsidRPr="003963E1" w:rsidRDefault="00B433FE" w:rsidP="004B1FEA">
            <w:pPr>
              <w:jc w:val="left"/>
              <w:rPr>
                <w:rFonts w:ascii="Calibri" w:hAnsi="Calibri"/>
                <w:sz w:val="18"/>
                <w:szCs w:val="18"/>
              </w:rPr>
            </w:pPr>
            <w:r w:rsidRPr="00B433FE">
              <w:t>To support sharing and transferring memory objects between different devices, MIC Device Agent and OpenCL Runtime IOCLDevice should provide the following methods respectively:</w:t>
            </w:r>
          </w:p>
        </w:tc>
        <w:tc>
          <w:tcPr>
            <w:tcW w:w="357" w:type="pct"/>
            <w:vAlign w:val="center"/>
            <w:tcPrChange w:id="2960" w:author="Dmitry Kaptsenel" w:date="2011-06-12T10:59:00Z">
              <w:tcPr>
                <w:tcW w:w="349" w:type="pct"/>
                <w:gridSpan w:val="2"/>
                <w:vAlign w:val="center"/>
              </w:tcPr>
            </w:tcPrChange>
          </w:tcPr>
          <w:p w:rsidR="001A3927" w:rsidRPr="003963E1" w:rsidRDefault="00B433FE" w:rsidP="0043550E">
            <w:pPr>
              <w:jc w:val="center"/>
              <w:rPr>
                <w:rFonts w:ascii="Calibri" w:hAnsi="Calibri"/>
                <w:sz w:val="18"/>
                <w:szCs w:val="18"/>
              </w:rPr>
            </w:pPr>
            <w:r>
              <w:rPr>
                <w:rFonts w:ascii="Calibri" w:hAnsi="Calibri"/>
                <w:sz w:val="18"/>
                <w:szCs w:val="18"/>
              </w:rPr>
              <w:t>21</w:t>
            </w:r>
          </w:p>
        </w:tc>
        <w:tc>
          <w:tcPr>
            <w:tcW w:w="619" w:type="pct"/>
            <w:vAlign w:val="center"/>
            <w:tcPrChange w:id="2961" w:author="Dmitry Kaptsenel" w:date="2011-06-12T10:59:00Z">
              <w:tcPr>
                <w:tcW w:w="621" w:type="pct"/>
                <w:gridSpan w:val="2"/>
                <w:vAlign w:val="center"/>
              </w:tcPr>
            </w:tcPrChange>
          </w:tcPr>
          <w:p w:rsidR="001A3927" w:rsidRPr="003963E1" w:rsidRDefault="00B433FE" w:rsidP="0043550E">
            <w:pPr>
              <w:jc w:val="center"/>
              <w:rPr>
                <w:rFonts w:ascii="Calibri" w:hAnsi="Calibri"/>
                <w:sz w:val="18"/>
                <w:szCs w:val="18"/>
              </w:rPr>
            </w:pPr>
            <w:r>
              <w:rPr>
                <w:rFonts w:ascii="Calibri" w:hAnsi="Calibri"/>
                <w:sz w:val="18"/>
                <w:szCs w:val="18"/>
              </w:rPr>
              <w:t>Convert to Requirement1</w:t>
            </w:r>
          </w:p>
        </w:tc>
      </w:tr>
      <w:tr w:rsidR="00FE5A01" w:rsidRPr="003963E1" w:rsidTr="009261F3">
        <w:trPr>
          <w:trPrChange w:id="2962" w:author="Dmitry Kaptsenel" w:date="2011-06-12T10:59:00Z">
            <w:trPr>
              <w:gridAfter w:val="0"/>
            </w:trPr>
          </w:trPrChange>
        </w:trPr>
        <w:tc>
          <w:tcPr>
            <w:tcW w:w="227" w:type="pct"/>
            <w:vAlign w:val="center"/>
            <w:tcPrChange w:id="2963" w:author="Dmitry Kaptsenel" w:date="2011-06-12T10:59:00Z">
              <w:tcPr>
                <w:tcW w:w="227" w:type="pct"/>
                <w:vAlign w:val="center"/>
              </w:tcPr>
            </w:tcPrChange>
          </w:tcPr>
          <w:p w:rsidR="001A3927" w:rsidRPr="003963E1" w:rsidRDefault="00FE5A01" w:rsidP="00415359">
            <w:pPr>
              <w:jc w:val="center"/>
              <w:rPr>
                <w:rFonts w:ascii="Calibri" w:hAnsi="Calibri"/>
                <w:sz w:val="18"/>
                <w:szCs w:val="18"/>
              </w:rPr>
            </w:pPr>
            <w:r>
              <w:rPr>
                <w:rFonts w:ascii="Calibri" w:hAnsi="Calibri"/>
                <w:sz w:val="18"/>
                <w:szCs w:val="18"/>
              </w:rPr>
              <w:t>10</w:t>
            </w:r>
          </w:p>
        </w:tc>
        <w:tc>
          <w:tcPr>
            <w:tcW w:w="3797" w:type="pct"/>
            <w:tcPrChange w:id="2964" w:author="Dmitry Kaptsenel" w:date="2011-06-12T10:59:00Z">
              <w:tcPr>
                <w:tcW w:w="3803" w:type="pct"/>
                <w:gridSpan w:val="2"/>
              </w:tcPr>
            </w:tcPrChange>
          </w:tcPr>
          <w:p w:rsidR="001A3927" w:rsidRPr="003963E1" w:rsidRDefault="00B137A4" w:rsidP="004B1FEA">
            <w:pPr>
              <w:jc w:val="left"/>
              <w:rPr>
                <w:rFonts w:ascii="Calibri" w:hAnsi="Calibri"/>
                <w:sz w:val="18"/>
                <w:szCs w:val="18"/>
              </w:rPr>
            </w:pPr>
            <w:r w:rsidRPr="00B137A4">
              <w:t>Current proposal assumes that all devices can create OpenCL Buffers with given Backing Store that is managed by OpenCL Runtime.</w:t>
            </w:r>
          </w:p>
        </w:tc>
        <w:tc>
          <w:tcPr>
            <w:tcW w:w="357" w:type="pct"/>
            <w:vAlign w:val="center"/>
            <w:tcPrChange w:id="2965" w:author="Dmitry Kaptsenel" w:date="2011-06-12T10:59:00Z">
              <w:tcPr>
                <w:tcW w:w="349" w:type="pct"/>
                <w:gridSpan w:val="2"/>
                <w:vAlign w:val="center"/>
              </w:tcPr>
            </w:tcPrChange>
          </w:tcPr>
          <w:p w:rsidR="001A3927" w:rsidRPr="003963E1" w:rsidRDefault="00B137A4" w:rsidP="0043550E">
            <w:pPr>
              <w:jc w:val="center"/>
              <w:rPr>
                <w:rFonts w:ascii="Calibri" w:hAnsi="Calibri"/>
                <w:sz w:val="18"/>
                <w:szCs w:val="18"/>
              </w:rPr>
            </w:pPr>
            <w:r>
              <w:rPr>
                <w:rFonts w:ascii="Calibri" w:hAnsi="Calibri"/>
                <w:sz w:val="18"/>
                <w:szCs w:val="18"/>
              </w:rPr>
              <w:t>24</w:t>
            </w:r>
          </w:p>
        </w:tc>
        <w:tc>
          <w:tcPr>
            <w:tcW w:w="619" w:type="pct"/>
            <w:vAlign w:val="center"/>
            <w:tcPrChange w:id="2966" w:author="Dmitry Kaptsenel" w:date="2011-06-12T10:59:00Z">
              <w:tcPr>
                <w:tcW w:w="621" w:type="pct"/>
                <w:gridSpan w:val="2"/>
                <w:vAlign w:val="center"/>
              </w:tcPr>
            </w:tcPrChange>
          </w:tcPr>
          <w:p w:rsidR="001A3927" w:rsidRPr="003963E1" w:rsidRDefault="00B137A4" w:rsidP="0043550E">
            <w:pPr>
              <w:jc w:val="center"/>
              <w:rPr>
                <w:rFonts w:ascii="Calibri" w:hAnsi="Calibri"/>
                <w:sz w:val="18"/>
                <w:szCs w:val="18"/>
              </w:rPr>
            </w:pPr>
            <w:r>
              <w:rPr>
                <w:rFonts w:ascii="Calibri" w:hAnsi="Calibri"/>
                <w:sz w:val="18"/>
                <w:szCs w:val="18"/>
              </w:rPr>
              <w:t>Convert to Assumption2</w:t>
            </w:r>
          </w:p>
        </w:tc>
      </w:tr>
      <w:tr w:rsidR="00FE5A01" w:rsidRPr="003963E1" w:rsidTr="009261F3">
        <w:trPr>
          <w:trPrChange w:id="2967" w:author="Dmitry Kaptsenel" w:date="2011-06-12T10:59:00Z">
            <w:trPr>
              <w:gridAfter w:val="0"/>
            </w:trPr>
          </w:trPrChange>
        </w:trPr>
        <w:tc>
          <w:tcPr>
            <w:tcW w:w="227" w:type="pct"/>
            <w:vAlign w:val="center"/>
            <w:tcPrChange w:id="2968" w:author="Dmitry Kaptsenel" w:date="2011-06-12T10:59:00Z">
              <w:tcPr>
                <w:tcW w:w="227" w:type="pct"/>
                <w:vAlign w:val="center"/>
              </w:tcPr>
            </w:tcPrChange>
          </w:tcPr>
          <w:p w:rsidR="001A3927" w:rsidRPr="003963E1" w:rsidRDefault="000F09F7" w:rsidP="00415359">
            <w:pPr>
              <w:jc w:val="center"/>
              <w:rPr>
                <w:rFonts w:ascii="Calibri" w:hAnsi="Calibri"/>
                <w:sz w:val="18"/>
                <w:szCs w:val="18"/>
              </w:rPr>
            </w:pPr>
            <w:r>
              <w:rPr>
                <w:rFonts w:ascii="Calibri" w:hAnsi="Calibri"/>
                <w:sz w:val="18"/>
                <w:szCs w:val="18"/>
              </w:rPr>
              <w:t>11</w:t>
            </w:r>
          </w:p>
        </w:tc>
        <w:tc>
          <w:tcPr>
            <w:tcW w:w="3797" w:type="pct"/>
            <w:tcPrChange w:id="2969" w:author="Dmitry Kaptsenel" w:date="2011-06-12T10:59:00Z">
              <w:tcPr>
                <w:tcW w:w="3803" w:type="pct"/>
                <w:gridSpan w:val="2"/>
              </w:tcPr>
            </w:tcPrChange>
          </w:tcPr>
          <w:p w:rsidR="001A3927" w:rsidRPr="003963E1" w:rsidRDefault="007E26C0" w:rsidP="004B1FEA">
            <w:pPr>
              <w:jc w:val="left"/>
              <w:rPr>
                <w:rFonts w:ascii="Calibri" w:hAnsi="Calibri"/>
                <w:sz w:val="18"/>
                <w:szCs w:val="18"/>
              </w:rPr>
            </w:pPr>
            <w:r w:rsidRPr="007E26C0">
              <w:t>Follows is a proposal for sub-buffers support methods in Device Agent:</w:t>
            </w:r>
          </w:p>
        </w:tc>
        <w:tc>
          <w:tcPr>
            <w:tcW w:w="357" w:type="pct"/>
            <w:vAlign w:val="center"/>
            <w:tcPrChange w:id="2970" w:author="Dmitry Kaptsenel" w:date="2011-06-12T10:59:00Z">
              <w:tcPr>
                <w:tcW w:w="349" w:type="pct"/>
                <w:gridSpan w:val="2"/>
                <w:vAlign w:val="center"/>
              </w:tcPr>
            </w:tcPrChange>
          </w:tcPr>
          <w:p w:rsidR="001A3927" w:rsidRPr="003963E1" w:rsidRDefault="007E26C0" w:rsidP="0043550E">
            <w:pPr>
              <w:jc w:val="center"/>
              <w:rPr>
                <w:rFonts w:ascii="Calibri" w:hAnsi="Calibri"/>
                <w:sz w:val="18"/>
                <w:szCs w:val="18"/>
              </w:rPr>
            </w:pPr>
            <w:r>
              <w:rPr>
                <w:rFonts w:ascii="Calibri" w:hAnsi="Calibri"/>
                <w:sz w:val="18"/>
                <w:szCs w:val="18"/>
              </w:rPr>
              <w:t>25</w:t>
            </w:r>
          </w:p>
        </w:tc>
        <w:tc>
          <w:tcPr>
            <w:tcW w:w="619" w:type="pct"/>
            <w:vAlign w:val="center"/>
            <w:tcPrChange w:id="2971" w:author="Dmitry Kaptsenel" w:date="2011-06-12T10:59:00Z">
              <w:tcPr>
                <w:tcW w:w="621" w:type="pct"/>
                <w:gridSpan w:val="2"/>
                <w:vAlign w:val="center"/>
              </w:tcPr>
            </w:tcPrChange>
          </w:tcPr>
          <w:p w:rsidR="001A3927" w:rsidRPr="003963E1" w:rsidRDefault="007E26C0" w:rsidP="0043550E">
            <w:pPr>
              <w:jc w:val="center"/>
              <w:rPr>
                <w:rFonts w:ascii="Calibri" w:hAnsi="Calibri"/>
                <w:sz w:val="18"/>
                <w:szCs w:val="18"/>
              </w:rPr>
            </w:pPr>
            <w:r>
              <w:rPr>
                <w:rFonts w:ascii="Calibri" w:hAnsi="Calibri"/>
                <w:sz w:val="18"/>
                <w:szCs w:val="18"/>
              </w:rPr>
              <w:t>Convert to Requirement7</w:t>
            </w:r>
          </w:p>
        </w:tc>
      </w:tr>
      <w:tr w:rsidR="00FE5A01" w:rsidRPr="003963E1" w:rsidTr="009261F3">
        <w:trPr>
          <w:trPrChange w:id="2972" w:author="Dmitry Kaptsenel" w:date="2011-06-12T10:59:00Z">
            <w:trPr>
              <w:gridAfter w:val="0"/>
            </w:trPr>
          </w:trPrChange>
        </w:trPr>
        <w:tc>
          <w:tcPr>
            <w:tcW w:w="227" w:type="pct"/>
            <w:vAlign w:val="center"/>
            <w:tcPrChange w:id="2973" w:author="Dmitry Kaptsenel" w:date="2011-06-12T10:59:00Z">
              <w:tcPr>
                <w:tcW w:w="227" w:type="pct"/>
                <w:vAlign w:val="center"/>
              </w:tcPr>
            </w:tcPrChange>
          </w:tcPr>
          <w:p w:rsidR="001A3927" w:rsidRPr="003963E1" w:rsidRDefault="00A43652" w:rsidP="00415359">
            <w:pPr>
              <w:jc w:val="center"/>
              <w:rPr>
                <w:rFonts w:ascii="Calibri" w:hAnsi="Calibri"/>
                <w:sz w:val="18"/>
                <w:szCs w:val="18"/>
              </w:rPr>
            </w:pPr>
            <w:r>
              <w:rPr>
                <w:rFonts w:ascii="Calibri" w:hAnsi="Calibri"/>
                <w:sz w:val="18"/>
                <w:szCs w:val="18"/>
              </w:rPr>
              <w:t>12</w:t>
            </w:r>
          </w:p>
        </w:tc>
        <w:tc>
          <w:tcPr>
            <w:tcW w:w="3797" w:type="pct"/>
            <w:tcPrChange w:id="2974" w:author="Dmitry Kaptsenel" w:date="2011-06-12T10:59:00Z">
              <w:tcPr>
                <w:tcW w:w="3803" w:type="pct"/>
                <w:gridSpan w:val="2"/>
              </w:tcPr>
            </w:tcPrChange>
          </w:tcPr>
          <w:p w:rsidR="001A3927" w:rsidRPr="003963E1" w:rsidRDefault="00BE3AB6" w:rsidP="004B1FEA">
            <w:pPr>
              <w:rPr>
                <w:rFonts w:ascii="Calibri" w:hAnsi="Calibri"/>
                <w:sz w:val="18"/>
                <w:szCs w:val="18"/>
              </w:rPr>
            </w:pPr>
            <w:r w:rsidRPr="00BE3AB6">
              <w:t>If buffer with sub-buffers is used in any OpenCL API, it is an OpenCL Runtime responsibility to issue “update” commands to all its sub-buffers before this buffer is used as a whole.</w:t>
            </w:r>
          </w:p>
        </w:tc>
        <w:tc>
          <w:tcPr>
            <w:tcW w:w="357" w:type="pct"/>
            <w:vAlign w:val="center"/>
            <w:tcPrChange w:id="2975" w:author="Dmitry Kaptsenel" w:date="2011-06-12T10:59:00Z">
              <w:tcPr>
                <w:tcW w:w="349" w:type="pct"/>
                <w:gridSpan w:val="2"/>
                <w:vAlign w:val="center"/>
              </w:tcPr>
            </w:tcPrChange>
          </w:tcPr>
          <w:p w:rsidR="001A3927" w:rsidRPr="003963E1" w:rsidRDefault="00BE3AB6" w:rsidP="0043550E">
            <w:pPr>
              <w:jc w:val="center"/>
              <w:rPr>
                <w:rFonts w:ascii="Calibri" w:hAnsi="Calibri"/>
                <w:sz w:val="18"/>
                <w:szCs w:val="18"/>
              </w:rPr>
            </w:pPr>
            <w:r>
              <w:rPr>
                <w:rFonts w:ascii="Calibri" w:hAnsi="Calibri"/>
                <w:sz w:val="18"/>
                <w:szCs w:val="18"/>
              </w:rPr>
              <w:t>25</w:t>
            </w:r>
          </w:p>
        </w:tc>
        <w:tc>
          <w:tcPr>
            <w:tcW w:w="619" w:type="pct"/>
            <w:vAlign w:val="center"/>
            <w:tcPrChange w:id="2976" w:author="Dmitry Kaptsenel" w:date="2011-06-12T10:59:00Z">
              <w:tcPr>
                <w:tcW w:w="621" w:type="pct"/>
                <w:gridSpan w:val="2"/>
                <w:vAlign w:val="center"/>
              </w:tcPr>
            </w:tcPrChange>
          </w:tcPr>
          <w:p w:rsidR="001A3927" w:rsidRPr="003963E1" w:rsidRDefault="00BE3AB6" w:rsidP="003F6B57">
            <w:pPr>
              <w:rPr>
                <w:rFonts w:ascii="Calibri" w:hAnsi="Calibri"/>
                <w:b/>
                <w:noProof/>
                <w:color w:val="0000FF"/>
                <w:sz w:val="18"/>
                <w:szCs w:val="18"/>
                <w:lang w:bidi="ar-SA"/>
              </w:rPr>
            </w:pPr>
            <w:r w:rsidRPr="003F6B57">
              <w:rPr>
                <w:rFonts w:ascii="Calibri" w:hAnsi="Calibri"/>
                <w:sz w:val="18"/>
                <w:szCs w:val="18"/>
              </w:rPr>
              <w:t xml:space="preserve">Not </w:t>
            </w:r>
            <w:r>
              <w:rPr>
                <w:rFonts w:ascii="Calibri" w:hAnsi="Calibri"/>
                <w:sz w:val="18"/>
                <w:szCs w:val="18"/>
              </w:rPr>
              <w:t xml:space="preserve">required any-more </w:t>
            </w:r>
            <w:r w:rsidR="00530D25">
              <w:rPr>
                <w:rFonts w:ascii="Calibri" w:hAnsi="Calibri"/>
                <w:sz w:val="18"/>
                <w:szCs w:val="18"/>
              </w:rPr>
              <w:t>because of Assumption11</w:t>
            </w:r>
          </w:p>
        </w:tc>
      </w:tr>
      <w:tr w:rsidR="00FE5A01" w:rsidRPr="003963E1" w:rsidTr="009261F3">
        <w:trPr>
          <w:trPrChange w:id="2977" w:author="Dmitry Kaptsenel" w:date="2011-06-12T10:59:00Z">
            <w:trPr>
              <w:gridAfter w:val="0"/>
            </w:trPr>
          </w:trPrChange>
        </w:trPr>
        <w:tc>
          <w:tcPr>
            <w:tcW w:w="227" w:type="pct"/>
            <w:vAlign w:val="center"/>
            <w:tcPrChange w:id="2978" w:author="Dmitry Kaptsenel" w:date="2011-06-12T10:59:00Z">
              <w:tcPr>
                <w:tcW w:w="227" w:type="pct"/>
                <w:vAlign w:val="center"/>
              </w:tcPr>
            </w:tcPrChange>
          </w:tcPr>
          <w:p w:rsidR="001A3927" w:rsidRPr="003963E1" w:rsidRDefault="000B6BF0" w:rsidP="00415359">
            <w:pPr>
              <w:jc w:val="center"/>
              <w:rPr>
                <w:rFonts w:ascii="Calibri" w:hAnsi="Calibri"/>
                <w:sz w:val="18"/>
                <w:szCs w:val="18"/>
              </w:rPr>
            </w:pPr>
            <w:r>
              <w:rPr>
                <w:rFonts w:ascii="Calibri" w:hAnsi="Calibri"/>
                <w:sz w:val="18"/>
                <w:szCs w:val="18"/>
              </w:rPr>
              <w:t>13</w:t>
            </w:r>
          </w:p>
        </w:tc>
        <w:tc>
          <w:tcPr>
            <w:tcW w:w="3797" w:type="pct"/>
            <w:tcPrChange w:id="2979" w:author="Dmitry Kaptsenel" w:date="2011-06-12T10:59:00Z">
              <w:tcPr>
                <w:tcW w:w="3803" w:type="pct"/>
                <w:gridSpan w:val="2"/>
              </w:tcPr>
            </w:tcPrChange>
          </w:tcPr>
          <w:p w:rsidR="001A3927" w:rsidRPr="003963E1" w:rsidRDefault="00F520C9" w:rsidP="004B1FEA">
            <w:pPr>
              <w:jc w:val="left"/>
              <w:rPr>
                <w:rFonts w:ascii="Calibri" w:hAnsi="Calibri"/>
                <w:sz w:val="18"/>
                <w:szCs w:val="18"/>
              </w:rPr>
            </w:pPr>
            <w:r w:rsidRPr="00F520C9">
              <w:t>Assumption: OpenCL Runtime tracks dependencies between buffers and sub-buffers and issues appropriate synchronization commands if required.</w:t>
            </w:r>
          </w:p>
        </w:tc>
        <w:tc>
          <w:tcPr>
            <w:tcW w:w="357" w:type="pct"/>
            <w:vAlign w:val="center"/>
            <w:tcPrChange w:id="2980" w:author="Dmitry Kaptsenel" w:date="2011-06-12T10:59:00Z">
              <w:tcPr>
                <w:tcW w:w="349" w:type="pct"/>
                <w:gridSpan w:val="2"/>
                <w:vAlign w:val="center"/>
              </w:tcPr>
            </w:tcPrChange>
          </w:tcPr>
          <w:p w:rsidR="001A3927" w:rsidRPr="003963E1" w:rsidRDefault="00F520C9" w:rsidP="0043550E">
            <w:pPr>
              <w:jc w:val="center"/>
              <w:rPr>
                <w:rFonts w:ascii="Calibri" w:hAnsi="Calibri"/>
                <w:sz w:val="18"/>
                <w:szCs w:val="18"/>
              </w:rPr>
            </w:pPr>
            <w:r>
              <w:rPr>
                <w:rFonts w:ascii="Calibri" w:hAnsi="Calibri"/>
                <w:sz w:val="18"/>
                <w:szCs w:val="18"/>
              </w:rPr>
              <w:t>25</w:t>
            </w:r>
          </w:p>
        </w:tc>
        <w:tc>
          <w:tcPr>
            <w:tcW w:w="619" w:type="pct"/>
            <w:vAlign w:val="center"/>
            <w:tcPrChange w:id="2981" w:author="Dmitry Kaptsenel" w:date="2011-06-12T10:59:00Z">
              <w:tcPr>
                <w:tcW w:w="621" w:type="pct"/>
                <w:gridSpan w:val="2"/>
                <w:vAlign w:val="center"/>
              </w:tcPr>
            </w:tcPrChange>
          </w:tcPr>
          <w:p w:rsidR="001A3927" w:rsidRPr="003963E1" w:rsidRDefault="00F520C9" w:rsidP="0043550E">
            <w:pPr>
              <w:jc w:val="center"/>
              <w:rPr>
                <w:rFonts w:ascii="Calibri" w:hAnsi="Calibri"/>
                <w:sz w:val="18"/>
                <w:szCs w:val="18"/>
              </w:rPr>
            </w:pPr>
            <w:r>
              <w:rPr>
                <w:rFonts w:ascii="Calibri" w:hAnsi="Calibri"/>
                <w:sz w:val="18"/>
                <w:szCs w:val="18"/>
              </w:rPr>
              <w:t>Convert to Assumption3</w:t>
            </w:r>
          </w:p>
        </w:tc>
      </w:tr>
      <w:tr w:rsidR="00FE5A01" w:rsidRPr="003963E1" w:rsidTr="009261F3">
        <w:trPr>
          <w:trPrChange w:id="2982" w:author="Dmitry Kaptsenel" w:date="2011-06-12T10:59:00Z">
            <w:trPr>
              <w:gridAfter w:val="0"/>
            </w:trPr>
          </w:trPrChange>
        </w:trPr>
        <w:tc>
          <w:tcPr>
            <w:tcW w:w="227" w:type="pct"/>
            <w:vAlign w:val="center"/>
            <w:tcPrChange w:id="2983" w:author="Dmitry Kaptsenel" w:date="2011-06-12T10:59:00Z">
              <w:tcPr>
                <w:tcW w:w="227" w:type="pct"/>
                <w:vAlign w:val="center"/>
              </w:tcPr>
            </w:tcPrChange>
          </w:tcPr>
          <w:p w:rsidR="001A3927" w:rsidRPr="003963E1" w:rsidRDefault="005825D8" w:rsidP="00415359">
            <w:pPr>
              <w:jc w:val="center"/>
              <w:rPr>
                <w:rFonts w:ascii="Calibri" w:hAnsi="Calibri"/>
                <w:sz w:val="18"/>
                <w:szCs w:val="18"/>
              </w:rPr>
            </w:pPr>
            <w:r>
              <w:rPr>
                <w:rFonts w:ascii="Calibri" w:hAnsi="Calibri"/>
                <w:sz w:val="18"/>
                <w:szCs w:val="18"/>
              </w:rPr>
              <w:t>14</w:t>
            </w:r>
          </w:p>
        </w:tc>
        <w:tc>
          <w:tcPr>
            <w:tcW w:w="3797" w:type="pct"/>
            <w:tcPrChange w:id="2984" w:author="Dmitry Kaptsenel" w:date="2011-06-12T10:59:00Z">
              <w:tcPr>
                <w:tcW w:w="3803" w:type="pct"/>
                <w:gridSpan w:val="2"/>
              </w:tcPr>
            </w:tcPrChange>
          </w:tcPr>
          <w:p w:rsidR="001A3927" w:rsidRPr="003963E1" w:rsidRDefault="0046159A" w:rsidP="004B1FEA">
            <w:pPr>
              <w:jc w:val="left"/>
              <w:rPr>
                <w:rFonts w:ascii="Calibri" w:hAnsi="Calibri"/>
                <w:sz w:val="18"/>
                <w:szCs w:val="18"/>
              </w:rPr>
            </w:pPr>
            <w:r w:rsidRPr="0046159A">
              <w:t>Assumption:  COI supports non-4K aligned buffers also, possibly with some performance degradation</w:t>
            </w:r>
          </w:p>
        </w:tc>
        <w:tc>
          <w:tcPr>
            <w:tcW w:w="357" w:type="pct"/>
            <w:vAlign w:val="center"/>
            <w:tcPrChange w:id="2985" w:author="Dmitry Kaptsenel" w:date="2011-06-12T10:59:00Z">
              <w:tcPr>
                <w:tcW w:w="349" w:type="pct"/>
                <w:gridSpan w:val="2"/>
                <w:vAlign w:val="center"/>
              </w:tcPr>
            </w:tcPrChange>
          </w:tcPr>
          <w:p w:rsidR="001A3927" w:rsidRPr="003963E1" w:rsidRDefault="0046159A" w:rsidP="0043550E">
            <w:pPr>
              <w:jc w:val="center"/>
              <w:rPr>
                <w:rFonts w:ascii="Calibri" w:hAnsi="Calibri"/>
                <w:sz w:val="18"/>
                <w:szCs w:val="18"/>
              </w:rPr>
            </w:pPr>
            <w:r>
              <w:rPr>
                <w:rFonts w:ascii="Calibri" w:hAnsi="Calibri"/>
                <w:sz w:val="18"/>
                <w:szCs w:val="18"/>
              </w:rPr>
              <w:t>25</w:t>
            </w:r>
          </w:p>
        </w:tc>
        <w:tc>
          <w:tcPr>
            <w:tcW w:w="619" w:type="pct"/>
            <w:vAlign w:val="center"/>
            <w:tcPrChange w:id="2986" w:author="Dmitry Kaptsenel" w:date="2011-06-12T10:59:00Z">
              <w:tcPr>
                <w:tcW w:w="621" w:type="pct"/>
                <w:gridSpan w:val="2"/>
                <w:vAlign w:val="center"/>
              </w:tcPr>
            </w:tcPrChange>
          </w:tcPr>
          <w:p w:rsidR="001A3927" w:rsidRPr="003963E1" w:rsidRDefault="0046159A" w:rsidP="0043550E">
            <w:pPr>
              <w:jc w:val="center"/>
              <w:rPr>
                <w:rFonts w:ascii="Calibri" w:hAnsi="Calibri"/>
                <w:sz w:val="18"/>
                <w:szCs w:val="18"/>
              </w:rPr>
            </w:pPr>
            <w:r>
              <w:rPr>
                <w:rFonts w:ascii="Calibri" w:hAnsi="Calibri"/>
                <w:sz w:val="18"/>
                <w:szCs w:val="18"/>
              </w:rPr>
              <w:t>Convert to Assumption4</w:t>
            </w:r>
          </w:p>
        </w:tc>
      </w:tr>
      <w:tr w:rsidR="00FE5A01" w:rsidRPr="003963E1" w:rsidTr="00625E75">
        <w:tc>
          <w:tcPr>
            <w:tcW w:w="227" w:type="pct"/>
            <w:vAlign w:val="center"/>
          </w:tcPr>
          <w:p w:rsidR="001A3927" w:rsidRPr="003963E1" w:rsidRDefault="00B22FF7" w:rsidP="00415359">
            <w:pPr>
              <w:jc w:val="center"/>
              <w:rPr>
                <w:rFonts w:ascii="Calibri" w:hAnsi="Calibri"/>
                <w:sz w:val="18"/>
                <w:szCs w:val="18"/>
              </w:rPr>
            </w:pPr>
            <w:r>
              <w:rPr>
                <w:rFonts w:ascii="Calibri" w:hAnsi="Calibri"/>
                <w:sz w:val="18"/>
                <w:szCs w:val="18"/>
              </w:rPr>
              <w:t>15</w:t>
            </w:r>
          </w:p>
        </w:tc>
        <w:tc>
          <w:tcPr>
            <w:tcW w:w="3797" w:type="pct"/>
          </w:tcPr>
          <w:p w:rsidR="001A3927" w:rsidRPr="003963E1" w:rsidRDefault="00451761" w:rsidP="004B1FEA">
            <w:pPr>
              <w:jc w:val="left"/>
              <w:rPr>
                <w:rFonts w:ascii="Calibri" w:hAnsi="Calibri"/>
                <w:sz w:val="18"/>
                <w:szCs w:val="18"/>
              </w:rPr>
            </w:pPr>
            <w:r>
              <w:fldChar w:fldCharType="begin"/>
            </w:r>
            <w:r>
              <w:instrText xml:space="preserve"> REF OPEN15 \h  \* MERGEFORMAT </w:instrText>
            </w:r>
            <w:r>
              <w:fldChar w:fldCharType="separate"/>
            </w:r>
            <w:r w:rsidR="006F596B" w:rsidRPr="00B22FF7">
              <w:rPr>
                <w:i/>
                <w:iCs/>
              </w:rPr>
              <w:t>Will COI support scatter-gather buffer ops?</w:t>
            </w:r>
            <w:r>
              <w:fldChar w:fldCharType="end"/>
            </w:r>
          </w:p>
        </w:tc>
        <w:tc>
          <w:tcPr>
            <w:tcW w:w="357" w:type="pct"/>
            <w:vAlign w:val="center"/>
          </w:tcPr>
          <w:p w:rsidR="001A3927" w:rsidRPr="003963E1" w:rsidRDefault="008D1136" w:rsidP="0043550E">
            <w:pPr>
              <w:jc w:val="center"/>
              <w:rPr>
                <w:rFonts w:ascii="Calibri" w:hAnsi="Calibri"/>
                <w:sz w:val="18"/>
                <w:szCs w:val="18"/>
              </w:rPr>
            </w:pPr>
            <w:r>
              <w:rPr>
                <w:rFonts w:ascii="Calibri" w:hAnsi="Calibri"/>
                <w:sz w:val="18"/>
                <w:szCs w:val="18"/>
              </w:rPr>
              <w:fldChar w:fldCharType="begin"/>
            </w:r>
            <w:r w:rsidR="00B22FF7">
              <w:rPr>
                <w:rFonts w:ascii="Calibri" w:hAnsi="Calibri"/>
                <w:sz w:val="18"/>
                <w:szCs w:val="18"/>
              </w:rPr>
              <w:instrText xml:space="preserve"> PAGEREF OPEN15 \h </w:instrText>
            </w:r>
            <w:r>
              <w:rPr>
                <w:rFonts w:ascii="Calibri" w:hAnsi="Calibri"/>
                <w:sz w:val="18"/>
                <w:szCs w:val="18"/>
              </w:rPr>
            </w:r>
            <w:r>
              <w:rPr>
                <w:rFonts w:ascii="Calibri" w:hAnsi="Calibri"/>
                <w:sz w:val="18"/>
                <w:szCs w:val="18"/>
              </w:rPr>
              <w:fldChar w:fldCharType="separate"/>
            </w:r>
            <w:ins w:id="2987" w:author="Dmitry Kaptsenel" w:date="2011-07-11T17:10:00Z">
              <w:r w:rsidR="006F596B">
                <w:rPr>
                  <w:rFonts w:ascii="Calibri" w:hAnsi="Calibri"/>
                  <w:noProof/>
                  <w:sz w:val="18"/>
                  <w:szCs w:val="18"/>
                </w:rPr>
                <w:t>39</w:t>
              </w:r>
            </w:ins>
            <w:del w:id="2988" w:author="Dmitry Kaptsenel" w:date="2011-06-13T14:17:00Z">
              <w:r w:rsidR="00B86E38" w:rsidDel="00625E75">
                <w:rPr>
                  <w:rFonts w:ascii="Calibri" w:hAnsi="Calibri"/>
                  <w:noProof/>
                  <w:sz w:val="18"/>
                  <w:szCs w:val="18"/>
                </w:rPr>
                <w:delText>30</w:delText>
              </w:r>
            </w:del>
            <w:r>
              <w:rPr>
                <w:rFonts w:ascii="Calibri" w:hAnsi="Calibri"/>
                <w:sz w:val="18"/>
                <w:szCs w:val="18"/>
              </w:rPr>
              <w:fldChar w:fldCharType="end"/>
            </w:r>
          </w:p>
        </w:tc>
        <w:tc>
          <w:tcPr>
            <w:tcW w:w="619" w:type="pct"/>
            <w:vAlign w:val="center"/>
          </w:tcPr>
          <w:p w:rsidR="001A3927"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FE5A01" w:rsidRPr="003963E1" w:rsidTr="009261F3">
        <w:trPr>
          <w:trPrChange w:id="2989" w:author="Dmitry Kaptsenel" w:date="2011-06-12T10:59:00Z">
            <w:trPr>
              <w:gridAfter w:val="0"/>
            </w:trPr>
          </w:trPrChange>
        </w:trPr>
        <w:tc>
          <w:tcPr>
            <w:tcW w:w="227" w:type="pct"/>
            <w:vAlign w:val="center"/>
            <w:tcPrChange w:id="2990" w:author="Dmitry Kaptsenel" w:date="2011-06-12T10:59:00Z">
              <w:tcPr>
                <w:tcW w:w="227" w:type="pct"/>
                <w:vAlign w:val="center"/>
              </w:tcPr>
            </w:tcPrChange>
          </w:tcPr>
          <w:p w:rsidR="001A3927" w:rsidRPr="003963E1" w:rsidRDefault="00E433E7" w:rsidP="00415359">
            <w:pPr>
              <w:jc w:val="center"/>
              <w:rPr>
                <w:rFonts w:ascii="Calibri" w:hAnsi="Calibri"/>
                <w:sz w:val="18"/>
                <w:szCs w:val="18"/>
              </w:rPr>
            </w:pPr>
            <w:r>
              <w:rPr>
                <w:rFonts w:ascii="Calibri" w:hAnsi="Calibri"/>
                <w:sz w:val="18"/>
                <w:szCs w:val="18"/>
              </w:rPr>
              <w:t>16</w:t>
            </w:r>
          </w:p>
        </w:tc>
        <w:tc>
          <w:tcPr>
            <w:tcW w:w="3797" w:type="pct"/>
            <w:tcPrChange w:id="2991" w:author="Dmitry Kaptsenel" w:date="2011-06-12T10:59:00Z">
              <w:tcPr>
                <w:tcW w:w="3803" w:type="pct"/>
                <w:gridSpan w:val="2"/>
              </w:tcPr>
            </w:tcPrChange>
          </w:tcPr>
          <w:p w:rsidR="001A3927" w:rsidRPr="003963E1" w:rsidRDefault="002820AF" w:rsidP="004B1FEA">
            <w:pPr>
              <w:jc w:val="left"/>
              <w:rPr>
                <w:rFonts w:ascii="Calibri" w:hAnsi="Calibri"/>
                <w:sz w:val="18"/>
                <w:szCs w:val="18"/>
              </w:rPr>
            </w:pPr>
            <w:r w:rsidRPr="002820AF">
              <w:t>requirements from other components for printf() support on MIC</w:t>
            </w:r>
          </w:p>
        </w:tc>
        <w:tc>
          <w:tcPr>
            <w:tcW w:w="357" w:type="pct"/>
            <w:vAlign w:val="center"/>
            <w:tcPrChange w:id="2992" w:author="Dmitry Kaptsenel" w:date="2011-06-12T10:59:00Z">
              <w:tcPr>
                <w:tcW w:w="349" w:type="pct"/>
                <w:gridSpan w:val="2"/>
                <w:vAlign w:val="center"/>
              </w:tcPr>
            </w:tcPrChange>
          </w:tcPr>
          <w:p w:rsidR="001A3927" w:rsidRPr="003963E1" w:rsidRDefault="002820AF" w:rsidP="0043550E">
            <w:pPr>
              <w:jc w:val="center"/>
              <w:rPr>
                <w:rFonts w:ascii="Calibri" w:hAnsi="Calibri"/>
                <w:sz w:val="18"/>
                <w:szCs w:val="18"/>
              </w:rPr>
            </w:pPr>
            <w:r>
              <w:rPr>
                <w:rFonts w:ascii="Calibri" w:hAnsi="Calibri"/>
                <w:sz w:val="18"/>
                <w:szCs w:val="18"/>
              </w:rPr>
              <w:t>39</w:t>
            </w:r>
          </w:p>
        </w:tc>
        <w:tc>
          <w:tcPr>
            <w:tcW w:w="619" w:type="pct"/>
            <w:vAlign w:val="center"/>
            <w:tcPrChange w:id="2993" w:author="Dmitry Kaptsenel" w:date="2011-06-12T10:59:00Z">
              <w:tcPr>
                <w:tcW w:w="621" w:type="pct"/>
                <w:gridSpan w:val="2"/>
                <w:vAlign w:val="center"/>
              </w:tcPr>
            </w:tcPrChange>
          </w:tcPr>
          <w:p w:rsidR="001A3927" w:rsidRPr="003963E1" w:rsidRDefault="002820AF" w:rsidP="0043550E">
            <w:pPr>
              <w:jc w:val="center"/>
              <w:rPr>
                <w:rFonts w:ascii="Calibri" w:hAnsi="Calibri"/>
                <w:sz w:val="18"/>
                <w:szCs w:val="18"/>
              </w:rPr>
            </w:pPr>
            <w:r>
              <w:rPr>
                <w:rFonts w:ascii="Calibri" w:hAnsi="Calibri"/>
                <w:sz w:val="18"/>
                <w:szCs w:val="18"/>
              </w:rPr>
              <w:t>Convert to Requirement3</w:t>
            </w:r>
          </w:p>
        </w:tc>
      </w:tr>
      <w:tr w:rsidR="00FE5A01" w:rsidRPr="003963E1" w:rsidTr="009261F3">
        <w:trPr>
          <w:trPrChange w:id="2994" w:author="Dmitry Kaptsenel" w:date="2011-06-12T10:59:00Z">
            <w:trPr>
              <w:gridAfter w:val="0"/>
            </w:trPr>
          </w:trPrChange>
        </w:trPr>
        <w:tc>
          <w:tcPr>
            <w:tcW w:w="227" w:type="pct"/>
            <w:vAlign w:val="center"/>
            <w:tcPrChange w:id="2995" w:author="Dmitry Kaptsenel" w:date="2011-06-12T10:59:00Z">
              <w:tcPr>
                <w:tcW w:w="227" w:type="pct"/>
                <w:vAlign w:val="center"/>
              </w:tcPr>
            </w:tcPrChange>
          </w:tcPr>
          <w:p w:rsidR="001A3927" w:rsidRPr="003963E1" w:rsidRDefault="009E7F44" w:rsidP="00415359">
            <w:pPr>
              <w:jc w:val="center"/>
              <w:rPr>
                <w:rFonts w:ascii="Calibri" w:hAnsi="Calibri"/>
                <w:sz w:val="18"/>
                <w:szCs w:val="18"/>
              </w:rPr>
            </w:pPr>
            <w:r>
              <w:rPr>
                <w:rFonts w:ascii="Calibri" w:hAnsi="Calibri"/>
                <w:sz w:val="18"/>
                <w:szCs w:val="18"/>
              </w:rPr>
              <w:t>17</w:t>
            </w:r>
          </w:p>
        </w:tc>
        <w:tc>
          <w:tcPr>
            <w:tcW w:w="3797" w:type="pct"/>
            <w:tcPrChange w:id="2996" w:author="Dmitry Kaptsenel" w:date="2011-06-12T10:59:00Z">
              <w:tcPr>
                <w:tcW w:w="3803" w:type="pct"/>
                <w:gridSpan w:val="2"/>
              </w:tcPr>
            </w:tcPrChange>
          </w:tcPr>
          <w:p w:rsidR="001A3927" w:rsidRPr="003963E1" w:rsidRDefault="00451761" w:rsidP="004B1FEA">
            <w:pPr>
              <w:jc w:val="left"/>
              <w:rPr>
                <w:rFonts w:ascii="Calibri" w:hAnsi="Calibri"/>
                <w:sz w:val="18"/>
                <w:szCs w:val="18"/>
              </w:rPr>
            </w:pPr>
            <w:r>
              <w:fldChar w:fldCharType="begin"/>
            </w:r>
            <w:r>
              <w:instrText xml:space="preserve"> REF OPEN17 \h  \* MERGEFORMAT </w:instrText>
            </w:r>
            <w:r>
              <w:fldChar w:fldCharType="separate"/>
            </w:r>
            <w:ins w:id="2997" w:author="Dmitry Kaptsenel" w:date="2011-07-11T17:10:00Z">
              <w:r w:rsidR="006F596B" w:rsidRPr="009E7F44">
                <w:rPr>
                  <w:i/>
                  <w:iCs/>
                </w:rPr>
                <w:t xml:space="preserve">How </w:t>
              </w:r>
              <w:r w:rsidR="006F596B">
                <w:rPr>
                  <w:i/>
                  <w:iCs/>
                </w:rPr>
                <w:t xml:space="preserve">does </w:t>
              </w:r>
              <w:r w:rsidR="006F596B" w:rsidRPr="009E7F44">
                <w:rPr>
                  <w:i/>
                  <w:iCs/>
                </w:rPr>
                <w:t>COI maintain the case when one of its sink processes crashes while some of COI Buffers were owned by that process?</w:t>
              </w:r>
            </w:ins>
            <w:del w:id="2998" w:author="Dmitry Kaptsenel" w:date="2011-06-13T14:17:00Z">
              <w:r w:rsidR="00B86E38" w:rsidRPr="009E7F44" w:rsidDel="00625E75">
                <w:rPr>
                  <w:i/>
                  <w:iCs/>
                </w:rPr>
                <w:delText>How COI maintains the case when one of its sink processes crashes while some of COI Buffers were owned by that process?</w:delText>
              </w:r>
            </w:del>
            <w:r>
              <w:fldChar w:fldCharType="end"/>
            </w:r>
          </w:p>
        </w:tc>
        <w:tc>
          <w:tcPr>
            <w:tcW w:w="357" w:type="pct"/>
            <w:vAlign w:val="center"/>
            <w:tcPrChange w:id="2999" w:author="Dmitry Kaptsenel" w:date="2011-06-12T10:59:00Z">
              <w:tcPr>
                <w:tcW w:w="349" w:type="pct"/>
                <w:gridSpan w:val="2"/>
                <w:vAlign w:val="center"/>
              </w:tcPr>
            </w:tcPrChange>
          </w:tcPr>
          <w:p w:rsidR="001A3927" w:rsidRPr="003963E1" w:rsidRDefault="008D1136" w:rsidP="0043550E">
            <w:pPr>
              <w:jc w:val="center"/>
              <w:rPr>
                <w:rFonts w:ascii="Calibri" w:hAnsi="Calibri"/>
                <w:sz w:val="18"/>
                <w:szCs w:val="18"/>
              </w:rPr>
            </w:pPr>
            <w:r>
              <w:rPr>
                <w:rFonts w:ascii="Calibri" w:hAnsi="Calibri"/>
                <w:sz w:val="18"/>
                <w:szCs w:val="18"/>
              </w:rPr>
              <w:fldChar w:fldCharType="begin"/>
            </w:r>
            <w:r w:rsidR="009E7F44">
              <w:rPr>
                <w:rFonts w:ascii="Calibri" w:hAnsi="Calibri"/>
                <w:sz w:val="18"/>
                <w:szCs w:val="18"/>
              </w:rPr>
              <w:instrText xml:space="preserve"> PAGEREF OPEN17 \h </w:instrText>
            </w:r>
            <w:r>
              <w:rPr>
                <w:rFonts w:ascii="Calibri" w:hAnsi="Calibri"/>
                <w:sz w:val="18"/>
                <w:szCs w:val="18"/>
              </w:rPr>
            </w:r>
            <w:r>
              <w:rPr>
                <w:rFonts w:ascii="Calibri" w:hAnsi="Calibri"/>
                <w:sz w:val="18"/>
                <w:szCs w:val="18"/>
              </w:rPr>
              <w:fldChar w:fldCharType="separate"/>
            </w:r>
            <w:ins w:id="3000" w:author="Dmitry Kaptsenel" w:date="2011-07-11T17:10:00Z">
              <w:r w:rsidR="006F596B">
                <w:rPr>
                  <w:rFonts w:ascii="Calibri" w:hAnsi="Calibri"/>
                  <w:noProof/>
                  <w:sz w:val="18"/>
                  <w:szCs w:val="18"/>
                </w:rPr>
                <w:t>23</w:t>
              </w:r>
            </w:ins>
            <w:del w:id="3001" w:author="Dmitry Kaptsenel" w:date="2011-06-13T14:17:00Z">
              <w:r w:rsidR="00B86E38" w:rsidDel="00625E75">
                <w:rPr>
                  <w:rFonts w:ascii="Calibri" w:hAnsi="Calibri"/>
                  <w:noProof/>
                  <w:sz w:val="18"/>
                  <w:szCs w:val="18"/>
                </w:rPr>
                <w:delText>17</w:delText>
              </w:r>
            </w:del>
            <w:r>
              <w:rPr>
                <w:rFonts w:ascii="Calibri" w:hAnsi="Calibri"/>
                <w:sz w:val="18"/>
                <w:szCs w:val="18"/>
              </w:rPr>
              <w:fldChar w:fldCharType="end"/>
            </w:r>
          </w:p>
        </w:tc>
        <w:tc>
          <w:tcPr>
            <w:tcW w:w="619" w:type="pct"/>
            <w:vAlign w:val="center"/>
            <w:tcPrChange w:id="3002" w:author="Dmitry Kaptsenel" w:date="2011-06-12T10:59:00Z">
              <w:tcPr>
                <w:tcW w:w="621" w:type="pct"/>
                <w:gridSpan w:val="2"/>
                <w:vAlign w:val="center"/>
              </w:tcPr>
            </w:tcPrChange>
          </w:tcPr>
          <w:p w:rsidR="001A3927"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9E7F44" w:rsidRPr="003963E1" w:rsidTr="009261F3">
        <w:trPr>
          <w:trPrChange w:id="3003" w:author="Dmitry Kaptsenel" w:date="2011-06-12T10:59:00Z">
            <w:trPr>
              <w:gridAfter w:val="0"/>
            </w:trPr>
          </w:trPrChange>
        </w:trPr>
        <w:tc>
          <w:tcPr>
            <w:tcW w:w="227" w:type="pct"/>
            <w:vAlign w:val="center"/>
            <w:tcPrChange w:id="3004" w:author="Dmitry Kaptsenel" w:date="2011-06-12T10:59:00Z">
              <w:tcPr>
                <w:tcW w:w="227" w:type="pct"/>
                <w:vAlign w:val="center"/>
              </w:tcPr>
            </w:tcPrChange>
          </w:tcPr>
          <w:p w:rsidR="009E7F44" w:rsidRDefault="004E5DEA" w:rsidP="00415359">
            <w:pPr>
              <w:jc w:val="center"/>
              <w:rPr>
                <w:rFonts w:ascii="Calibri" w:hAnsi="Calibri"/>
                <w:sz w:val="18"/>
                <w:szCs w:val="18"/>
              </w:rPr>
            </w:pPr>
            <w:r>
              <w:rPr>
                <w:rFonts w:ascii="Calibri" w:hAnsi="Calibri"/>
                <w:sz w:val="18"/>
                <w:szCs w:val="18"/>
              </w:rPr>
              <w:t>18</w:t>
            </w:r>
          </w:p>
        </w:tc>
        <w:tc>
          <w:tcPr>
            <w:tcW w:w="3797" w:type="pct"/>
            <w:tcPrChange w:id="3005" w:author="Dmitry Kaptsenel" w:date="2011-06-12T10:59:00Z">
              <w:tcPr>
                <w:tcW w:w="3803" w:type="pct"/>
                <w:gridSpan w:val="2"/>
              </w:tcPr>
            </w:tcPrChange>
          </w:tcPr>
          <w:p w:rsidR="009E7F44" w:rsidRDefault="00FE2630" w:rsidP="004B1FEA">
            <w:pPr>
              <w:jc w:val="left"/>
              <w:rPr>
                <w:rFonts w:ascii="Calibri" w:hAnsi="Calibri"/>
                <w:sz w:val="18"/>
                <w:szCs w:val="18"/>
              </w:rPr>
            </w:pPr>
            <w:ins w:id="3006" w:author="Dmitry Kaptsenel" w:date="2011-06-12T14:41:00Z">
              <w:r w:rsidRPr="00FE2630">
                <w:t>Need to design OpenCL Runtime support for device crash recovery.</w:t>
              </w:r>
            </w:ins>
            <w:del w:id="3007" w:author="Dmitry Kaptsenel" w:date="2011-06-12T14:41:00Z">
              <w:r w:rsidR="00451761" w:rsidDel="00FE2630">
                <w:fldChar w:fldCharType="begin"/>
              </w:r>
              <w:r w:rsidR="00451761" w:rsidDel="00FE2630">
                <w:delInstrText xml:space="preserve"> REF OPEN18 \h  \* MERGEFORMAT </w:delInstrText>
              </w:r>
              <w:r w:rsidR="00451761" w:rsidDel="00FE2630">
                <w:fldChar w:fldCharType="separate"/>
              </w:r>
              <w:r w:rsidR="00B86E38" w:rsidRPr="004E5DEA" w:rsidDel="00FE2630">
                <w:rPr>
                  <w:i/>
                  <w:iCs/>
                </w:rPr>
                <w:delText>Need to design OpenCL Runtime support for device crash recovery.</w:delText>
              </w:r>
              <w:r w:rsidR="00451761" w:rsidDel="00FE2630">
                <w:fldChar w:fldCharType="end"/>
              </w:r>
            </w:del>
          </w:p>
        </w:tc>
        <w:tc>
          <w:tcPr>
            <w:tcW w:w="357" w:type="pct"/>
            <w:vAlign w:val="center"/>
            <w:tcPrChange w:id="3008" w:author="Dmitry Kaptsenel" w:date="2011-06-12T10:59:00Z">
              <w:tcPr>
                <w:tcW w:w="349" w:type="pct"/>
                <w:gridSpan w:val="2"/>
                <w:vAlign w:val="center"/>
              </w:tcPr>
            </w:tcPrChange>
          </w:tcPr>
          <w:p w:rsidR="009E7F44" w:rsidRDefault="00FE2630">
            <w:pPr>
              <w:jc w:val="center"/>
              <w:rPr>
                <w:rFonts w:ascii="Calibri" w:hAnsi="Calibri"/>
                <w:b/>
                <w:noProof/>
                <w:color w:val="0000FF"/>
                <w:sz w:val="18"/>
                <w:szCs w:val="18"/>
                <w:lang w:bidi="ar-SA"/>
              </w:rPr>
              <w:pPrChange w:id="3009" w:author="Dmitry Kaptsenel" w:date="2011-06-12T14:41:00Z">
                <w:pPr>
                  <w:pBdr>
                    <w:bottom w:val="single" w:sz="4" w:space="1" w:color="auto"/>
                  </w:pBdr>
                  <w:spacing w:before="120"/>
                  <w:ind w:left="2880" w:right="720"/>
                  <w:jc w:val="center"/>
                </w:pPr>
              </w:pPrChange>
            </w:pPr>
            <w:ins w:id="3010" w:author="Dmitry Kaptsenel" w:date="2011-06-12T14:41:00Z">
              <w:r>
                <w:rPr>
                  <w:rFonts w:ascii="Calibri" w:hAnsi="Calibri"/>
                  <w:sz w:val="18"/>
                  <w:szCs w:val="18"/>
                </w:rPr>
                <w:t>17</w:t>
              </w:r>
            </w:ins>
            <w:del w:id="3011" w:author="Dmitry Kaptsenel" w:date="2011-06-12T14:41:00Z">
              <w:r w:rsidR="008D1136" w:rsidDel="00FE2630">
                <w:rPr>
                  <w:rFonts w:ascii="Calibri" w:hAnsi="Calibri"/>
                  <w:sz w:val="18"/>
                  <w:szCs w:val="18"/>
                </w:rPr>
                <w:fldChar w:fldCharType="begin"/>
              </w:r>
              <w:r w:rsidR="004E5DEA" w:rsidDel="00FE2630">
                <w:rPr>
                  <w:rFonts w:ascii="Calibri" w:hAnsi="Calibri"/>
                  <w:sz w:val="18"/>
                  <w:szCs w:val="18"/>
                </w:rPr>
                <w:delInstrText xml:space="preserve"> PAGEREF OPEN18 \h </w:delInstrText>
              </w:r>
              <w:r w:rsidR="008D1136" w:rsidDel="00FE2630">
                <w:rPr>
                  <w:rFonts w:ascii="Calibri" w:hAnsi="Calibri"/>
                  <w:sz w:val="18"/>
                  <w:szCs w:val="18"/>
                </w:rPr>
              </w:r>
              <w:r w:rsidR="008D1136" w:rsidDel="00FE2630">
                <w:rPr>
                  <w:rFonts w:ascii="Calibri" w:hAnsi="Calibri"/>
                  <w:sz w:val="18"/>
                  <w:szCs w:val="18"/>
                </w:rPr>
                <w:fldChar w:fldCharType="separate"/>
              </w:r>
              <w:r w:rsidR="00B86E38" w:rsidDel="00FE2630">
                <w:rPr>
                  <w:rFonts w:ascii="Calibri" w:hAnsi="Calibri"/>
                  <w:noProof/>
                  <w:sz w:val="18"/>
                  <w:szCs w:val="18"/>
                </w:rPr>
                <w:delText>17</w:delText>
              </w:r>
              <w:r w:rsidR="008D1136" w:rsidDel="00FE2630">
                <w:rPr>
                  <w:rFonts w:ascii="Calibri" w:hAnsi="Calibri"/>
                  <w:sz w:val="18"/>
                  <w:szCs w:val="18"/>
                </w:rPr>
                <w:fldChar w:fldCharType="end"/>
              </w:r>
            </w:del>
          </w:p>
        </w:tc>
        <w:tc>
          <w:tcPr>
            <w:tcW w:w="619" w:type="pct"/>
            <w:vAlign w:val="center"/>
            <w:tcPrChange w:id="3012" w:author="Dmitry Kaptsenel" w:date="2011-06-12T10:59:00Z">
              <w:tcPr>
                <w:tcW w:w="621" w:type="pct"/>
                <w:gridSpan w:val="2"/>
                <w:vAlign w:val="center"/>
              </w:tcPr>
            </w:tcPrChange>
          </w:tcPr>
          <w:p w:rsidR="009E7F44" w:rsidRPr="003963E1" w:rsidRDefault="00AB0350" w:rsidP="0043550E">
            <w:pPr>
              <w:jc w:val="center"/>
              <w:rPr>
                <w:rFonts w:ascii="Calibri" w:hAnsi="Calibri"/>
                <w:sz w:val="18"/>
                <w:szCs w:val="18"/>
              </w:rPr>
            </w:pPr>
            <w:del w:id="3013" w:author="Dmitry Kaptsenel" w:date="2011-06-12T14:41:00Z">
              <w:r w:rsidRPr="00AB0350" w:rsidDel="00FE2630">
                <w:rPr>
                  <w:rFonts w:ascii="Calibri" w:hAnsi="Calibri"/>
                  <w:sz w:val="18"/>
                  <w:szCs w:val="18"/>
                  <w:highlight w:val="yellow"/>
                </w:rPr>
                <w:delText>Open</w:delText>
              </w:r>
            </w:del>
            <w:ins w:id="3014" w:author="Dmitry Kaptsenel" w:date="2011-06-12T14:41:00Z">
              <w:r w:rsidR="00FE2630">
                <w:rPr>
                  <w:rFonts w:ascii="Calibri" w:hAnsi="Calibri"/>
                  <w:sz w:val="18"/>
                  <w:szCs w:val="18"/>
                </w:rPr>
                <w:t>Resolved</w:t>
              </w:r>
            </w:ins>
          </w:p>
        </w:tc>
      </w:tr>
      <w:tr w:rsidR="009E7F44" w:rsidRPr="003963E1" w:rsidTr="009261F3">
        <w:trPr>
          <w:trPrChange w:id="3015" w:author="Dmitry Kaptsenel" w:date="2011-06-12T10:59:00Z">
            <w:trPr>
              <w:gridAfter w:val="0"/>
            </w:trPr>
          </w:trPrChange>
        </w:trPr>
        <w:tc>
          <w:tcPr>
            <w:tcW w:w="227" w:type="pct"/>
            <w:vAlign w:val="center"/>
            <w:tcPrChange w:id="3016" w:author="Dmitry Kaptsenel" w:date="2011-06-12T10:59:00Z">
              <w:tcPr>
                <w:tcW w:w="227" w:type="pct"/>
                <w:vAlign w:val="center"/>
              </w:tcPr>
            </w:tcPrChange>
          </w:tcPr>
          <w:p w:rsidR="009E7F44" w:rsidRDefault="00FD74E5" w:rsidP="00415359">
            <w:pPr>
              <w:jc w:val="center"/>
              <w:rPr>
                <w:rFonts w:ascii="Calibri" w:hAnsi="Calibri"/>
                <w:sz w:val="18"/>
                <w:szCs w:val="18"/>
              </w:rPr>
            </w:pPr>
            <w:r>
              <w:rPr>
                <w:rFonts w:ascii="Calibri" w:hAnsi="Calibri"/>
                <w:sz w:val="18"/>
                <w:szCs w:val="18"/>
              </w:rPr>
              <w:t>19</w:t>
            </w:r>
          </w:p>
        </w:tc>
        <w:tc>
          <w:tcPr>
            <w:tcW w:w="3797" w:type="pct"/>
            <w:tcPrChange w:id="3017" w:author="Dmitry Kaptsenel" w:date="2011-06-12T10:59:00Z">
              <w:tcPr>
                <w:tcW w:w="3803" w:type="pct"/>
                <w:gridSpan w:val="2"/>
              </w:tcPr>
            </w:tcPrChange>
          </w:tcPr>
          <w:p w:rsidR="009E7F44" w:rsidRDefault="00CB0AEC" w:rsidP="004B1FEA">
            <w:pPr>
              <w:jc w:val="left"/>
              <w:rPr>
                <w:rFonts w:ascii="Calibri" w:hAnsi="Calibri"/>
                <w:sz w:val="18"/>
                <w:szCs w:val="18"/>
              </w:rPr>
            </w:pPr>
            <w:r w:rsidRPr="00CB0AEC">
              <w:t>Requirements from Runtime for Performance Counters support on MIC</w:t>
            </w:r>
          </w:p>
        </w:tc>
        <w:tc>
          <w:tcPr>
            <w:tcW w:w="357" w:type="pct"/>
            <w:vAlign w:val="center"/>
            <w:tcPrChange w:id="3018" w:author="Dmitry Kaptsenel" w:date="2011-06-12T10:59:00Z">
              <w:tcPr>
                <w:tcW w:w="349" w:type="pct"/>
                <w:gridSpan w:val="2"/>
                <w:vAlign w:val="center"/>
              </w:tcPr>
            </w:tcPrChange>
          </w:tcPr>
          <w:p w:rsidR="009E7F44" w:rsidRDefault="00CB0AEC" w:rsidP="0043550E">
            <w:pPr>
              <w:jc w:val="center"/>
              <w:rPr>
                <w:rFonts w:ascii="Calibri" w:hAnsi="Calibri"/>
                <w:sz w:val="18"/>
                <w:szCs w:val="18"/>
              </w:rPr>
            </w:pPr>
            <w:r>
              <w:rPr>
                <w:rFonts w:ascii="Calibri" w:hAnsi="Calibri"/>
                <w:sz w:val="18"/>
                <w:szCs w:val="18"/>
              </w:rPr>
              <w:t>41</w:t>
            </w:r>
          </w:p>
        </w:tc>
        <w:tc>
          <w:tcPr>
            <w:tcW w:w="619" w:type="pct"/>
            <w:vAlign w:val="center"/>
            <w:tcPrChange w:id="3019" w:author="Dmitry Kaptsenel" w:date="2011-06-12T10:59:00Z">
              <w:tcPr>
                <w:tcW w:w="621" w:type="pct"/>
                <w:gridSpan w:val="2"/>
                <w:vAlign w:val="center"/>
              </w:tcPr>
            </w:tcPrChange>
          </w:tcPr>
          <w:p w:rsidR="009E7F44" w:rsidRPr="003963E1" w:rsidRDefault="00CB0AEC" w:rsidP="0043550E">
            <w:pPr>
              <w:jc w:val="center"/>
              <w:rPr>
                <w:rFonts w:ascii="Calibri" w:hAnsi="Calibri"/>
                <w:sz w:val="18"/>
                <w:szCs w:val="18"/>
              </w:rPr>
            </w:pPr>
            <w:r>
              <w:rPr>
                <w:rFonts w:ascii="Calibri" w:hAnsi="Calibri"/>
                <w:sz w:val="18"/>
                <w:szCs w:val="18"/>
              </w:rPr>
              <w:t>Convert to Requirement4</w:t>
            </w:r>
          </w:p>
        </w:tc>
      </w:tr>
      <w:tr w:rsidR="009E7F44" w:rsidRPr="003963E1" w:rsidTr="009261F3">
        <w:trPr>
          <w:trPrChange w:id="3020" w:author="Dmitry Kaptsenel" w:date="2011-06-12T10:59:00Z">
            <w:trPr>
              <w:gridAfter w:val="0"/>
            </w:trPr>
          </w:trPrChange>
        </w:trPr>
        <w:tc>
          <w:tcPr>
            <w:tcW w:w="227" w:type="pct"/>
            <w:vAlign w:val="center"/>
            <w:tcPrChange w:id="3021" w:author="Dmitry Kaptsenel" w:date="2011-06-12T10:59:00Z">
              <w:tcPr>
                <w:tcW w:w="227" w:type="pct"/>
                <w:vAlign w:val="center"/>
              </w:tcPr>
            </w:tcPrChange>
          </w:tcPr>
          <w:p w:rsidR="009E7F44" w:rsidRDefault="009B2B92" w:rsidP="00415359">
            <w:pPr>
              <w:jc w:val="center"/>
              <w:rPr>
                <w:rFonts w:ascii="Calibri" w:hAnsi="Calibri"/>
                <w:sz w:val="18"/>
                <w:szCs w:val="18"/>
              </w:rPr>
            </w:pPr>
            <w:r>
              <w:rPr>
                <w:rFonts w:ascii="Calibri" w:hAnsi="Calibri"/>
                <w:sz w:val="18"/>
                <w:szCs w:val="18"/>
              </w:rPr>
              <w:t>20</w:t>
            </w:r>
          </w:p>
        </w:tc>
        <w:tc>
          <w:tcPr>
            <w:tcW w:w="3797" w:type="pct"/>
            <w:tcPrChange w:id="3022" w:author="Dmitry Kaptsenel" w:date="2011-06-12T10:59:00Z">
              <w:tcPr>
                <w:tcW w:w="3803" w:type="pct"/>
                <w:gridSpan w:val="2"/>
              </w:tcPr>
            </w:tcPrChange>
          </w:tcPr>
          <w:p w:rsidR="009E7F44" w:rsidRDefault="00A139ED" w:rsidP="004B1FEA">
            <w:pPr>
              <w:jc w:val="left"/>
              <w:rPr>
                <w:rFonts w:ascii="Calibri" w:hAnsi="Calibri"/>
                <w:sz w:val="18"/>
                <w:szCs w:val="18"/>
              </w:rPr>
            </w:pPr>
            <w:r w:rsidRPr="00A139ED">
              <w:t xml:space="preserve"> MIC </w:t>
            </w:r>
            <w:ins w:id="3023" w:author="Dmitry Kaptsenel" w:date="2011-07-10T17:03:00Z">
              <w:r w:rsidR="00170259">
                <w:t xml:space="preserve">Device </w:t>
              </w:r>
            </w:ins>
            <w:r w:rsidRPr="00A139ED">
              <w:t>Backend initialization protocol Redo initialization flow if protocol changes.</w:t>
            </w:r>
          </w:p>
        </w:tc>
        <w:tc>
          <w:tcPr>
            <w:tcW w:w="357" w:type="pct"/>
            <w:vAlign w:val="center"/>
            <w:tcPrChange w:id="3024" w:author="Dmitry Kaptsenel" w:date="2011-06-12T10:59:00Z">
              <w:tcPr>
                <w:tcW w:w="349" w:type="pct"/>
                <w:gridSpan w:val="2"/>
                <w:vAlign w:val="center"/>
              </w:tcPr>
            </w:tcPrChange>
          </w:tcPr>
          <w:p w:rsidR="009E7F44" w:rsidRDefault="00A139ED" w:rsidP="0043550E">
            <w:pPr>
              <w:jc w:val="center"/>
              <w:rPr>
                <w:rFonts w:ascii="Calibri" w:hAnsi="Calibri"/>
                <w:sz w:val="18"/>
                <w:szCs w:val="18"/>
              </w:rPr>
            </w:pPr>
            <w:r>
              <w:rPr>
                <w:rFonts w:ascii="Calibri" w:hAnsi="Calibri"/>
                <w:sz w:val="18"/>
                <w:szCs w:val="18"/>
              </w:rPr>
              <w:t>43</w:t>
            </w:r>
          </w:p>
        </w:tc>
        <w:tc>
          <w:tcPr>
            <w:tcW w:w="619" w:type="pct"/>
            <w:vAlign w:val="center"/>
            <w:tcPrChange w:id="3025" w:author="Dmitry Kaptsenel" w:date="2011-06-12T10:59:00Z">
              <w:tcPr>
                <w:tcW w:w="621" w:type="pct"/>
                <w:gridSpan w:val="2"/>
                <w:vAlign w:val="center"/>
              </w:tcPr>
            </w:tcPrChange>
          </w:tcPr>
          <w:p w:rsidR="009E7F44" w:rsidRPr="003963E1" w:rsidRDefault="00A139ED" w:rsidP="0043550E">
            <w:pPr>
              <w:jc w:val="center"/>
              <w:rPr>
                <w:rFonts w:ascii="Calibri" w:hAnsi="Calibri"/>
                <w:sz w:val="18"/>
                <w:szCs w:val="18"/>
              </w:rPr>
            </w:pPr>
            <w:r>
              <w:rPr>
                <w:rFonts w:ascii="Calibri" w:hAnsi="Calibri"/>
                <w:sz w:val="18"/>
                <w:szCs w:val="18"/>
              </w:rPr>
              <w:t>Convert to Requirement8</w:t>
            </w:r>
          </w:p>
        </w:tc>
      </w:tr>
      <w:tr w:rsidR="009E7F44" w:rsidRPr="003963E1" w:rsidTr="00625E75">
        <w:tc>
          <w:tcPr>
            <w:tcW w:w="227" w:type="pct"/>
            <w:vAlign w:val="center"/>
          </w:tcPr>
          <w:p w:rsidR="009E7F44" w:rsidRDefault="00FA0A71" w:rsidP="00415359">
            <w:pPr>
              <w:jc w:val="center"/>
              <w:rPr>
                <w:rFonts w:ascii="Calibri" w:hAnsi="Calibri"/>
                <w:sz w:val="18"/>
                <w:szCs w:val="18"/>
              </w:rPr>
            </w:pPr>
            <w:r>
              <w:rPr>
                <w:rFonts w:ascii="Calibri" w:hAnsi="Calibri"/>
                <w:sz w:val="18"/>
                <w:szCs w:val="18"/>
              </w:rPr>
              <w:t>21</w:t>
            </w:r>
          </w:p>
        </w:tc>
        <w:tc>
          <w:tcPr>
            <w:tcW w:w="3797" w:type="pct"/>
          </w:tcPr>
          <w:p w:rsidR="009E7F44" w:rsidRDefault="00451761" w:rsidP="004B1FEA">
            <w:pPr>
              <w:jc w:val="left"/>
              <w:rPr>
                <w:rFonts w:ascii="Calibri" w:hAnsi="Calibri"/>
                <w:sz w:val="18"/>
                <w:szCs w:val="18"/>
              </w:rPr>
            </w:pPr>
            <w:r>
              <w:fldChar w:fldCharType="begin"/>
            </w:r>
            <w:r>
              <w:instrText xml:space="preserve"> REF OPEN21 \h  \* MERGEFORMAT </w:instrText>
            </w:r>
            <w:r>
              <w:fldChar w:fldCharType="separate"/>
            </w:r>
            <w:r w:rsidR="006F596B" w:rsidRPr="00FA0A71">
              <w:rPr>
                <w:i/>
                <w:iCs/>
              </w:rPr>
              <w:t xml:space="preserve">Should Instruction Cache be flushed on all cores after JIT code replacement? </w:t>
            </w:r>
            <w:r>
              <w:fldChar w:fldCharType="end"/>
            </w:r>
          </w:p>
        </w:tc>
        <w:tc>
          <w:tcPr>
            <w:tcW w:w="357" w:type="pct"/>
            <w:vAlign w:val="center"/>
          </w:tcPr>
          <w:p w:rsidR="009E7F44" w:rsidRDefault="008D1136" w:rsidP="0043550E">
            <w:pPr>
              <w:jc w:val="center"/>
              <w:rPr>
                <w:rFonts w:ascii="Calibri" w:hAnsi="Calibri"/>
                <w:sz w:val="18"/>
                <w:szCs w:val="18"/>
              </w:rPr>
            </w:pPr>
            <w:r>
              <w:rPr>
                <w:rFonts w:ascii="Calibri" w:hAnsi="Calibri"/>
                <w:sz w:val="18"/>
                <w:szCs w:val="18"/>
              </w:rPr>
              <w:fldChar w:fldCharType="begin"/>
            </w:r>
            <w:r w:rsidR="00FA0A71">
              <w:rPr>
                <w:rFonts w:ascii="Calibri" w:hAnsi="Calibri"/>
                <w:sz w:val="18"/>
                <w:szCs w:val="18"/>
              </w:rPr>
              <w:instrText xml:space="preserve"> PAGEREF OPEN21 \h </w:instrText>
            </w:r>
            <w:r>
              <w:rPr>
                <w:rFonts w:ascii="Calibri" w:hAnsi="Calibri"/>
                <w:sz w:val="18"/>
                <w:szCs w:val="18"/>
              </w:rPr>
            </w:r>
            <w:r>
              <w:rPr>
                <w:rFonts w:ascii="Calibri" w:hAnsi="Calibri"/>
                <w:sz w:val="18"/>
                <w:szCs w:val="18"/>
              </w:rPr>
              <w:fldChar w:fldCharType="separate"/>
            </w:r>
            <w:ins w:id="3026" w:author="Dmitry Kaptsenel" w:date="2011-07-11T17:10:00Z">
              <w:r w:rsidR="006F596B">
                <w:rPr>
                  <w:rFonts w:ascii="Calibri" w:hAnsi="Calibri"/>
                  <w:noProof/>
                  <w:sz w:val="18"/>
                  <w:szCs w:val="18"/>
                </w:rPr>
                <w:t>51</w:t>
              </w:r>
            </w:ins>
            <w:del w:id="3027" w:author="Dmitry Kaptsenel" w:date="2011-06-01T09:04:00Z">
              <w:r w:rsidR="009C05BC" w:rsidDel="00B86E38">
                <w:rPr>
                  <w:rFonts w:ascii="Calibri" w:hAnsi="Calibri"/>
                  <w:noProof/>
                  <w:sz w:val="18"/>
                  <w:szCs w:val="18"/>
                </w:rPr>
                <w:delText>44</w:delText>
              </w:r>
            </w:del>
            <w:r>
              <w:rPr>
                <w:rFonts w:ascii="Calibri" w:hAnsi="Calibri"/>
                <w:sz w:val="18"/>
                <w:szCs w:val="18"/>
              </w:rPr>
              <w:fldChar w:fldCharType="end"/>
            </w:r>
          </w:p>
        </w:tc>
        <w:tc>
          <w:tcPr>
            <w:tcW w:w="619" w:type="pct"/>
            <w:vAlign w:val="center"/>
          </w:tcPr>
          <w:p w:rsidR="009E7F44"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9E7F44" w:rsidRPr="003963E1" w:rsidTr="009261F3">
        <w:trPr>
          <w:cantSplit/>
          <w:trPrChange w:id="3028" w:author="Dmitry Kaptsenel" w:date="2011-06-12T10:59:00Z">
            <w:trPr>
              <w:gridAfter w:val="0"/>
              <w:cantSplit/>
            </w:trPr>
          </w:trPrChange>
        </w:trPr>
        <w:tc>
          <w:tcPr>
            <w:tcW w:w="227" w:type="pct"/>
            <w:vAlign w:val="center"/>
            <w:tcPrChange w:id="3029" w:author="Dmitry Kaptsenel" w:date="2011-06-12T10:59:00Z">
              <w:tcPr>
                <w:tcW w:w="227" w:type="pct"/>
                <w:vAlign w:val="center"/>
              </w:tcPr>
            </w:tcPrChange>
          </w:tcPr>
          <w:p w:rsidR="009E7F44" w:rsidRDefault="009F6EC9" w:rsidP="00415359">
            <w:pPr>
              <w:jc w:val="center"/>
              <w:rPr>
                <w:rFonts w:ascii="Calibri" w:hAnsi="Calibri"/>
                <w:sz w:val="18"/>
                <w:szCs w:val="18"/>
              </w:rPr>
            </w:pPr>
            <w:r>
              <w:rPr>
                <w:rFonts w:ascii="Calibri" w:hAnsi="Calibri"/>
                <w:sz w:val="18"/>
                <w:szCs w:val="18"/>
              </w:rPr>
              <w:lastRenderedPageBreak/>
              <w:t>22</w:t>
            </w:r>
          </w:p>
        </w:tc>
        <w:tc>
          <w:tcPr>
            <w:tcW w:w="3797" w:type="pct"/>
            <w:tcPrChange w:id="3030" w:author="Dmitry Kaptsenel" w:date="2011-06-12T10:59:00Z">
              <w:tcPr>
                <w:tcW w:w="3803" w:type="pct"/>
                <w:gridSpan w:val="2"/>
              </w:tcPr>
            </w:tcPrChange>
          </w:tcPr>
          <w:p w:rsidR="009E7F44" w:rsidRDefault="00B36629" w:rsidP="004B1FEA">
            <w:pPr>
              <w:jc w:val="left"/>
              <w:rPr>
                <w:rFonts w:ascii="Calibri" w:hAnsi="Calibri"/>
                <w:sz w:val="18"/>
                <w:szCs w:val="18"/>
              </w:rPr>
            </w:pPr>
            <w:r w:rsidRPr="00B36629">
              <w:t>Should Executable memory cache be one per Command Queue? (COI pipeline). This will avoid locking issues on expense of memory. KN* has a limited local memory, but compiled kernels are not expected to be too big. Decision on executable memory cache must be synchronized with decision on kernels cache.</w:t>
            </w:r>
          </w:p>
        </w:tc>
        <w:tc>
          <w:tcPr>
            <w:tcW w:w="357" w:type="pct"/>
            <w:vAlign w:val="center"/>
            <w:tcPrChange w:id="3031" w:author="Dmitry Kaptsenel" w:date="2011-06-12T10:59:00Z">
              <w:tcPr>
                <w:tcW w:w="349" w:type="pct"/>
                <w:gridSpan w:val="2"/>
                <w:vAlign w:val="center"/>
              </w:tcPr>
            </w:tcPrChange>
          </w:tcPr>
          <w:p w:rsidR="009E7F44" w:rsidRDefault="00B36629" w:rsidP="0043550E">
            <w:pPr>
              <w:jc w:val="center"/>
              <w:rPr>
                <w:rFonts w:ascii="Calibri" w:hAnsi="Calibri"/>
                <w:sz w:val="18"/>
                <w:szCs w:val="18"/>
              </w:rPr>
            </w:pPr>
            <w:r>
              <w:rPr>
                <w:rFonts w:ascii="Calibri" w:hAnsi="Calibri"/>
                <w:sz w:val="18"/>
                <w:szCs w:val="18"/>
              </w:rPr>
              <w:t>44</w:t>
            </w:r>
          </w:p>
        </w:tc>
        <w:tc>
          <w:tcPr>
            <w:tcW w:w="619" w:type="pct"/>
            <w:vAlign w:val="center"/>
            <w:tcPrChange w:id="3032" w:author="Dmitry Kaptsenel" w:date="2011-06-12T10:59:00Z">
              <w:tcPr>
                <w:tcW w:w="621" w:type="pct"/>
                <w:gridSpan w:val="2"/>
                <w:vAlign w:val="center"/>
              </w:tcPr>
            </w:tcPrChange>
          </w:tcPr>
          <w:p w:rsidR="009E7F44" w:rsidRPr="003963E1" w:rsidRDefault="00B36629" w:rsidP="0043550E">
            <w:pPr>
              <w:jc w:val="center"/>
              <w:rPr>
                <w:rFonts w:ascii="Calibri" w:hAnsi="Calibri"/>
                <w:sz w:val="18"/>
                <w:szCs w:val="18"/>
              </w:rPr>
            </w:pPr>
            <w:r>
              <w:rPr>
                <w:rFonts w:ascii="Calibri" w:hAnsi="Calibri"/>
                <w:sz w:val="18"/>
                <w:szCs w:val="18"/>
              </w:rPr>
              <w:t>Removed as design changed to copy Programs</w:t>
            </w:r>
          </w:p>
        </w:tc>
      </w:tr>
      <w:tr w:rsidR="009E7F44" w:rsidRPr="003963E1" w:rsidTr="009261F3">
        <w:trPr>
          <w:cantSplit/>
          <w:trPrChange w:id="3033" w:author="Dmitry Kaptsenel" w:date="2011-06-12T10:59:00Z">
            <w:trPr>
              <w:gridAfter w:val="0"/>
              <w:cantSplit/>
            </w:trPr>
          </w:trPrChange>
        </w:trPr>
        <w:tc>
          <w:tcPr>
            <w:tcW w:w="227" w:type="pct"/>
            <w:vAlign w:val="center"/>
            <w:tcPrChange w:id="3034" w:author="Dmitry Kaptsenel" w:date="2011-06-12T10:59:00Z">
              <w:tcPr>
                <w:tcW w:w="227" w:type="pct"/>
                <w:vAlign w:val="center"/>
              </w:tcPr>
            </w:tcPrChange>
          </w:tcPr>
          <w:p w:rsidR="009E7F44" w:rsidRDefault="003E3129" w:rsidP="00415359">
            <w:pPr>
              <w:jc w:val="center"/>
              <w:rPr>
                <w:rFonts w:ascii="Calibri" w:hAnsi="Calibri"/>
                <w:sz w:val="18"/>
                <w:szCs w:val="18"/>
              </w:rPr>
            </w:pPr>
            <w:r>
              <w:rPr>
                <w:rFonts w:ascii="Calibri" w:hAnsi="Calibri"/>
                <w:sz w:val="18"/>
                <w:szCs w:val="18"/>
              </w:rPr>
              <w:t>23</w:t>
            </w:r>
          </w:p>
        </w:tc>
        <w:tc>
          <w:tcPr>
            <w:tcW w:w="3797" w:type="pct"/>
            <w:tcPrChange w:id="3035" w:author="Dmitry Kaptsenel" w:date="2011-06-12T10:59:00Z">
              <w:tcPr>
                <w:tcW w:w="3803" w:type="pct"/>
                <w:gridSpan w:val="2"/>
              </w:tcPr>
            </w:tcPrChange>
          </w:tcPr>
          <w:p w:rsidR="009E7F44" w:rsidRDefault="00F344AE" w:rsidP="004B1FEA">
            <w:pPr>
              <w:jc w:val="left"/>
              <w:rPr>
                <w:rFonts w:ascii="Calibri" w:hAnsi="Calibri"/>
                <w:sz w:val="18"/>
                <w:szCs w:val="18"/>
              </w:rPr>
            </w:pPr>
            <w:r w:rsidRPr="00F344AE">
              <w:t>Should this cache be one per Command Queue? (COI pipeline). This will avoid locking issues on expense of memory. KN* has a limited local memory, but compiled kernels are not expected to be too big. Decision on kernels cache must be synchronized with decision on executable memory cache.</w:t>
            </w:r>
          </w:p>
        </w:tc>
        <w:tc>
          <w:tcPr>
            <w:tcW w:w="357" w:type="pct"/>
            <w:vAlign w:val="center"/>
            <w:tcPrChange w:id="3036" w:author="Dmitry Kaptsenel" w:date="2011-06-12T10:59:00Z">
              <w:tcPr>
                <w:tcW w:w="349" w:type="pct"/>
                <w:gridSpan w:val="2"/>
                <w:vAlign w:val="center"/>
              </w:tcPr>
            </w:tcPrChange>
          </w:tcPr>
          <w:p w:rsidR="009E7F44" w:rsidRDefault="00F344AE" w:rsidP="0043550E">
            <w:pPr>
              <w:jc w:val="center"/>
              <w:rPr>
                <w:rFonts w:ascii="Calibri" w:hAnsi="Calibri"/>
                <w:sz w:val="18"/>
                <w:szCs w:val="18"/>
              </w:rPr>
            </w:pPr>
            <w:r>
              <w:rPr>
                <w:rFonts w:ascii="Calibri" w:hAnsi="Calibri"/>
                <w:sz w:val="18"/>
                <w:szCs w:val="18"/>
              </w:rPr>
              <w:t>45</w:t>
            </w:r>
          </w:p>
        </w:tc>
        <w:tc>
          <w:tcPr>
            <w:tcW w:w="619" w:type="pct"/>
            <w:vAlign w:val="center"/>
            <w:tcPrChange w:id="3037" w:author="Dmitry Kaptsenel" w:date="2011-06-12T10:59:00Z">
              <w:tcPr>
                <w:tcW w:w="621" w:type="pct"/>
                <w:gridSpan w:val="2"/>
                <w:vAlign w:val="center"/>
              </w:tcPr>
            </w:tcPrChange>
          </w:tcPr>
          <w:p w:rsidR="009E7F44" w:rsidRPr="003963E1" w:rsidRDefault="00F344AE" w:rsidP="0043550E">
            <w:pPr>
              <w:jc w:val="center"/>
              <w:rPr>
                <w:rFonts w:ascii="Calibri" w:hAnsi="Calibri"/>
                <w:sz w:val="18"/>
                <w:szCs w:val="18"/>
              </w:rPr>
            </w:pPr>
            <w:r>
              <w:rPr>
                <w:rFonts w:ascii="Calibri" w:hAnsi="Calibri"/>
                <w:sz w:val="18"/>
                <w:szCs w:val="18"/>
              </w:rPr>
              <w:t>Removed as design changed to copy Programs</w:t>
            </w:r>
          </w:p>
        </w:tc>
      </w:tr>
      <w:tr w:rsidR="009E7F44" w:rsidRPr="003963E1" w:rsidTr="009261F3">
        <w:trPr>
          <w:cantSplit/>
          <w:trPrChange w:id="3038" w:author="Dmitry Kaptsenel" w:date="2011-06-12T10:59:00Z">
            <w:trPr>
              <w:gridAfter w:val="0"/>
              <w:cantSplit/>
            </w:trPr>
          </w:trPrChange>
        </w:trPr>
        <w:tc>
          <w:tcPr>
            <w:tcW w:w="227" w:type="pct"/>
            <w:vAlign w:val="center"/>
            <w:tcPrChange w:id="3039" w:author="Dmitry Kaptsenel" w:date="2011-06-12T10:59:00Z">
              <w:tcPr>
                <w:tcW w:w="227" w:type="pct"/>
                <w:vAlign w:val="center"/>
              </w:tcPr>
            </w:tcPrChange>
          </w:tcPr>
          <w:p w:rsidR="009E7F44" w:rsidRDefault="00A46F16" w:rsidP="00415359">
            <w:pPr>
              <w:jc w:val="center"/>
              <w:rPr>
                <w:rFonts w:ascii="Calibri" w:hAnsi="Calibri"/>
                <w:sz w:val="18"/>
                <w:szCs w:val="18"/>
              </w:rPr>
            </w:pPr>
            <w:r>
              <w:rPr>
                <w:rFonts w:ascii="Calibri" w:hAnsi="Calibri"/>
                <w:sz w:val="18"/>
                <w:szCs w:val="18"/>
              </w:rPr>
              <w:t>24</w:t>
            </w:r>
          </w:p>
        </w:tc>
        <w:tc>
          <w:tcPr>
            <w:tcW w:w="3797" w:type="pct"/>
            <w:tcPrChange w:id="3040" w:author="Dmitry Kaptsenel" w:date="2011-06-12T10:59:00Z">
              <w:tcPr>
                <w:tcW w:w="3803" w:type="pct"/>
                <w:gridSpan w:val="2"/>
              </w:tcPr>
            </w:tcPrChange>
          </w:tcPr>
          <w:p w:rsidR="009E7F44" w:rsidRDefault="00C20F5F">
            <w:pPr>
              <w:jc w:val="left"/>
              <w:rPr>
                <w:rFonts w:ascii="Calibri" w:hAnsi="Calibri"/>
                <w:b/>
                <w:noProof/>
                <w:color w:val="0000FF"/>
                <w:sz w:val="18"/>
                <w:szCs w:val="18"/>
                <w:lang w:bidi="ar-SA"/>
              </w:rPr>
              <w:pPrChange w:id="3041" w:author="Dmitry Kaptsenel" w:date="2011-07-10T16:20:00Z">
                <w:pPr>
                  <w:pBdr>
                    <w:bottom w:val="single" w:sz="4" w:space="1" w:color="auto"/>
                  </w:pBdr>
                  <w:spacing w:before="120"/>
                  <w:ind w:left="2880" w:right="720"/>
                  <w:jc w:val="left"/>
                </w:pPr>
              </w:pPrChange>
            </w:pPr>
            <w:r w:rsidRPr="00C20F5F">
              <w:t xml:space="preserve">Will MIC </w:t>
            </w:r>
            <w:ins w:id="3042" w:author="Dmitry Kaptsenel" w:date="2011-07-10T17:03:00Z">
              <w:r w:rsidR="00170259">
                <w:t xml:space="preserve">Device </w:t>
              </w:r>
            </w:ins>
            <w:r w:rsidRPr="00C20F5F">
              <w:t xml:space="preserve">Backend </w:t>
            </w:r>
            <w:del w:id="3043" w:author="Dmitry Kaptsenel" w:date="2011-07-10T16:20:00Z">
              <w:r w:rsidRPr="00C20F5F" w:rsidDel="00057F19">
                <w:delText xml:space="preserve">Compiler </w:delText>
              </w:r>
            </w:del>
            <w:r w:rsidRPr="00C20F5F">
              <w:t>require communication between device and host sides? If no – no need to implement generic communication protocol.</w:t>
            </w:r>
          </w:p>
        </w:tc>
        <w:tc>
          <w:tcPr>
            <w:tcW w:w="357" w:type="pct"/>
            <w:vAlign w:val="center"/>
            <w:tcPrChange w:id="3044" w:author="Dmitry Kaptsenel" w:date="2011-06-12T10:59:00Z">
              <w:tcPr>
                <w:tcW w:w="349" w:type="pct"/>
                <w:gridSpan w:val="2"/>
                <w:vAlign w:val="center"/>
              </w:tcPr>
            </w:tcPrChange>
          </w:tcPr>
          <w:p w:rsidR="009E7F44" w:rsidRDefault="00C20F5F" w:rsidP="0043550E">
            <w:pPr>
              <w:jc w:val="center"/>
              <w:rPr>
                <w:rFonts w:ascii="Calibri" w:hAnsi="Calibri"/>
                <w:sz w:val="18"/>
                <w:szCs w:val="18"/>
              </w:rPr>
            </w:pPr>
            <w:r>
              <w:rPr>
                <w:rFonts w:ascii="Calibri" w:hAnsi="Calibri"/>
                <w:sz w:val="18"/>
                <w:szCs w:val="18"/>
              </w:rPr>
              <w:t>42</w:t>
            </w:r>
          </w:p>
        </w:tc>
        <w:tc>
          <w:tcPr>
            <w:tcW w:w="619" w:type="pct"/>
            <w:vAlign w:val="center"/>
            <w:tcPrChange w:id="3045" w:author="Dmitry Kaptsenel" w:date="2011-06-12T10:59:00Z">
              <w:tcPr>
                <w:tcW w:w="621" w:type="pct"/>
                <w:gridSpan w:val="2"/>
                <w:vAlign w:val="center"/>
              </w:tcPr>
            </w:tcPrChange>
          </w:tcPr>
          <w:p w:rsidR="009E7F44" w:rsidRPr="003963E1" w:rsidRDefault="00C20F5F" w:rsidP="0043550E">
            <w:pPr>
              <w:jc w:val="center"/>
              <w:rPr>
                <w:rFonts w:ascii="Calibri" w:hAnsi="Calibri"/>
                <w:sz w:val="18"/>
                <w:szCs w:val="18"/>
              </w:rPr>
            </w:pPr>
            <w:r>
              <w:rPr>
                <w:rFonts w:ascii="Calibri" w:hAnsi="Calibri"/>
                <w:sz w:val="18"/>
                <w:szCs w:val="18"/>
              </w:rPr>
              <w:t>Resolved to NO</w:t>
            </w:r>
          </w:p>
        </w:tc>
      </w:tr>
      <w:tr w:rsidR="009E7F44" w:rsidRPr="003963E1" w:rsidTr="009261F3">
        <w:trPr>
          <w:cantSplit/>
          <w:trPrChange w:id="3046" w:author="Dmitry Kaptsenel" w:date="2011-06-12T10:59:00Z">
            <w:trPr>
              <w:gridAfter w:val="0"/>
              <w:cantSplit/>
            </w:trPr>
          </w:trPrChange>
        </w:trPr>
        <w:tc>
          <w:tcPr>
            <w:tcW w:w="227" w:type="pct"/>
            <w:vAlign w:val="center"/>
            <w:tcPrChange w:id="3047" w:author="Dmitry Kaptsenel" w:date="2011-06-12T10:59:00Z">
              <w:tcPr>
                <w:tcW w:w="227" w:type="pct"/>
                <w:vAlign w:val="center"/>
              </w:tcPr>
            </w:tcPrChange>
          </w:tcPr>
          <w:p w:rsidR="00A94019" w:rsidRDefault="005B65B9">
            <w:pPr>
              <w:jc w:val="center"/>
              <w:rPr>
                <w:rFonts w:ascii="Calibri" w:hAnsi="Calibri"/>
                <w:color w:val="000000"/>
                <w:sz w:val="18"/>
                <w:szCs w:val="18"/>
                <w:lang w:bidi="ar-SA"/>
              </w:rPr>
            </w:pPr>
            <w:r>
              <w:rPr>
                <w:rFonts w:ascii="Calibri" w:hAnsi="Calibri"/>
                <w:sz w:val="18"/>
                <w:szCs w:val="18"/>
              </w:rPr>
              <w:t>25</w:t>
            </w:r>
          </w:p>
        </w:tc>
        <w:tc>
          <w:tcPr>
            <w:tcW w:w="3797" w:type="pct"/>
            <w:tcPrChange w:id="3048" w:author="Dmitry Kaptsenel" w:date="2011-06-12T10:59:00Z">
              <w:tcPr>
                <w:tcW w:w="3803" w:type="pct"/>
                <w:gridSpan w:val="2"/>
              </w:tcPr>
            </w:tcPrChange>
          </w:tcPr>
          <w:p w:rsidR="009E7F44" w:rsidRDefault="002D21A5" w:rsidP="004B1FEA">
            <w:pPr>
              <w:jc w:val="left"/>
              <w:rPr>
                <w:rFonts w:ascii="Calibri" w:hAnsi="Calibri"/>
                <w:sz w:val="18"/>
                <w:szCs w:val="18"/>
              </w:rPr>
            </w:pPr>
            <w:ins w:id="3049" w:author="Dmitry Kaptsenel" w:date="2011-05-31T17:55:00Z">
              <w:r w:rsidRPr="002D21A5">
                <w:rPr>
                  <w:rFonts w:ascii="Calibri" w:hAnsi="Calibri"/>
                  <w:sz w:val="18"/>
                  <w:szCs w:val="18"/>
                </w:rPr>
                <w:t>This design version does not include device fission.</w:t>
              </w:r>
            </w:ins>
            <w:del w:id="3050" w:author="Dmitry Kaptsenel" w:date="2011-05-31T17:55:00Z">
              <w:r w:rsidR="008D1136" w:rsidDel="002D21A5">
                <w:rPr>
                  <w:rFonts w:ascii="Calibri" w:hAnsi="Calibri"/>
                  <w:sz w:val="18"/>
                  <w:szCs w:val="18"/>
                </w:rPr>
                <w:fldChar w:fldCharType="begin"/>
              </w:r>
              <w:r w:rsidR="005B65B9" w:rsidDel="002D21A5">
                <w:rPr>
                  <w:rFonts w:ascii="Calibri" w:hAnsi="Calibri"/>
                  <w:sz w:val="18"/>
                  <w:szCs w:val="18"/>
                </w:rPr>
                <w:delInstrText xml:space="preserve"> REF OPEN25 \h </w:delInstrText>
              </w:r>
              <w:r w:rsidR="008D1136" w:rsidDel="002D21A5">
                <w:rPr>
                  <w:rFonts w:ascii="Calibri" w:hAnsi="Calibri"/>
                  <w:sz w:val="18"/>
                  <w:szCs w:val="18"/>
                </w:rPr>
              </w:r>
              <w:r w:rsidR="008D1136" w:rsidDel="002D21A5">
                <w:rPr>
                  <w:rFonts w:ascii="Calibri" w:hAnsi="Calibri"/>
                  <w:sz w:val="18"/>
                  <w:szCs w:val="18"/>
                </w:rPr>
                <w:fldChar w:fldCharType="separate"/>
              </w:r>
              <w:r w:rsidR="009C05BC" w:rsidRPr="00AB0350" w:rsidDel="002D21A5">
                <w:rPr>
                  <w:i/>
                  <w:iCs/>
                </w:rPr>
                <w:delText>This design version does not include device fission</w:delText>
              </w:r>
              <w:r w:rsidR="009C05BC" w:rsidRPr="00AB0350" w:rsidDel="002D21A5">
                <w:delText>.</w:delText>
              </w:r>
              <w:r w:rsidR="008D1136" w:rsidDel="002D21A5">
                <w:rPr>
                  <w:rFonts w:ascii="Calibri" w:hAnsi="Calibri"/>
                  <w:sz w:val="18"/>
                  <w:szCs w:val="18"/>
                </w:rPr>
                <w:fldChar w:fldCharType="end"/>
              </w:r>
            </w:del>
          </w:p>
        </w:tc>
        <w:tc>
          <w:tcPr>
            <w:tcW w:w="357" w:type="pct"/>
            <w:vAlign w:val="center"/>
            <w:tcPrChange w:id="3051" w:author="Dmitry Kaptsenel" w:date="2011-06-12T10:59:00Z">
              <w:tcPr>
                <w:tcW w:w="349" w:type="pct"/>
                <w:gridSpan w:val="2"/>
                <w:vAlign w:val="center"/>
              </w:tcPr>
            </w:tcPrChange>
          </w:tcPr>
          <w:p w:rsidR="009E7F44" w:rsidRDefault="008D1136" w:rsidP="0043550E">
            <w:pPr>
              <w:jc w:val="center"/>
              <w:rPr>
                <w:rFonts w:ascii="Calibri" w:hAnsi="Calibri"/>
                <w:sz w:val="18"/>
                <w:szCs w:val="18"/>
              </w:rPr>
            </w:pPr>
            <w:del w:id="3052" w:author="Dmitry Kaptsenel" w:date="2011-05-31T17:56:00Z">
              <w:r w:rsidDel="002D21A5">
                <w:rPr>
                  <w:rFonts w:ascii="Calibri" w:hAnsi="Calibri"/>
                  <w:sz w:val="18"/>
                  <w:szCs w:val="18"/>
                </w:rPr>
                <w:fldChar w:fldCharType="begin"/>
              </w:r>
              <w:r w:rsidR="005B65B9" w:rsidDel="002D21A5">
                <w:rPr>
                  <w:rFonts w:ascii="Calibri" w:hAnsi="Calibri"/>
                  <w:sz w:val="18"/>
                  <w:szCs w:val="18"/>
                </w:rPr>
                <w:delInstrText xml:space="preserve"> PAGEREF OPEN25 \h </w:delInstrText>
              </w:r>
              <w:r w:rsidDel="002D21A5">
                <w:rPr>
                  <w:rFonts w:ascii="Calibri" w:hAnsi="Calibri"/>
                  <w:sz w:val="18"/>
                  <w:szCs w:val="18"/>
                </w:rPr>
              </w:r>
              <w:r w:rsidDel="002D21A5">
                <w:rPr>
                  <w:rFonts w:ascii="Calibri" w:hAnsi="Calibri"/>
                  <w:sz w:val="18"/>
                  <w:szCs w:val="18"/>
                </w:rPr>
                <w:fldChar w:fldCharType="separate"/>
              </w:r>
              <w:r w:rsidR="009C05BC" w:rsidDel="002D21A5">
                <w:rPr>
                  <w:rFonts w:ascii="Calibri" w:hAnsi="Calibri"/>
                  <w:noProof/>
                  <w:sz w:val="18"/>
                  <w:szCs w:val="18"/>
                </w:rPr>
                <w:delText>10</w:delText>
              </w:r>
              <w:r w:rsidDel="002D21A5">
                <w:rPr>
                  <w:rFonts w:ascii="Calibri" w:hAnsi="Calibri"/>
                  <w:sz w:val="18"/>
                  <w:szCs w:val="18"/>
                </w:rPr>
                <w:fldChar w:fldCharType="end"/>
              </w:r>
            </w:del>
            <w:ins w:id="3053" w:author="Dmitry Kaptsenel" w:date="2011-05-31T17:56:00Z">
              <w:r w:rsidR="002D21A5">
                <w:rPr>
                  <w:rFonts w:ascii="Calibri" w:hAnsi="Calibri"/>
                  <w:sz w:val="18"/>
                  <w:szCs w:val="18"/>
                </w:rPr>
                <w:t>10</w:t>
              </w:r>
            </w:ins>
          </w:p>
        </w:tc>
        <w:tc>
          <w:tcPr>
            <w:tcW w:w="619" w:type="pct"/>
            <w:vAlign w:val="center"/>
            <w:tcPrChange w:id="3054" w:author="Dmitry Kaptsenel" w:date="2011-06-12T10:59:00Z">
              <w:tcPr>
                <w:tcW w:w="621" w:type="pct"/>
                <w:gridSpan w:val="2"/>
                <w:vAlign w:val="center"/>
              </w:tcPr>
            </w:tcPrChange>
          </w:tcPr>
          <w:p w:rsidR="009E7F44" w:rsidRPr="003963E1" w:rsidRDefault="00AB0350" w:rsidP="0043550E">
            <w:pPr>
              <w:jc w:val="center"/>
              <w:rPr>
                <w:rFonts w:ascii="Calibri" w:hAnsi="Calibri"/>
                <w:sz w:val="18"/>
                <w:szCs w:val="18"/>
              </w:rPr>
            </w:pPr>
            <w:del w:id="3055" w:author="Dmitry Kaptsenel" w:date="2011-05-31T17:56:00Z">
              <w:r w:rsidRPr="00AB0350" w:rsidDel="002D21A5">
                <w:rPr>
                  <w:rFonts w:ascii="Calibri" w:hAnsi="Calibri"/>
                  <w:sz w:val="18"/>
                  <w:szCs w:val="18"/>
                  <w:highlight w:val="yellow"/>
                </w:rPr>
                <w:delText>Open</w:delText>
              </w:r>
            </w:del>
            <w:ins w:id="3056" w:author="Dmitry Kaptsenel" w:date="2011-05-31T17:56:00Z">
              <w:r w:rsidR="002D21A5">
                <w:rPr>
                  <w:rFonts w:ascii="Calibri" w:hAnsi="Calibri"/>
                  <w:sz w:val="18"/>
                  <w:szCs w:val="18"/>
                </w:rPr>
                <w:t>Resolved</w:t>
              </w:r>
            </w:ins>
          </w:p>
        </w:tc>
      </w:tr>
      <w:tr w:rsidR="009E7F44" w:rsidRPr="003963E1" w:rsidTr="00625E75">
        <w:trPr>
          <w:cantSplit/>
        </w:trPr>
        <w:tc>
          <w:tcPr>
            <w:tcW w:w="227" w:type="pct"/>
            <w:vAlign w:val="center"/>
          </w:tcPr>
          <w:p w:rsidR="009E7F44" w:rsidRDefault="003075DA" w:rsidP="00415359">
            <w:pPr>
              <w:jc w:val="center"/>
              <w:rPr>
                <w:rFonts w:ascii="Calibri" w:hAnsi="Calibri"/>
                <w:sz w:val="18"/>
                <w:szCs w:val="18"/>
              </w:rPr>
            </w:pPr>
            <w:r>
              <w:rPr>
                <w:rFonts w:ascii="Calibri" w:hAnsi="Calibri"/>
                <w:sz w:val="18"/>
                <w:szCs w:val="18"/>
              </w:rPr>
              <w:t>26</w:t>
            </w:r>
          </w:p>
        </w:tc>
        <w:tc>
          <w:tcPr>
            <w:tcW w:w="3797" w:type="pct"/>
          </w:tcPr>
          <w:p w:rsidR="009E7F44" w:rsidRDefault="008D1136" w:rsidP="004B1FEA">
            <w:pPr>
              <w:jc w:val="left"/>
              <w:rPr>
                <w:rFonts w:ascii="Calibri" w:hAnsi="Calibri"/>
                <w:sz w:val="18"/>
                <w:szCs w:val="18"/>
              </w:rPr>
            </w:pPr>
            <w:r>
              <w:rPr>
                <w:rFonts w:ascii="Calibri" w:hAnsi="Calibri"/>
                <w:sz w:val="18"/>
                <w:szCs w:val="18"/>
              </w:rPr>
              <w:fldChar w:fldCharType="begin"/>
            </w:r>
            <w:r w:rsidR="003075DA">
              <w:rPr>
                <w:rFonts w:ascii="Calibri" w:hAnsi="Calibri"/>
                <w:sz w:val="18"/>
                <w:szCs w:val="18"/>
              </w:rPr>
              <w:instrText xml:space="preserve"> REF OPEN26 \h </w:instrText>
            </w:r>
            <w:r>
              <w:rPr>
                <w:rFonts w:ascii="Calibri" w:hAnsi="Calibri"/>
                <w:sz w:val="18"/>
                <w:szCs w:val="18"/>
              </w:rPr>
            </w:r>
            <w:r>
              <w:rPr>
                <w:rFonts w:ascii="Calibri" w:hAnsi="Calibri"/>
                <w:sz w:val="18"/>
                <w:szCs w:val="18"/>
              </w:rPr>
              <w:fldChar w:fldCharType="separate"/>
            </w:r>
            <w:r w:rsidR="006F596B" w:rsidRPr="00AB0350">
              <w:rPr>
                <w:i/>
                <w:iCs/>
              </w:rPr>
              <w:t>COI guarantees that for buffer mapped with COI_MAP_WRITE_ENTIRE_BUFFER host memory content is preserved.</w:t>
            </w:r>
            <w:r>
              <w:rPr>
                <w:rFonts w:ascii="Calibri" w:hAnsi="Calibri"/>
                <w:sz w:val="18"/>
                <w:szCs w:val="18"/>
              </w:rPr>
              <w:fldChar w:fldCharType="end"/>
            </w:r>
          </w:p>
        </w:tc>
        <w:tc>
          <w:tcPr>
            <w:tcW w:w="357" w:type="pct"/>
            <w:vAlign w:val="center"/>
          </w:tcPr>
          <w:p w:rsidR="009E7F44" w:rsidRDefault="008D1136" w:rsidP="0043550E">
            <w:pPr>
              <w:jc w:val="center"/>
              <w:rPr>
                <w:rFonts w:ascii="Calibri" w:hAnsi="Calibri"/>
                <w:sz w:val="18"/>
                <w:szCs w:val="18"/>
              </w:rPr>
            </w:pPr>
            <w:r>
              <w:rPr>
                <w:rFonts w:ascii="Calibri" w:hAnsi="Calibri"/>
                <w:sz w:val="18"/>
                <w:szCs w:val="18"/>
              </w:rPr>
              <w:fldChar w:fldCharType="begin"/>
            </w:r>
            <w:r w:rsidR="003075DA">
              <w:rPr>
                <w:rFonts w:ascii="Calibri" w:hAnsi="Calibri"/>
                <w:sz w:val="18"/>
                <w:szCs w:val="18"/>
              </w:rPr>
              <w:instrText xml:space="preserve"> PAGEREF OPEN26 \h </w:instrText>
            </w:r>
            <w:r>
              <w:rPr>
                <w:rFonts w:ascii="Calibri" w:hAnsi="Calibri"/>
                <w:sz w:val="18"/>
                <w:szCs w:val="18"/>
              </w:rPr>
            </w:r>
            <w:r>
              <w:rPr>
                <w:rFonts w:ascii="Calibri" w:hAnsi="Calibri"/>
                <w:sz w:val="18"/>
                <w:szCs w:val="18"/>
              </w:rPr>
              <w:fldChar w:fldCharType="separate"/>
            </w:r>
            <w:ins w:id="3057" w:author="Dmitry Kaptsenel" w:date="2011-07-11T17:10:00Z">
              <w:r w:rsidR="006F596B">
                <w:rPr>
                  <w:rFonts w:ascii="Calibri" w:hAnsi="Calibri"/>
                  <w:noProof/>
                  <w:sz w:val="18"/>
                  <w:szCs w:val="18"/>
                </w:rPr>
                <w:t>28</w:t>
              </w:r>
            </w:ins>
            <w:del w:id="3058" w:author="Dmitry Kaptsenel" w:date="2011-06-13T14:17:00Z">
              <w:r w:rsidR="00B86E38" w:rsidDel="00625E75">
                <w:rPr>
                  <w:rFonts w:ascii="Calibri" w:hAnsi="Calibri"/>
                  <w:noProof/>
                  <w:sz w:val="18"/>
                  <w:szCs w:val="18"/>
                </w:rPr>
                <w:delText>22</w:delText>
              </w:r>
            </w:del>
            <w:r>
              <w:rPr>
                <w:rFonts w:ascii="Calibri" w:hAnsi="Calibri"/>
                <w:sz w:val="18"/>
                <w:szCs w:val="18"/>
              </w:rPr>
              <w:fldChar w:fldCharType="end"/>
            </w:r>
          </w:p>
        </w:tc>
        <w:tc>
          <w:tcPr>
            <w:tcW w:w="619" w:type="pct"/>
            <w:vAlign w:val="center"/>
          </w:tcPr>
          <w:p w:rsidR="009E7F44"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9E7F44" w:rsidRPr="003963E1" w:rsidTr="00625E75">
        <w:trPr>
          <w:cantSplit/>
        </w:trPr>
        <w:tc>
          <w:tcPr>
            <w:tcW w:w="227" w:type="pct"/>
            <w:vAlign w:val="center"/>
          </w:tcPr>
          <w:p w:rsidR="009E7F44" w:rsidRDefault="000841AD" w:rsidP="00415359">
            <w:pPr>
              <w:jc w:val="center"/>
              <w:rPr>
                <w:rFonts w:ascii="Calibri" w:hAnsi="Calibri"/>
                <w:sz w:val="18"/>
                <w:szCs w:val="18"/>
              </w:rPr>
            </w:pPr>
            <w:r>
              <w:rPr>
                <w:rFonts w:ascii="Calibri" w:hAnsi="Calibri"/>
                <w:sz w:val="18"/>
                <w:szCs w:val="18"/>
              </w:rPr>
              <w:t>27</w:t>
            </w:r>
          </w:p>
        </w:tc>
        <w:tc>
          <w:tcPr>
            <w:tcW w:w="3797" w:type="pct"/>
          </w:tcPr>
          <w:p w:rsidR="009E7F44" w:rsidRDefault="008D1136" w:rsidP="004B1FEA">
            <w:pPr>
              <w:jc w:val="left"/>
              <w:rPr>
                <w:rFonts w:ascii="Calibri" w:hAnsi="Calibri"/>
                <w:sz w:val="18"/>
                <w:szCs w:val="18"/>
              </w:rPr>
            </w:pPr>
            <w:del w:id="3059" w:author="Dmitry Kaptsenel" w:date="2011-07-11T16:30:00Z">
              <w:r w:rsidDel="00A9354B">
                <w:rPr>
                  <w:rFonts w:ascii="Calibri" w:hAnsi="Calibri"/>
                  <w:sz w:val="18"/>
                  <w:szCs w:val="18"/>
                </w:rPr>
                <w:fldChar w:fldCharType="begin"/>
              </w:r>
              <w:r w:rsidR="000841AD" w:rsidDel="00A9354B">
                <w:rPr>
                  <w:rFonts w:ascii="Calibri" w:hAnsi="Calibri"/>
                  <w:sz w:val="18"/>
                  <w:szCs w:val="18"/>
                </w:rPr>
                <w:delInstrText xml:space="preserve"> REF OPEN27 \h </w:delInstrText>
              </w:r>
              <w:r w:rsidDel="00A9354B">
                <w:rPr>
                  <w:rFonts w:ascii="Calibri" w:hAnsi="Calibri"/>
                  <w:sz w:val="18"/>
                  <w:szCs w:val="18"/>
                </w:rPr>
              </w:r>
              <w:r w:rsidDel="00A9354B">
                <w:rPr>
                  <w:rFonts w:ascii="Calibri" w:hAnsi="Calibri"/>
                  <w:sz w:val="18"/>
                  <w:szCs w:val="18"/>
                </w:rPr>
                <w:fldChar w:fldCharType="separate"/>
              </w:r>
              <w:r w:rsidR="003618EE" w:rsidRPr="00AB0350" w:rsidDel="00A9354B">
                <w:rPr>
                  <w:i/>
                  <w:iCs/>
                </w:rPr>
                <w:delText>If COI will provide scatter-gather support in read/write/copy ops – use them; otherwise use run-functions to emulate according to above algorithms.</w:delText>
              </w:r>
              <w:r w:rsidDel="00A9354B">
                <w:rPr>
                  <w:rFonts w:ascii="Calibri" w:hAnsi="Calibri"/>
                  <w:sz w:val="18"/>
                  <w:szCs w:val="18"/>
                </w:rPr>
                <w:fldChar w:fldCharType="end"/>
              </w:r>
            </w:del>
            <w:ins w:id="3060" w:author="Dmitry Kaptsenel" w:date="2011-07-11T16:30:00Z">
              <w:r w:rsidR="00A9354B" w:rsidRPr="00A9354B">
                <w:rPr>
                  <w:rFonts w:ascii="Calibri" w:hAnsi="Calibri"/>
                  <w:sz w:val="18"/>
                  <w:szCs w:val="18"/>
                </w:rPr>
                <w:t>If COI will provide scatter-gather support in read/write/copy ops – use them; otherwise use run-functions to emulate according to above algorithms.</w:t>
              </w:r>
            </w:ins>
          </w:p>
        </w:tc>
        <w:tc>
          <w:tcPr>
            <w:tcW w:w="357" w:type="pct"/>
            <w:vAlign w:val="center"/>
          </w:tcPr>
          <w:p w:rsidR="009E7F44" w:rsidRDefault="008D1136" w:rsidP="0043550E">
            <w:pPr>
              <w:jc w:val="center"/>
              <w:rPr>
                <w:rFonts w:ascii="Calibri" w:hAnsi="Calibri"/>
                <w:sz w:val="18"/>
                <w:szCs w:val="18"/>
              </w:rPr>
            </w:pPr>
            <w:del w:id="3061" w:author="Dmitry Kaptsenel" w:date="2011-07-11T16:31:00Z">
              <w:r w:rsidDel="00A9354B">
                <w:rPr>
                  <w:rFonts w:ascii="Calibri" w:hAnsi="Calibri"/>
                  <w:sz w:val="18"/>
                  <w:szCs w:val="18"/>
                </w:rPr>
                <w:fldChar w:fldCharType="begin"/>
              </w:r>
              <w:r w:rsidR="000841AD" w:rsidDel="00A9354B">
                <w:rPr>
                  <w:rFonts w:ascii="Calibri" w:hAnsi="Calibri"/>
                  <w:sz w:val="18"/>
                  <w:szCs w:val="18"/>
                </w:rPr>
                <w:delInstrText xml:space="preserve"> PAGEREF OPEN27 \h </w:delInstrText>
              </w:r>
              <w:r w:rsidDel="00A9354B">
                <w:rPr>
                  <w:rFonts w:ascii="Calibri" w:hAnsi="Calibri"/>
                  <w:sz w:val="18"/>
                  <w:szCs w:val="18"/>
                </w:rPr>
              </w:r>
              <w:r w:rsidDel="00A9354B">
                <w:rPr>
                  <w:rFonts w:ascii="Calibri" w:hAnsi="Calibri"/>
                  <w:sz w:val="18"/>
                  <w:szCs w:val="18"/>
                </w:rPr>
                <w:fldChar w:fldCharType="separate"/>
              </w:r>
            </w:del>
            <w:del w:id="3062" w:author="Dmitry Kaptsenel" w:date="2011-06-13T14:17:00Z">
              <w:r w:rsidR="00B86E38" w:rsidDel="00625E75">
                <w:rPr>
                  <w:rFonts w:ascii="Calibri" w:hAnsi="Calibri"/>
                  <w:noProof/>
                  <w:sz w:val="18"/>
                  <w:szCs w:val="18"/>
                </w:rPr>
                <w:delText>39</w:delText>
              </w:r>
            </w:del>
            <w:del w:id="3063" w:author="Dmitry Kaptsenel" w:date="2011-07-11T16:31:00Z">
              <w:r w:rsidDel="00A9354B">
                <w:rPr>
                  <w:rFonts w:ascii="Calibri" w:hAnsi="Calibri"/>
                  <w:sz w:val="18"/>
                  <w:szCs w:val="18"/>
                </w:rPr>
                <w:fldChar w:fldCharType="end"/>
              </w:r>
            </w:del>
            <w:ins w:id="3064" w:author="Dmitry Kaptsenel" w:date="2011-07-11T16:31:00Z">
              <w:r w:rsidR="00A9354B">
                <w:rPr>
                  <w:rFonts w:ascii="Calibri" w:hAnsi="Calibri"/>
                  <w:sz w:val="18"/>
                  <w:szCs w:val="18"/>
                </w:rPr>
                <w:t>43</w:t>
              </w:r>
            </w:ins>
          </w:p>
        </w:tc>
        <w:tc>
          <w:tcPr>
            <w:tcW w:w="619" w:type="pct"/>
            <w:vAlign w:val="center"/>
          </w:tcPr>
          <w:p w:rsidR="009E7F44" w:rsidRPr="003963E1" w:rsidRDefault="00AB0350" w:rsidP="0043550E">
            <w:pPr>
              <w:jc w:val="center"/>
              <w:rPr>
                <w:rFonts w:ascii="Calibri" w:hAnsi="Calibri"/>
                <w:sz w:val="18"/>
                <w:szCs w:val="18"/>
              </w:rPr>
            </w:pPr>
            <w:del w:id="3065" w:author="Dmitry Kaptsenel" w:date="2011-07-11T16:31:00Z">
              <w:r w:rsidRPr="00AB0350" w:rsidDel="00A9354B">
                <w:rPr>
                  <w:rFonts w:ascii="Calibri" w:hAnsi="Calibri"/>
                  <w:sz w:val="18"/>
                  <w:szCs w:val="18"/>
                  <w:highlight w:val="yellow"/>
                </w:rPr>
                <w:delText>Open</w:delText>
              </w:r>
            </w:del>
            <w:ins w:id="3066" w:author="Dmitry Kaptsenel" w:date="2011-07-11T16:31:00Z">
              <w:r w:rsidR="00A9354B">
                <w:rPr>
                  <w:rFonts w:ascii="Calibri" w:hAnsi="Calibri"/>
                  <w:sz w:val="18"/>
                  <w:szCs w:val="18"/>
                </w:rPr>
                <w:t>Resolved as Y</w:t>
              </w:r>
              <w:r w:rsidR="00342FAE">
                <w:rPr>
                  <w:rFonts w:ascii="Calibri" w:hAnsi="Calibri"/>
                  <w:sz w:val="18"/>
                  <w:szCs w:val="18"/>
                </w:rPr>
                <w:t>ES</w:t>
              </w:r>
            </w:ins>
          </w:p>
        </w:tc>
      </w:tr>
      <w:tr w:rsidR="009E7F44" w:rsidRPr="003963E1" w:rsidTr="009261F3">
        <w:trPr>
          <w:cantSplit/>
          <w:trPrChange w:id="3067" w:author="Dmitry Kaptsenel" w:date="2011-06-12T10:59:00Z">
            <w:trPr>
              <w:gridAfter w:val="0"/>
              <w:cantSplit/>
            </w:trPr>
          </w:trPrChange>
        </w:trPr>
        <w:tc>
          <w:tcPr>
            <w:tcW w:w="227" w:type="pct"/>
            <w:vAlign w:val="center"/>
            <w:tcPrChange w:id="3068" w:author="Dmitry Kaptsenel" w:date="2011-06-12T10:59:00Z">
              <w:tcPr>
                <w:tcW w:w="227" w:type="pct"/>
                <w:vAlign w:val="center"/>
              </w:tcPr>
            </w:tcPrChange>
          </w:tcPr>
          <w:p w:rsidR="009E7F44" w:rsidRDefault="00F97560" w:rsidP="00415359">
            <w:pPr>
              <w:jc w:val="center"/>
              <w:rPr>
                <w:rFonts w:ascii="Calibri" w:hAnsi="Calibri"/>
                <w:sz w:val="18"/>
                <w:szCs w:val="18"/>
              </w:rPr>
            </w:pPr>
            <w:r>
              <w:rPr>
                <w:rFonts w:ascii="Calibri" w:hAnsi="Calibri"/>
                <w:sz w:val="18"/>
                <w:szCs w:val="18"/>
              </w:rPr>
              <w:t>28</w:t>
            </w:r>
          </w:p>
        </w:tc>
        <w:tc>
          <w:tcPr>
            <w:tcW w:w="3797" w:type="pct"/>
            <w:tcPrChange w:id="3069" w:author="Dmitry Kaptsenel" w:date="2011-06-12T10:59:00Z">
              <w:tcPr>
                <w:tcW w:w="3803" w:type="pct"/>
                <w:gridSpan w:val="2"/>
              </w:tcPr>
            </w:tcPrChange>
          </w:tcPr>
          <w:p w:rsidR="009E7F44" w:rsidRDefault="008D1136" w:rsidP="004B1FEA">
            <w:pPr>
              <w:jc w:val="left"/>
              <w:rPr>
                <w:rFonts w:ascii="Calibri" w:hAnsi="Calibri"/>
                <w:sz w:val="18"/>
                <w:szCs w:val="18"/>
              </w:rPr>
            </w:pPr>
            <w:r>
              <w:rPr>
                <w:rFonts w:ascii="Calibri" w:hAnsi="Calibri"/>
                <w:sz w:val="18"/>
                <w:szCs w:val="18"/>
              </w:rPr>
              <w:fldChar w:fldCharType="begin"/>
            </w:r>
            <w:r w:rsidR="00F97560">
              <w:rPr>
                <w:rFonts w:ascii="Calibri" w:hAnsi="Calibri"/>
                <w:sz w:val="18"/>
                <w:szCs w:val="18"/>
              </w:rPr>
              <w:instrText xml:space="preserve"> REF OPEN28 \h </w:instrText>
            </w:r>
            <w:r>
              <w:rPr>
                <w:rFonts w:ascii="Calibri" w:hAnsi="Calibri"/>
                <w:sz w:val="18"/>
                <w:szCs w:val="18"/>
              </w:rPr>
            </w:r>
            <w:r>
              <w:rPr>
                <w:rFonts w:ascii="Calibri" w:hAnsi="Calibri"/>
                <w:sz w:val="18"/>
                <w:szCs w:val="18"/>
              </w:rPr>
              <w:fldChar w:fldCharType="separate"/>
            </w:r>
            <w:ins w:id="3070" w:author="Dmitry Kaptsenel" w:date="2011-07-11T17:10:00Z">
              <w:r w:rsidR="006F596B" w:rsidRPr="00AB0350">
                <w:rPr>
                  <w:rFonts w:cstheme="minorHAnsi"/>
                  <w:i/>
                  <w:iCs/>
                </w:rPr>
                <w:t>µ</w:t>
              </w:r>
              <w:r w:rsidR="006F596B" w:rsidRPr="00AB0350">
                <w:rPr>
                  <w:i/>
                  <w:iCs/>
                </w:rPr>
                <w:t xml:space="preserve">OS can move threads between different device cores. </w:t>
              </w:r>
              <w:r w:rsidR="006F596B" w:rsidRPr="00AB0350">
                <w:rPr>
                  <w:rFonts w:cstheme="minorHAnsi"/>
                  <w:i/>
                  <w:iCs/>
                </w:rPr>
                <w:t>µ</w:t>
              </w:r>
              <w:r w:rsidR="006F596B" w:rsidRPr="00AB0350">
                <w:rPr>
                  <w:i/>
                  <w:iCs/>
                </w:rPr>
                <w:t>OS also tries to minimize power dissipation by switching off cores and lowering their frequencies as much as possible. This may result in highly inaccurate measurements.</w:t>
              </w:r>
            </w:ins>
            <w:del w:id="3071" w:author="Dmitry Kaptsenel" w:date="2011-06-01T09:04:00Z">
              <w:r w:rsidR="009C05BC" w:rsidRPr="00AB0350" w:rsidDel="00B86E38">
                <w:rPr>
                  <w:rFonts w:cstheme="minorHAnsi"/>
                  <w:i/>
                  <w:iCs/>
                </w:rPr>
                <w:delText>µ</w:delText>
              </w:r>
              <w:r w:rsidR="009C05BC" w:rsidRPr="00AB0350" w:rsidDel="00B86E38">
                <w:rPr>
                  <w:i/>
                  <w:iCs/>
                </w:rPr>
                <w:delText xml:space="preserve">OS can move threads between different device cores. </w:delText>
              </w:r>
              <w:r w:rsidR="009C05BC" w:rsidRPr="00AB0350" w:rsidDel="00B86E38">
                <w:rPr>
                  <w:rFonts w:cstheme="minorHAnsi"/>
                  <w:i/>
                  <w:iCs/>
                </w:rPr>
                <w:delText>µ</w:delText>
              </w:r>
              <w:r w:rsidR="009C05BC" w:rsidRPr="00AB0350" w:rsidDel="00B86E38">
                <w:rPr>
                  <w:i/>
                  <w:iCs/>
                </w:rPr>
                <w:delText>OS also tries to minimize power dissipation by switching off cores and lowering their frequencies as much as possible. This may result in highly inaccurate measurements.</w:delText>
              </w:r>
            </w:del>
            <w:r>
              <w:rPr>
                <w:rFonts w:ascii="Calibri" w:hAnsi="Calibri"/>
                <w:sz w:val="18"/>
                <w:szCs w:val="18"/>
              </w:rPr>
              <w:fldChar w:fldCharType="end"/>
            </w:r>
          </w:p>
        </w:tc>
        <w:tc>
          <w:tcPr>
            <w:tcW w:w="357" w:type="pct"/>
            <w:vAlign w:val="center"/>
            <w:tcPrChange w:id="3072" w:author="Dmitry Kaptsenel" w:date="2011-06-12T10:59:00Z">
              <w:tcPr>
                <w:tcW w:w="349" w:type="pct"/>
                <w:gridSpan w:val="2"/>
                <w:vAlign w:val="center"/>
              </w:tcPr>
            </w:tcPrChange>
          </w:tcPr>
          <w:p w:rsidR="009E7F44" w:rsidRDefault="008D1136" w:rsidP="0043550E">
            <w:pPr>
              <w:jc w:val="center"/>
              <w:rPr>
                <w:rFonts w:ascii="Calibri" w:hAnsi="Calibri"/>
                <w:sz w:val="18"/>
                <w:szCs w:val="18"/>
              </w:rPr>
            </w:pPr>
            <w:r>
              <w:rPr>
                <w:rFonts w:ascii="Calibri" w:hAnsi="Calibri"/>
                <w:sz w:val="18"/>
                <w:szCs w:val="18"/>
              </w:rPr>
              <w:fldChar w:fldCharType="begin"/>
            </w:r>
            <w:r w:rsidR="00F97560">
              <w:rPr>
                <w:rFonts w:ascii="Calibri" w:hAnsi="Calibri"/>
                <w:sz w:val="18"/>
                <w:szCs w:val="18"/>
              </w:rPr>
              <w:instrText xml:space="preserve"> PAGEREF OPEN28 \h </w:instrText>
            </w:r>
            <w:r>
              <w:rPr>
                <w:rFonts w:ascii="Calibri" w:hAnsi="Calibri"/>
                <w:sz w:val="18"/>
                <w:szCs w:val="18"/>
              </w:rPr>
            </w:r>
            <w:r>
              <w:rPr>
                <w:rFonts w:ascii="Calibri" w:hAnsi="Calibri"/>
                <w:sz w:val="18"/>
                <w:szCs w:val="18"/>
              </w:rPr>
              <w:fldChar w:fldCharType="separate"/>
            </w:r>
            <w:ins w:id="3073" w:author="Dmitry Kaptsenel" w:date="2011-07-11T17:10:00Z">
              <w:r w:rsidR="006F596B">
                <w:rPr>
                  <w:rFonts w:ascii="Calibri" w:hAnsi="Calibri"/>
                  <w:noProof/>
                  <w:sz w:val="18"/>
                  <w:szCs w:val="18"/>
                </w:rPr>
                <w:t>49</w:t>
              </w:r>
            </w:ins>
            <w:del w:id="3074" w:author="Dmitry Kaptsenel" w:date="2011-06-01T09:04:00Z">
              <w:r w:rsidR="009C05BC" w:rsidDel="00B86E38">
                <w:rPr>
                  <w:rFonts w:ascii="Calibri" w:hAnsi="Calibri"/>
                  <w:noProof/>
                  <w:sz w:val="18"/>
                  <w:szCs w:val="18"/>
                </w:rPr>
                <w:delText>42</w:delText>
              </w:r>
            </w:del>
            <w:r>
              <w:rPr>
                <w:rFonts w:ascii="Calibri" w:hAnsi="Calibri"/>
                <w:sz w:val="18"/>
                <w:szCs w:val="18"/>
              </w:rPr>
              <w:fldChar w:fldCharType="end"/>
            </w:r>
          </w:p>
        </w:tc>
        <w:tc>
          <w:tcPr>
            <w:tcW w:w="619" w:type="pct"/>
            <w:vAlign w:val="center"/>
            <w:tcPrChange w:id="3075" w:author="Dmitry Kaptsenel" w:date="2011-06-12T10:59:00Z">
              <w:tcPr>
                <w:tcW w:w="621" w:type="pct"/>
                <w:gridSpan w:val="2"/>
                <w:vAlign w:val="center"/>
              </w:tcPr>
            </w:tcPrChange>
          </w:tcPr>
          <w:p w:rsidR="009E7F44"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9E7F44" w:rsidRPr="003963E1" w:rsidTr="00625E75">
        <w:trPr>
          <w:cantSplit/>
        </w:trPr>
        <w:tc>
          <w:tcPr>
            <w:tcW w:w="227" w:type="pct"/>
            <w:vAlign w:val="center"/>
          </w:tcPr>
          <w:p w:rsidR="009E7F44" w:rsidRDefault="004E09E6" w:rsidP="00415359">
            <w:pPr>
              <w:jc w:val="center"/>
              <w:rPr>
                <w:rFonts w:ascii="Calibri" w:hAnsi="Calibri"/>
                <w:sz w:val="18"/>
                <w:szCs w:val="18"/>
              </w:rPr>
            </w:pPr>
            <w:r>
              <w:rPr>
                <w:rFonts w:ascii="Calibri" w:hAnsi="Calibri"/>
                <w:sz w:val="18"/>
                <w:szCs w:val="18"/>
              </w:rPr>
              <w:t>29</w:t>
            </w:r>
          </w:p>
        </w:tc>
        <w:tc>
          <w:tcPr>
            <w:tcW w:w="3797" w:type="pct"/>
          </w:tcPr>
          <w:p w:rsidR="009E7F44" w:rsidRDefault="008D1136" w:rsidP="004B1FEA">
            <w:pPr>
              <w:jc w:val="left"/>
              <w:rPr>
                <w:rFonts w:ascii="Calibri" w:hAnsi="Calibri"/>
                <w:sz w:val="18"/>
                <w:szCs w:val="18"/>
              </w:rPr>
            </w:pPr>
            <w:r>
              <w:rPr>
                <w:rFonts w:ascii="Calibri" w:hAnsi="Calibri"/>
                <w:sz w:val="18"/>
                <w:szCs w:val="18"/>
              </w:rPr>
              <w:fldChar w:fldCharType="begin"/>
            </w:r>
            <w:r w:rsidR="00F44784">
              <w:rPr>
                <w:rFonts w:ascii="Calibri" w:hAnsi="Calibri"/>
                <w:sz w:val="18"/>
                <w:szCs w:val="18"/>
              </w:rPr>
              <w:instrText xml:space="preserve"> REF OPEN29 \h </w:instrText>
            </w:r>
            <w:r>
              <w:rPr>
                <w:rFonts w:ascii="Calibri" w:hAnsi="Calibri"/>
                <w:sz w:val="18"/>
                <w:szCs w:val="18"/>
              </w:rPr>
            </w:r>
            <w:r>
              <w:rPr>
                <w:rFonts w:ascii="Calibri" w:hAnsi="Calibri"/>
                <w:sz w:val="18"/>
                <w:szCs w:val="18"/>
              </w:rPr>
              <w:fldChar w:fldCharType="separate"/>
            </w:r>
            <w:r w:rsidR="006F596B" w:rsidRPr="00AB0350">
              <w:rPr>
                <w:i/>
                <w:iCs/>
              </w:rPr>
              <w:t>In current Intel OpenCL implementation TBB is init/shut down by CPU Device Agent. This functionality should be owned by OpenCL Runtime.</w:t>
            </w:r>
            <w:r>
              <w:rPr>
                <w:rFonts w:ascii="Calibri" w:hAnsi="Calibri"/>
                <w:sz w:val="18"/>
                <w:szCs w:val="18"/>
              </w:rPr>
              <w:fldChar w:fldCharType="end"/>
            </w:r>
          </w:p>
        </w:tc>
        <w:tc>
          <w:tcPr>
            <w:tcW w:w="357" w:type="pct"/>
            <w:vAlign w:val="center"/>
          </w:tcPr>
          <w:p w:rsidR="009E7F44" w:rsidRDefault="008D1136" w:rsidP="0043550E">
            <w:pPr>
              <w:jc w:val="center"/>
              <w:rPr>
                <w:rFonts w:ascii="Calibri" w:hAnsi="Calibri"/>
                <w:sz w:val="18"/>
                <w:szCs w:val="18"/>
              </w:rPr>
            </w:pPr>
            <w:r>
              <w:rPr>
                <w:rFonts w:ascii="Calibri" w:hAnsi="Calibri"/>
                <w:sz w:val="18"/>
                <w:szCs w:val="18"/>
              </w:rPr>
              <w:fldChar w:fldCharType="begin"/>
            </w:r>
            <w:r w:rsidR="00F44784">
              <w:rPr>
                <w:rFonts w:ascii="Calibri" w:hAnsi="Calibri"/>
                <w:sz w:val="18"/>
                <w:szCs w:val="18"/>
              </w:rPr>
              <w:instrText xml:space="preserve"> PAGEREF OPEN29 \h </w:instrText>
            </w:r>
            <w:r>
              <w:rPr>
                <w:rFonts w:ascii="Calibri" w:hAnsi="Calibri"/>
                <w:sz w:val="18"/>
                <w:szCs w:val="18"/>
              </w:rPr>
            </w:r>
            <w:r>
              <w:rPr>
                <w:rFonts w:ascii="Calibri" w:hAnsi="Calibri"/>
                <w:sz w:val="18"/>
                <w:szCs w:val="18"/>
              </w:rPr>
              <w:fldChar w:fldCharType="separate"/>
            </w:r>
            <w:ins w:id="3076" w:author="Dmitry Kaptsenel" w:date="2011-07-11T17:10:00Z">
              <w:r w:rsidR="006F596B">
                <w:rPr>
                  <w:rFonts w:ascii="Calibri" w:hAnsi="Calibri"/>
                  <w:noProof/>
                  <w:sz w:val="18"/>
                  <w:szCs w:val="18"/>
                </w:rPr>
                <w:t>62</w:t>
              </w:r>
            </w:ins>
            <w:del w:id="3077" w:author="Dmitry Kaptsenel" w:date="2011-06-01T09:04:00Z">
              <w:r w:rsidR="009C05BC" w:rsidDel="00B86E38">
                <w:rPr>
                  <w:rFonts w:ascii="Calibri" w:hAnsi="Calibri"/>
                  <w:noProof/>
                  <w:sz w:val="18"/>
                  <w:szCs w:val="18"/>
                </w:rPr>
                <w:delText>55</w:delText>
              </w:r>
            </w:del>
            <w:r>
              <w:rPr>
                <w:rFonts w:ascii="Calibri" w:hAnsi="Calibri"/>
                <w:sz w:val="18"/>
                <w:szCs w:val="18"/>
              </w:rPr>
              <w:fldChar w:fldCharType="end"/>
            </w:r>
          </w:p>
        </w:tc>
        <w:tc>
          <w:tcPr>
            <w:tcW w:w="619" w:type="pct"/>
            <w:vAlign w:val="center"/>
          </w:tcPr>
          <w:p w:rsidR="009E7F44"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9E7F44" w:rsidRPr="003963E1" w:rsidTr="009261F3">
        <w:trPr>
          <w:cantSplit/>
          <w:trPrChange w:id="3078" w:author="Dmitry Kaptsenel" w:date="2011-06-12T10:59:00Z">
            <w:trPr>
              <w:gridAfter w:val="0"/>
              <w:cantSplit/>
            </w:trPr>
          </w:trPrChange>
        </w:trPr>
        <w:tc>
          <w:tcPr>
            <w:tcW w:w="227" w:type="pct"/>
            <w:vAlign w:val="center"/>
            <w:tcPrChange w:id="3079" w:author="Dmitry Kaptsenel" w:date="2011-06-12T10:59:00Z">
              <w:tcPr>
                <w:tcW w:w="227" w:type="pct"/>
                <w:vAlign w:val="center"/>
              </w:tcPr>
            </w:tcPrChange>
          </w:tcPr>
          <w:p w:rsidR="009E7F44" w:rsidRDefault="00113B3B" w:rsidP="00415359">
            <w:pPr>
              <w:jc w:val="center"/>
              <w:rPr>
                <w:rFonts w:ascii="Calibri" w:hAnsi="Calibri"/>
                <w:sz w:val="18"/>
                <w:szCs w:val="18"/>
              </w:rPr>
            </w:pPr>
            <w:r>
              <w:rPr>
                <w:rFonts w:ascii="Calibri" w:hAnsi="Calibri"/>
                <w:sz w:val="18"/>
                <w:szCs w:val="18"/>
              </w:rPr>
              <w:t>30</w:t>
            </w:r>
          </w:p>
        </w:tc>
        <w:tc>
          <w:tcPr>
            <w:tcW w:w="3797" w:type="pct"/>
            <w:tcPrChange w:id="3080" w:author="Dmitry Kaptsenel" w:date="2011-06-12T10:59:00Z">
              <w:tcPr>
                <w:tcW w:w="3803" w:type="pct"/>
                <w:gridSpan w:val="2"/>
              </w:tcPr>
            </w:tcPrChange>
          </w:tcPr>
          <w:p w:rsidR="009E7F44" w:rsidRDefault="00D2683A" w:rsidP="004B1FEA">
            <w:pPr>
              <w:jc w:val="left"/>
              <w:rPr>
                <w:rFonts w:ascii="Calibri" w:hAnsi="Calibri"/>
                <w:sz w:val="18"/>
                <w:szCs w:val="18"/>
              </w:rPr>
            </w:pPr>
            <w:ins w:id="3081" w:author="Dmitry Kaptsenel" w:date="2011-06-12T11:00:00Z">
              <w:r w:rsidRPr="00D2683A">
                <w:rPr>
                  <w:rFonts w:ascii="Calibri" w:hAnsi="Calibri"/>
                  <w:sz w:val="18"/>
                  <w:szCs w:val="18"/>
                </w:rPr>
                <w:t>Runtime should ensure that ReleaseMappedRegion() is called for the same IDevMemObject that was used for CreateMappedRegion().</w:t>
              </w:r>
            </w:ins>
            <w:del w:id="3082" w:author="Dmitry Kaptsenel" w:date="2011-06-12T11:00:00Z">
              <w:r w:rsidR="00113B3B" w:rsidDel="00D2683A">
                <w:rPr>
                  <w:rFonts w:ascii="Calibri" w:hAnsi="Calibri"/>
                  <w:sz w:val="18"/>
                  <w:szCs w:val="18"/>
                </w:rPr>
                <w:fldChar w:fldCharType="begin"/>
              </w:r>
              <w:r w:rsidR="00113B3B" w:rsidDel="00D2683A">
                <w:rPr>
                  <w:rFonts w:ascii="Calibri" w:hAnsi="Calibri"/>
                  <w:sz w:val="18"/>
                  <w:szCs w:val="18"/>
                </w:rPr>
                <w:delInstrText xml:space="preserve"> REF OPEN30 \h </w:delInstrText>
              </w:r>
              <w:r w:rsidR="00113B3B" w:rsidDel="00D2683A">
                <w:rPr>
                  <w:rFonts w:ascii="Calibri" w:hAnsi="Calibri"/>
                  <w:sz w:val="18"/>
                  <w:szCs w:val="18"/>
                </w:rPr>
              </w:r>
              <w:r w:rsidR="00113B3B" w:rsidDel="00D2683A">
                <w:rPr>
                  <w:rFonts w:ascii="Calibri" w:hAnsi="Calibri"/>
                  <w:sz w:val="18"/>
                  <w:szCs w:val="18"/>
                </w:rPr>
                <w:fldChar w:fldCharType="separate"/>
              </w:r>
              <w:r w:rsidR="00B86E38" w:rsidRPr="003F6B57" w:rsidDel="00D2683A">
                <w:rPr>
                  <w:i/>
                  <w:iCs/>
                </w:rPr>
                <w:delText>Runtime should ensure that ReleaseMappedRegion() is called for the same IDevMemObject that was used for CreateMappedRegion().</w:delText>
              </w:r>
              <w:r w:rsidR="00113B3B" w:rsidDel="00D2683A">
                <w:rPr>
                  <w:rFonts w:ascii="Calibri" w:hAnsi="Calibri"/>
                  <w:sz w:val="18"/>
                  <w:szCs w:val="18"/>
                </w:rPr>
                <w:fldChar w:fldCharType="end"/>
              </w:r>
            </w:del>
          </w:p>
        </w:tc>
        <w:tc>
          <w:tcPr>
            <w:tcW w:w="357" w:type="pct"/>
            <w:vAlign w:val="center"/>
            <w:tcPrChange w:id="3083" w:author="Dmitry Kaptsenel" w:date="2011-06-12T10:59:00Z">
              <w:tcPr>
                <w:tcW w:w="349" w:type="pct"/>
                <w:gridSpan w:val="2"/>
                <w:vAlign w:val="center"/>
              </w:tcPr>
            </w:tcPrChange>
          </w:tcPr>
          <w:p w:rsidR="009E7F44" w:rsidRDefault="00113B3B" w:rsidP="0043550E">
            <w:pPr>
              <w:jc w:val="center"/>
              <w:rPr>
                <w:rFonts w:ascii="Calibri" w:hAnsi="Calibri"/>
                <w:sz w:val="18"/>
                <w:szCs w:val="18"/>
              </w:rPr>
            </w:pPr>
            <w:del w:id="3084" w:author="Dmitry Kaptsenel" w:date="2011-06-12T11:00:00Z">
              <w:r w:rsidDel="00D2683A">
                <w:rPr>
                  <w:rFonts w:ascii="Calibri" w:hAnsi="Calibri"/>
                  <w:sz w:val="18"/>
                  <w:szCs w:val="18"/>
                </w:rPr>
                <w:fldChar w:fldCharType="begin"/>
              </w:r>
              <w:r w:rsidDel="00D2683A">
                <w:rPr>
                  <w:rFonts w:ascii="Calibri" w:hAnsi="Calibri"/>
                  <w:sz w:val="18"/>
                  <w:szCs w:val="18"/>
                </w:rPr>
                <w:delInstrText xml:space="preserve"> PAGEREF OPEN30 \h </w:delInstrText>
              </w:r>
              <w:r w:rsidDel="00D2683A">
                <w:rPr>
                  <w:rFonts w:ascii="Calibri" w:hAnsi="Calibri"/>
                  <w:sz w:val="18"/>
                  <w:szCs w:val="18"/>
                </w:rPr>
              </w:r>
              <w:r w:rsidDel="00D2683A">
                <w:rPr>
                  <w:rFonts w:ascii="Calibri" w:hAnsi="Calibri"/>
                  <w:sz w:val="18"/>
                  <w:szCs w:val="18"/>
                </w:rPr>
                <w:fldChar w:fldCharType="separate"/>
              </w:r>
              <w:r w:rsidR="00B86E38" w:rsidDel="00D2683A">
                <w:rPr>
                  <w:rFonts w:ascii="Calibri" w:hAnsi="Calibri"/>
                  <w:noProof/>
                  <w:sz w:val="18"/>
                  <w:szCs w:val="18"/>
                </w:rPr>
                <w:delText>19</w:delText>
              </w:r>
              <w:r w:rsidDel="00D2683A">
                <w:rPr>
                  <w:rFonts w:ascii="Calibri" w:hAnsi="Calibri"/>
                  <w:sz w:val="18"/>
                  <w:szCs w:val="18"/>
                </w:rPr>
                <w:fldChar w:fldCharType="end"/>
              </w:r>
            </w:del>
            <w:ins w:id="3085" w:author="Dmitry Kaptsenel" w:date="2011-06-12T11:00:00Z">
              <w:r w:rsidR="00D2683A">
                <w:rPr>
                  <w:rFonts w:ascii="Calibri" w:hAnsi="Calibri"/>
                  <w:sz w:val="18"/>
                  <w:szCs w:val="18"/>
                </w:rPr>
                <w:t>19</w:t>
              </w:r>
            </w:ins>
          </w:p>
        </w:tc>
        <w:tc>
          <w:tcPr>
            <w:tcW w:w="619" w:type="pct"/>
            <w:vAlign w:val="center"/>
            <w:tcPrChange w:id="3086" w:author="Dmitry Kaptsenel" w:date="2011-06-12T10:59:00Z">
              <w:tcPr>
                <w:tcW w:w="621" w:type="pct"/>
                <w:gridSpan w:val="2"/>
                <w:vAlign w:val="center"/>
              </w:tcPr>
            </w:tcPrChange>
          </w:tcPr>
          <w:p w:rsidR="009E7F44" w:rsidRPr="003963E1" w:rsidRDefault="00D2683A">
            <w:pPr>
              <w:jc w:val="center"/>
              <w:rPr>
                <w:rFonts w:ascii="Calibri" w:hAnsi="Calibri"/>
                <w:b/>
                <w:noProof/>
                <w:color w:val="0000FF"/>
                <w:sz w:val="18"/>
                <w:szCs w:val="18"/>
                <w:lang w:bidi="ar-SA"/>
              </w:rPr>
              <w:pPrChange w:id="3087" w:author="Dmitry Kaptsenel" w:date="2011-06-12T11:00:00Z">
                <w:pPr>
                  <w:pBdr>
                    <w:bottom w:val="single" w:sz="4" w:space="1" w:color="auto"/>
                  </w:pBdr>
                  <w:spacing w:before="120"/>
                  <w:ind w:left="2880" w:right="720"/>
                  <w:jc w:val="center"/>
                </w:pPr>
              </w:pPrChange>
            </w:pPr>
            <w:ins w:id="3088" w:author="Dmitry Kaptsenel" w:date="2011-06-12T11:00:00Z">
              <w:r>
                <w:rPr>
                  <w:rFonts w:ascii="Calibri" w:hAnsi="Calibri"/>
                  <w:sz w:val="18"/>
                  <w:szCs w:val="18"/>
                </w:rPr>
                <w:t>Convert to Requirement 11</w:t>
              </w:r>
            </w:ins>
            <w:del w:id="3089" w:author="Dmitry Kaptsenel" w:date="2011-06-12T11:00:00Z">
              <w:r w:rsidR="00113B3B" w:rsidRPr="003F6B57" w:rsidDel="00D2683A">
                <w:rPr>
                  <w:rFonts w:ascii="Calibri" w:hAnsi="Calibri"/>
                  <w:sz w:val="18"/>
                  <w:szCs w:val="18"/>
                  <w:highlight w:val="yellow"/>
                </w:rPr>
                <w:delText>Open</w:delText>
              </w:r>
            </w:del>
          </w:p>
        </w:tc>
      </w:tr>
      <w:tr w:rsidR="004E09E6" w:rsidRPr="003963E1" w:rsidTr="00625E75">
        <w:trPr>
          <w:cantSplit/>
        </w:trPr>
        <w:tc>
          <w:tcPr>
            <w:tcW w:w="227" w:type="pct"/>
            <w:vAlign w:val="center"/>
          </w:tcPr>
          <w:p w:rsidR="004E09E6" w:rsidRDefault="00E7381C" w:rsidP="00415359">
            <w:pPr>
              <w:jc w:val="center"/>
              <w:rPr>
                <w:rFonts w:ascii="Calibri" w:hAnsi="Calibri"/>
                <w:sz w:val="18"/>
                <w:szCs w:val="18"/>
              </w:rPr>
            </w:pPr>
            <w:r>
              <w:rPr>
                <w:rFonts w:ascii="Calibri" w:hAnsi="Calibri"/>
                <w:sz w:val="18"/>
                <w:szCs w:val="18"/>
              </w:rPr>
              <w:t>31</w:t>
            </w:r>
          </w:p>
        </w:tc>
        <w:tc>
          <w:tcPr>
            <w:tcW w:w="3797" w:type="pct"/>
          </w:tcPr>
          <w:p w:rsidR="004E09E6" w:rsidRDefault="00E7381C" w:rsidP="004B1FEA">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OPEN31 \h </w:instrText>
            </w:r>
            <w:r>
              <w:rPr>
                <w:rFonts w:ascii="Calibri" w:hAnsi="Calibri"/>
                <w:sz w:val="18"/>
                <w:szCs w:val="18"/>
              </w:rPr>
            </w:r>
            <w:r>
              <w:rPr>
                <w:rFonts w:ascii="Calibri" w:hAnsi="Calibri"/>
                <w:sz w:val="18"/>
                <w:szCs w:val="18"/>
              </w:rPr>
              <w:fldChar w:fldCharType="separate"/>
            </w:r>
            <w:r w:rsidR="006F596B" w:rsidRPr="003F6B57">
              <w:rPr>
                <w:i/>
                <w:iCs/>
              </w:rPr>
              <w:t>COI supports 4 variants of buffers</w:t>
            </w:r>
            <w:r>
              <w:rPr>
                <w:rFonts w:ascii="Calibri" w:hAnsi="Calibri"/>
                <w:sz w:val="18"/>
                <w:szCs w:val="18"/>
              </w:rPr>
              <w:fldChar w:fldCharType="end"/>
            </w:r>
          </w:p>
        </w:tc>
        <w:tc>
          <w:tcPr>
            <w:tcW w:w="357" w:type="pct"/>
            <w:vAlign w:val="center"/>
          </w:tcPr>
          <w:p w:rsidR="004E09E6" w:rsidRDefault="00E7381C" w:rsidP="0043550E">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OPEN31 \h </w:instrText>
            </w:r>
            <w:r>
              <w:rPr>
                <w:rFonts w:ascii="Calibri" w:hAnsi="Calibri"/>
                <w:sz w:val="18"/>
                <w:szCs w:val="18"/>
              </w:rPr>
            </w:r>
            <w:r>
              <w:rPr>
                <w:rFonts w:ascii="Calibri" w:hAnsi="Calibri"/>
                <w:sz w:val="18"/>
                <w:szCs w:val="18"/>
              </w:rPr>
              <w:fldChar w:fldCharType="separate"/>
            </w:r>
            <w:ins w:id="3090" w:author="Dmitry Kaptsenel" w:date="2011-07-11T17:10:00Z">
              <w:r w:rsidR="006F596B">
                <w:rPr>
                  <w:rFonts w:ascii="Calibri" w:hAnsi="Calibri"/>
                  <w:noProof/>
                  <w:sz w:val="18"/>
                  <w:szCs w:val="18"/>
                </w:rPr>
                <w:t>33</w:t>
              </w:r>
            </w:ins>
            <w:del w:id="3091" w:author="Dmitry Kaptsenel" w:date="2011-06-13T14:17:00Z">
              <w:r w:rsidR="00B86E38" w:rsidDel="00625E75">
                <w:rPr>
                  <w:rFonts w:ascii="Calibri" w:hAnsi="Calibri"/>
                  <w:noProof/>
                  <w:sz w:val="18"/>
                  <w:szCs w:val="18"/>
                </w:rPr>
                <w:delText>26</w:delText>
              </w:r>
            </w:del>
            <w:r>
              <w:rPr>
                <w:rFonts w:ascii="Calibri" w:hAnsi="Calibri"/>
                <w:sz w:val="18"/>
                <w:szCs w:val="18"/>
              </w:rPr>
              <w:fldChar w:fldCharType="end"/>
            </w:r>
          </w:p>
        </w:tc>
        <w:tc>
          <w:tcPr>
            <w:tcW w:w="619" w:type="pct"/>
            <w:vAlign w:val="center"/>
          </w:tcPr>
          <w:p w:rsidR="004E09E6" w:rsidRPr="003963E1" w:rsidRDefault="00E7381C" w:rsidP="0043550E">
            <w:pPr>
              <w:jc w:val="center"/>
              <w:rPr>
                <w:rFonts w:ascii="Calibri" w:hAnsi="Calibri"/>
                <w:sz w:val="18"/>
                <w:szCs w:val="18"/>
              </w:rPr>
            </w:pPr>
            <w:r w:rsidRPr="003F6B57">
              <w:rPr>
                <w:rFonts w:ascii="Calibri" w:hAnsi="Calibri"/>
                <w:sz w:val="18"/>
                <w:szCs w:val="18"/>
                <w:highlight w:val="yellow"/>
              </w:rPr>
              <w:t>Open</w:t>
            </w:r>
          </w:p>
        </w:tc>
      </w:tr>
      <w:tr w:rsidR="004E09E6" w:rsidRPr="003963E1" w:rsidTr="009261F3">
        <w:trPr>
          <w:cantSplit/>
          <w:trPrChange w:id="3092" w:author="Dmitry Kaptsenel" w:date="2011-06-12T10:59:00Z">
            <w:trPr>
              <w:gridAfter w:val="0"/>
              <w:cantSplit/>
            </w:trPr>
          </w:trPrChange>
        </w:trPr>
        <w:tc>
          <w:tcPr>
            <w:tcW w:w="227" w:type="pct"/>
            <w:vAlign w:val="center"/>
            <w:tcPrChange w:id="3093" w:author="Dmitry Kaptsenel" w:date="2011-06-12T10:59:00Z">
              <w:tcPr>
                <w:tcW w:w="227" w:type="pct"/>
                <w:vAlign w:val="center"/>
              </w:tcPr>
            </w:tcPrChange>
          </w:tcPr>
          <w:p w:rsidR="004E09E6" w:rsidRDefault="00FE2630" w:rsidP="00415359">
            <w:pPr>
              <w:jc w:val="center"/>
              <w:rPr>
                <w:rFonts w:ascii="Calibri" w:hAnsi="Calibri"/>
                <w:sz w:val="18"/>
                <w:szCs w:val="18"/>
              </w:rPr>
            </w:pPr>
            <w:ins w:id="3094" w:author="Dmitry Kaptsenel" w:date="2011-06-12T14:43:00Z">
              <w:r>
                <w:rPr>
                  <w:rFonts w:ascii="Calibri" w:hAnsi="Calibri"/>
                  <w:sz w:val="18"/>
                  <w:szCs w:val="18"/>
                </w:rPr>
                <w:t>32</w:t>
              </w:r>
            </w:ins>
          </w:p>
        </w:tc>
        <w:tc>
          <w:tcPr>
            <w:tcW w:w="3797" w:type="pct"/>
            <w:tcPrChange w:id="3095" w:author="Dmitry Kaptsenel" w:date="2011-06-12T10:59:00Z">
              <w:tcPr>
                <w:tcW w:w="3803" w:type="pct"/>
                <w:gridSpan w:val="2"/>
              </w:tcPr>
            </w:tcPrChange>
          </w:tcPr>
          <w:p w:rsidR="004E09E6" w:rsidRDefault="00FE2630" w:rsidP="004B1FEA">
            <w:pPr>
              <w:jc w:val="left"/>
              <w:rPr>
                <w:rFonts w:ascii="Calibri" w:hAnsi="Calibri"/>
                <w:sz w:val="18"/>
                <w:szCs w:val="18"/>
              </w:rPr>
            </w:pPr>
            <w:ins w:id="3096" w:author="Dmitry Kaptsenel" w:date="2011-06-12T14:43:00Z">
              <w:r>
                <w:rPr>
                  <w:rFonts w:ascii="Calibri" w:hAnsi="Calibri"/>
                  <w:sz w:val="18"/>
                  <w:szCs w:val="18"/>
                </w:rPr>
                <w:fldChar w:fldCharType="begin"/>
              </w:r>
              <w:r>
                <w:rPr>
                  <w:rFonts w:ascii="Calibri" w:hAnsi="Calibri"/>
                  <w:sz w:val="18"/>
                  <w:szCs w:val="18"/>
                </w:rPr>
                <w:instrText xml:space="preserve"> REF OPEN32 \h </w:instrText>
              </w:r>
            </w:ins>
            <w:r>
              <w:rPr>
                <w:rFonts w:ascii="Calibri" w:hAnsi="Calibri"/>
                <w:sz w:val="18"/>
                <w:szCs w:val="18"/>
              </w:rPr>
            </w:r>
            <w:r>
              <w:rPr>
                <w:rFonts w:ascii="Calibri" w:hAnsi="Calibri"/>
                <w:sz w:val="18"/>
                <w:szCs w:val="18"/>
              </w:rPr>
              <w:fldChar w:fldCharType="separate"/>
            </w:r>
            <w:ins w:id="3097" w:author="Dmitry Kaptsenel" w:date="2011-07-11T17:10:00Z">
              <w:r w:rsidR="006F596B">
                <w:rPr>
                  <w:i/>
                  <w:iCs/>
                </w:rPr>
                <w:t>How does COI notify caller about remote process crash? Return code?</w:t>
              </w:r>
            </w:ins>
            <w:ins w:id="3098" w:author="Dmitry Kaptsenel" w:date="2011-06-12T14:43:00Z">
              <w:r>
                <w:rPr>
                  <w:rFonts w:ascii="Calibri" w:hAnsi="Calibri"/>
                  <w:sz w:val="18"/>
                  <w:szCs w:val="18"/>
                </w:rPr>
                <w:fldChar w:fldCharType="end"/>
              </w:r>
            </w:ins>
          </w:p>
        </w:tc>
        <w:tc>
          <w:tcPr>
            <w:tcW w:w="357" w:type="pct"/>
            <w:vAlign w:val="center"/>
            <w:tcPrChange w:id="3099" w:author="Dmitry Kaptsenel" w:date="2011-06-12T10:59:00Z">
              <w:tcPr>
                <w:tcW w:w="349" w:type="pct"/>
                <w:gridSpan w:val="2"/>
                <w:vAlign w:val="center"/>
              </w:tcPr>
            </w:tcPrChange>
          </w:tcPr>
          <w:p w:rsidR="004E09E6" w:rsidRDefault="00FE2630" w:rsidP="0043550E">
            <w:pPr>
              <w:jc w:val="center"/>
              <w:rPr>
                <w:rFonts w:ascii="Calibri" w:hAnsi="Calibri"/>
                <w:sz w:val="18"/>
                <w:szCs w:val="18"/>
              </w:rPr>
            </w:pPr>
            <w:ins w:id="3100" w:author="Dmitry Kaptsenel" w:date="2011-06-12T14:43:00Z">
              <w:r>
                <w:rPr>
                  <w:rFonts w:ascii="Calibri" w:hAnsi="Calibri"/>
                  <w:sz w:val="18"/>
                  <w:szCs w:val="18"/>
                </w:rPr>
                <w:fldChar w:fldCharType="begin"/>
              </w:r>
              <w:r>
                <w:rPr>
                  <w:rFonts w:ascii="Calibri" w:hAnsi="Calibri"/>
                  <w:sz w:val="18"/>
                  <w:szCs w:val="18"/>
                </w:rPr>
                <w:instrText xml:space="preserve"> PAGEREF OPEN32 \h </w:instrText>
              </w:r>
            </w:ins>
            <w:r>
              <w:rPr>
                <w:rFonts w:ascii="Calibri" w:hAnsi="Calibri"/>
                <w:sz w:val="18"/>
                <w:szCs w:val="18"/>
              </w:rPr>
            </w:r>
            <w:r>
              <w:rPr>
                <w:rFonts w:ascii="Calibri" w:hAnsi="Calibri"/>
                <w:sz w:val="18"/>
                <w:szCs w:val="18"/>
              </w:rPr>
              <w:fldChar w:fldCharType="separate"/>
            </w:r>
            <w:ins w:id="3101" w:author="Dmitry Kaptsenel" w:date="2011-07-11T17:10:00Z">
              <w:r w:rsidR="006F596B">
                <w:rPr>
                  <w:rFonts w:ascii="Calibri" w:hAnsi="Calibri"/>
                  <w:noProof/>
                  <w:sz w:val="18"/>
                  <w:szCs w:val="18"/>
                </w:rPr>
                <w:t>23</w:t>
              </w:r>
            </w:ins>
            <w:ins w:id="3102" w:author="Dmitry Kaptsenel" w:date="2011-06-12T14:43:00Z">
              <w:r>
                <w:rPr>
                  <w:rFonts w:ascii="Calibri" w:hAnsi="Calibri"/>
                  <w:sz w:val="18"/>
                  <w:szCs w:val="18"/>
                </w:rPr>
                <w:fldChar w:fldCharType="end"/>
              </w:r>
            </w:ins>
          </w:p>
        </w:tc>
        <w:tc>
          <w:tcPr>
            <w:tcW w:w="619" w:type="pct"/>
            <w:vAlign w:val="center"/>
            <w:tcPrChange w:id="3103" w:author="Dmitry Kaptsenel" w:date="2011-06-12T10:59:00Z">
              <w:tcPr>
                <w:tcW w:w="621" w:type="pct"/>
                <w:gridSpan w:val="2"/>
                <w:vAlign w:val="center"/>
              </w:tcPr>
            </w:tcPrChange>
          </w:tcPr>
          <w:p w:rsidR="004E09E6" w:rsidRPr="003963E1" w:rsidRDefault="00FE2630" w:rsidP="0043550E">
            <w:pPr>
              <w:jc w:val="center"/>
              <w:rPr>
                <w:rFonts w:ascii="Calibri" w:hAnsi="Calibri"/>
                <w:sz w:val="18"/>
                <w:szCs w:val="18"/>
              </w:rPr>
            </w:pPr>
            <w:ins w:id="3104" w:author="Dmitry Kaptsenel" w:date="2011-06-12T14:43:00Z">
              <w:r w:rsidRPr="003F6B57">
                <w:rPr>
                  <w:rFonts w:ascii="Calibri" w:hAnsi="Calibri"/>
                  <w:sz w:val="18"/>
                  <w:szCs w:val="18"/>
                  <w:highlight w:val="yellow"/>
                </w:rPr>
                <w:t>Open</w:t>
              </w:r>
            </w:ins>
          </w:p>
        </w:tc>
      </w:tr>
      <w:tr w:rsidR="004E09E6" w:rsidRPr="003963E1" w:rsidTr="009261F3">
        <w:trPr>
          <w:cantSplit/>
          <w:trPrChange w:id="3105" w:author="Dmitry Kaptsenel" w:date="2011-06-12T10:59:00Z">
            <w:trPr>
              <w:gridAfter w:val="0"/>
              <w:cantSplit/>
            </w:trPr>
          </w:trPrChange>
        </w:trPr>
        <w:tc>
          <w:tcPr>
            <w:tcW w:w="227" w:type="pct"/>
            <w:vAlign w:val="center"/>
            <w:tcPrChange w:id="3106" w:author="Dmitry Kaptsenel" w:date="2011-06-12T10:59:00Z">
              <w:tcPr>
                <w:tcW w:w="227" w:type="pct"/>
                <w:vAlign w:val="center"/>
              </w:tcPr>
            </w:tcPrChange>
          </w:tcPr>
          <w:p w:rsidR="004E09E6" w:rsidRDefault="005B1DF3" w:rsidP="00415359">
            <w:pPr>
              <w:jc w:val="center"/>
              <w:rPr>
                <w:rFonts w:ascii="Calibri" w:hAnsi="Calibri"/>
                <w:sz w:val="18"/>
                <w:szCs w:val="18"/>
              </w:rPr>
            </w:pPr>
            <w:ins w:id="3107" w:author="Dmitry Kaptsenel" w:date="2011-06-13T12:37:00Z">
              <w:r>
                <w:rPr>
                  <w:rFonts w:ascii="Calibri" w:hAnsi="Calibri"/>
                  <w:sz w:val="18"/>
                  <w:szCs w:val="18"/>
                </w:rPr>
                <w:t>33</w:t>
              </w:r>
            </w:ins>
          </w:p>
        </w:tc>
        <w:tc>
          <w:tcPr>
            <w:tcW w:w="3797" w:type="pct"/>
            <w:tcPrChange w:id="3108" w:author="Dmitry Kaptsenel" w:date="2011-06-12T10:59:00Z">
              <w:tcPr>
                <w:tcW w:w="3803" w:type="pct"/>
                <w:gridSpan w:val="2"/>
              </w:tcPr>
            </w:tcPrChange>
          </w:tcPr>
          <w:p w:rsidR="004E09E6" w:rsidRDefault="00E80A18" w:rsidP="004B1FEA">
            <w:pPr>
              <w:jc w:val="left"/>
              <w:rPr>
                <w:rFonts w:ascii="Calibri" w:hAnsi="Calibri"/>
                <w:sz w:val="18"/>
                <w:szCs w:val="18"/>
              </w:rPr>
            </w:pPr>
            <w:ins w:id="3109" w:author="Dmitry Kaptsenel" w:date="2011-06-13T12:59:00Z">
              <w:r w:rsidRPr="00E80A18">
                <w:rPr>
                  <w:rFonts w:ascii="Calibri" w:hAnsi="Calibri"/>
                  <w:sz w:val="18"/>
                  <w:szCs w:val="18"/>
                </w:rPr>
                <w:t>How should we expose MIC device to the OpenCL end user: CL_DEVICE_TYPE_ACCELERATOR or CL_DEVICE_TYPE_CPU|CL_DEVICE_TYPE_ACCELERATOR or CL_DEVICE_TYPE_GPU|CL_DEVICE_TYPE_ACCELERATOR?</w:t>
              </w:r>
            </w:ins>
          </w:p>
        </w:tc>
        <w:tc>
          <w:tcPr>
            <w:tcW w:w="357" w:type="pct"/>
            <w:vAlign w:val="center"/>
            <w:tcPrChange w:id="3110" w:author="Dmitry Kaptsenel" w:date="2011-06-12T10:59:00Z">
              <w:tcPr>
                <w:tcW w:w="349" w:type="pct"/>
                <w:gridSpan w:val="2"/>
                <w:vAlign w:val="center"/>
              </w:tcPr>
            </w:tcPrChange>
          </w:tcPr>
          <w:p w:rsidR="004E09E6" w:rsidRDefault="00E80A18" w:rsidP="0043550E">
            <w:pPr>
              <w:jc w:val="center"/>
              <w:rPr>
                <w:rFonts w:ascii="Calibri" w:hAnsi="Calibri"/>
                <w:sz w:val="18"/>
                <w:szCs w:val="18"/>
              </w:rPr>
            </w:pPr>
            <w:ins w:id="3111" w:author="Dmitry Kaptsenel" w:date="2011-06-13T12:59:00Z">
              <w:r>
                <w:rPr>
                  <w:rFonts w:ascii="Calibri" w:hAnsi="Calibri"/>
                  <w:sz w:val="18"/>
                  <w:szCs w:val="18"/>
                </w:rPr>
                <w:t>17</w:t>
              </w:r>
            </w:ins>
          </w:p>
        </w:tc>
        <w:tc>
          <w:tcPr>
            <w:tcW w:w="619" w:type="pct"/>
            <w:vAlign w:val="center"/>
            <w:tcPrChange w:id="3112" w:author="Dmitry Kaptsenel" w:date="2011-06-12T10:59:00Z">
              <w:tcPr>
                <w:tcW w:w="621" w:type="pct"/>
                <w:gridSpan w:val="2"/>
                <w:vAlign w:val="center"/>
              </w:tcPr>
            </w:tcPrChange>
          </w:tcPr>
          <w:p w:rsidR="004E09E6" w:rsidRPr="003963E1" w:rsidRDefault="00E80A18" w:rsidP="0043550E">
            <w:pPr>
              <w:jc w:val="center"/>
              <w:rPr>
                <w:rFonts w:ascii="Calibri" w:hAnsi="Calibri"/>
                <w:sz w:val="18"/>
                <w:szCs w:val="18"/>
              </w:rPr>
            </w:pPr>
            <w:ins w:id="3113" w:author="Dmitry Kaptsenel" w:date="2011-06-13T12:59:00Z">
              <w:r>
                <w:rPr>
                  <w:rFonts w:ascii="Calibri" w:hAnsi="Calibri"/>
                  <w:sz w:val="18"/>
                  <w:szCs w:val="18"/>
                </w:rPr>
                <w:t>Resolved</w:t>
              </w:r>
            </w:ins>
          </w:p>
        </w:tc>
      </w:tr>
      <w:tr w:rsidR="004E09E6" w:rsidRPr="003963E1" w:rsidTr="009261F3">
        <w:trPr>
          <w:cantSplit/>
          <w:trPrChange w:id="3114" w:author="Dmitry Kaptsenel" w:date="2011-06-12T10:59:00Z">
            <w:trPr>
              <w:gridAfter w:val="0"/>
              <w:cantSplit/>
            </w:trPr>
          </w:trPrChange>
        </w:trPr>
        <w:tc>
          <w:tcPr>
            <w:tcW w:w="227" w:type="pct"/>
            <w:vAlign w:val="center"/>
            <w:tcPrChange w:id="3115" w:author="Dmitry Kaptsenel" w:date="2011-06-12T10:59:00Z">
              <w:tcPr>
                <w:tcW w:w="227" w:type="pct"/>
                <w:vAlign w:val="center"/>
              </w:tcPr>
            </w:tcPrChange>
          </w:tcPr>
          <w:p w:rsidR="004E09E6" w:rsidRDefault="0056220C" w:rsidP="00415359">
            <w:pPr>
              <w:jc w:val="center"/>
              <w:rPr>
                <w:rFonts w:ascii="Calibri" w:hAnsi="Calibri"/>
                <w:sz w:val="18"/>
                <w:szCs w:val="18"/>
              </w:rPr>
            </w:pPr>
            <w:ins w:id="3116" w:author="Dmitry Kaptsenel" w:date="2011-06-13T14:15:00Z">
              <w:r>
                <w:rPr>
                  <w:rFonts w:ascii="Calibri" w:hAnsi="Calibri"/>
                  <w:sz w:val="18"/>
                  <w:szCs w:val="18"/>
                </w:rPr>
                <w:t>34</w:t>
              </w:r>
            </w:ins>
          </w:p>
        </w:tc>
        <w:tc>
          <w:tcPr>
            <w:tcW w:w="3797" w:type="pct"/>
            <w:tcPrChange w:id="3117" w:author="Dmitry Kaptsenel" w:date="2011-06-12T10:59:00Z">
              <w:tcPr>
                <w:tcW w:w="3803" w:type="pct"/>
                <w:gridSpan w:val="2"/>
              </w:tcPr>
            </w:tcPrChange>
          </w:tcPr>
          <w:p w:rsidR="004E09E6" w:rsidRDefault="0056220C" w:rsidP="004B1FEA">
            <w:pPr>
              <w:jc w:val="left"/>
              <w:rPr>
                <w:rFonts w:ascii="Calibri" w:hAnsi="Calibri"/>
                <w:sz w:val="18"/>
                <w:szCs w:val="18"/>
              </w:rPr>
            </w:pPr>
            <w:ins w:id="3118" w:author="Dmitry Kaptsenel" w:date="2011-06-13T14:15:00Z">
              <w:r>
                <w:rPr>
                  <w:rFonts w:ascii="Calibri" w:hAnsi="Calibri"/>
                  <w:sz w:val="18"/>
                  <w:szCs w:val="18"/>
                </w:rPr>
                <w:fldChar w:fldCharType="begin"/>
              </w:r>
              <w:r>
                <w:rPr>
                  <w:rFonts w:ascii="Calibri" w:hAnsi="Calibri"/>
                  <w:sz w:val="18"/>
                  <w:szCs w:val="18"/>
                </w:rPr>
                <w:instrText xml:space="preserve"> REF OPEN34 \h </w:instrText>
              </w:r>
            </w:ins>
            <w:r>
              <w:rPr>
                <w:rFonts w:ascii="Calibri" w:hAnsi="Calibri"/>
                <w:sz w:val="18"/>
                <w:szCs w:val="18"/>
              </w:rPr>
            </w:r>
            <w:r>
              <w:rPr>
                <w:rFonts w:ascii="Calibri" w:hAnsi="Calibri"/>
                <w:sz w:val="18"/>
                <w:szCs w:val="18"/>
              </w:rPr>
              <w:fldChar w:fldCharType="separate"/>
            </w:r>
            <w:ins w:id="3119" w:author="Dmitry Kaptsenel" w:date="2011-07-11T17:10:00Z">
              <w:r w:rsidR="006F596B">
                <w:rPr>
                  <w:i/>
                  <w:iCs/>
                </w:rPr>
                <w:t>COIProcessCreate() should get a SINK_LD_LIBRARY_PATH as a parameter</w:t>
              </w:r>
            </w:ins>
            <w:ins w:id="3120" w:author="Dmitry Kaptsenel" w:date="2011-06-13T14:15:00Z">
              <w:r>
                <w:rPr>
                  <w:rFonts w:ascii="Calibri" w:hAnsi="Calibri"/>
                  <w:sz w:val="18"/>
                  <w:szCs w:val="18"/>
                </w:rPr>
                <w:fldChar w:fldCharType="end"/>
              </w:r>
            </w:ins>
          </w:p>
        </w:tc>
        <w:tc>
          <w:tcPr>
            <w:tcW w:w="357" w:type="pct"/>
            <w:vAlign w:val="center"/>
            <w:tcPrChange w:id="3121" w:author="Dmitry Kaptsenel" w:date="2011-06-12T10:59:00Z">
              <w:tcPr>
                <w:tcW w:w="349" w:type="pct"/>
                <w:gridSpan w:val="2"/>
                <w:vAlign w:val="center"/>
              </w:tcPr>
            </w:tcPrChange>
          </w:tcPr>
          <w:p w:rsidR="004E09E6" w:rsidRDefault="0056220C" w:rsidP="0043550E">
            <w:pPr>
              <w:jc w:val="center"/>
              <w:rPr>
                <w:rFonts w:ascii="Calibri" w:hAnsi="Calibri"/>
                <w:sz w:val="18"/>
                <w:szCs w:val="18"/>
              </w:rPr>
            </w:pPr>
            <w:ins w:id="3122" w:author="Dmitry Kaptsenel" w:date="2011-06-13T14:15:00Z">
              <w:r>
                <w:rPr>
                  <w:rFonts w:ascii="Calibri" w:hAnsi="Calibri"/>
                  <w:sz w:val="18"/>
                  <w:szCs w:val="18"/>
                </w:rPr>
                <w:fldChar w:fldCharType="begin"/>
              </w:r>
              <w:r>
                <w:rPr>
                  <w:rFonts w:ascii="Calibri" w:hAnsi="Calibri"/>
                  <w:sz w:val="18"/>
                  <w:szCs w:val="18"/>
                </w:rPr>
                <w:instrText xml:space="preserve"> PAGEREF OPEN34 \h </w:instrText>
              </w:r>
            </w:ins>
            <w:r>
              <w:rPr>
                <w:rFonts w:ascii="Calibri" w:hAnsi="Calibri"/>
                <w:sz w:val="18"/>
                <w:szCs w:val="18"/>
              </w:rPr>
            </w:r>
            <w:r>
              <w:rPr>
                <w:rFonts w:ascii="Calibri" w:hAnsi="Calibri"/>
                <w:sz w:val="18"/>
                <w:szCs w:val="18"/>
              </w:rPr>
              <w:fldChar w:fldCharType="separate"/>
            </w:r>
            <w:ins w:id="3123" w:author="Dmitry Kaptsenel" w:date="2011-07-11T17:10:00Z">
              <w:r w:rsidR="006F596B">
                <w:rPr>
                  <w:rFonts w:ascii="Calibri" w:hAnsi="Calibri"/>
                  <w:noProof/>
                  <w:sz w:val="18"/>
                  <w:szCs w:val="18"/>
                </w:rPr>
                <w:t>23</w:t>
              </w:r>
            </w:ins>
            <w:ins w:id="3124" w:author="Dmitry Kaptsenel" w:date="2011-06-13T14:15:00Z">
              <w:r>
                <w:rPr>
                  <w:rFonts w:ascii="Calibri" w:hAnsi="Calibri"/>
                  <w:sz w:val="18"/>
                  <w:szCs w:val="18"/>
                </w:rPr>
                <w:fldChar w:fldCharType="end"/>
              </w:r>
            </w:ins>
          </w:p>
        </w:tc>
        <w:tc>
          <w:tcPr>
            <w:tcW w:w="619" w:type="pct"/>
            <w:vAlign w:val="center"/>
            <w:tcPrChange w:id="3125" w:author="Dmitry Kaptsenel" w:date="2011-06-12T10:59:00Z">
              <w:tcPr>
                <w:tcW w:w="621" w:type="pct"/>
                <w:gridSpan w:val="2"/>
                <w:vAlign w:val="center"/>
              </w:tcPr>
            </w:tcPrChange>
          </w:tcPr>
          <w:p w:rsidR="004E09E6" w:rsidRPr="003963E1" w:rsidRDefault="0056220C" w:rsidP="0043550E">
            <w:pPr>
              <w:jc w:val="center"/>
              <w:rPr>
                <w:rFonts w:ascii="Calibri" w:hAnsi="Calibri"/>
                <w:sz w:val="18"/>
                <w:szCs w:val="18"/>
              </w:rPr>
            </w:pPr>
            <w:ins w:id="3126" w:author="Dmitry Kaptsenel" w:date="2011-06-13T14:15:00Z">
              <w:r w:rsidRPr="003F6B57">
                <w:rPr>
                  <w:rFonts w:ascii="Calibri" w:hAnsi="Calibri"/>
                  <w:sz w:val="18"/>
                  <w:szCs w:val="18"/>
                  <w:highlight w:val="yellow"/>
                </w:rPr>
                <w:t>Open</w:t>
              </w:r>
            </w:ins>
          </w:p>
        </w:tc>
      </w:tr>
      <w:tr w:rsidR="004E09E6" w:rsidRPr="003963E1" w:rsidTr="009261F3">
        <w:trPr>
          <w:cantSplit/>
          <w:trPrChange w:id="3127" w:author="Dmitry Kaptsenel" w:date="2011-06-12T10:59:00Z">
            <w:trPr>
              <w:gridAfter w:val="0"/>
              <w:cantSplit/>
            </w:trPr>
          </w:trPrChange>
        </w:trPr>
        <w:tc>
          <w:tcPr>
            <w:tcW w:w="227" w:type="pct"/>
            <w:vAlign w:val="center"/>
            <w:tcPrChange w:id="3128" w:author="Dmitry Kaptsenel" w:date="2011-06-12T10:59:00Z">
              <w:tcPr>
                <w:tcW w:w="227" w:type="pct"/>
                <w:vAlign w:val="center"/>
              </w:tcPr>
            </w:tcPrChange>
          </w:tcPr>
          <w:p w:rsidR="004E09E6" w:rsidRDefault="003A1503" w:rsidP="00415359">
            <w:pPr>
              <w:jc w:val="center"/>
              <w:rPr>
                <w:rFonts w:ascii="Calibri" w:hAnsi="Calibri"/>
                <w:sz w:val="18"/>
                <w:szCs w:val="18"/>
              </w:rPr>
            </w:pPr>
            <w:ins w:id="3129" w:author="Dmitry Kaptsenel" w:date="2011-07-11T16:11:00Z">
              <w:r>
                <w:rPr>
                  <w:rFonts w:ascii="Calibri" w:hAnsi="Calibri"/>
                  <w:sz w:val="18"/>
                  <w:szCs w:val="18"/>
                </w:rPr>
                <w:t>35</w:t>
              </w:r>
            </w:ins>
          </w:p>
        </w:tc>
        <w:tc>
          <w:tcPr>
            <w:tcW w:w="3797" w:type="pct"/>
            <w:tcPrChange w:id="3130" w:author="Dmitry Kaptsenel" w:date="2011-06-12T10:59:00Z">
              <w:tcPr>
                <w:tcW w:w="3803" w:type="pct"/>
                <w:gridSpan w:val="2"/>
              </w:tcPr>
            </w:tcPrChange>
          </w:tcPr>
          <w:p w:rsidR="004E09E6" w:rsidRDefault="003A1503" w:rsidP="004B1FEA">
            <w:pPr>
              <w:jc w:val="left"/>
              <w:rPr>
                <w:rFonts w:ascii="Calibri" w:hAnsi="Calibri"/>
                <w:sz w:val="18"/>
                <w:szCs w:val="18"/>
              </w:rPr>
            </w:pPr>
            <w:ins w:id="3131" w:author="Dmitry Kaptsenel" w:date="2011-07-11T16:12:00Z">
              <w:r>
                <w:rPr>
                  <w:rFonts w:ascii="Calibri" w:hAnsi="Calibri"/>
                  <w:sz w:val="18"/>
                  <w:szCs w:val="18"/>
                </w:rPr>
                <w:fldChar w:fldCharType="begin"/>
              </w:r>
              <w:r>
                <w:rPr>
                  <w:rFonts w:ascii="Calibri" w:hAnsi="Calibri"/>
                  <w:sz w:val="18"/>
                  <w:szCs w:val="18"/>
                </w:rPr>
                <w:instrText xml:space="preserve"> REF OPEN35 \h </w:instrText>
              </w:r>
            </w:ins>
            <w:r>
              <w:rPr>
                <w:rFonts w:ascii="Calibri" w:hAnsi="Calibri"/>
                <w:sz w:val="18"/>
                <w:szCs w:val="18"/>
              </w:rPr>
            </w:r>
            <w:r>
              <w:rPr>
                <w:rFonts w:ascii="Calibri" w:hAnsi="Calibri"/>
                <w:sz w:val="18"/>
                <w:szCs w:val="18"/>
              </w:rPr>
              <w:fldChar w:fldCharType="separate"/>
            </w:r>
            <w:ins w:id="3132" w:author="Dmitry Kaptsenel" w:date="2011-07-11T17:10:00Z">
              <w:r w:rsidR="006F596B" w:rsidRPr="003A1503">
                <w:rPr>
                  <w:i/>
                  <w:iCs/>
                  <w:color w:val="1F497D"/>
                  <w:rPrChange w:id="3133" w:author="Dmitry Kaptsenel" w:date="2011-07-11T16:11:00Z">
                    <w:rPr>
                      <w:color w:val="1F497D"/>
                    </w:rPr>
                  </w:rPrChange>
                </w:rPr>
                <w:t>Is CL_DEVICE_IMAGE_MAX_BUFFER_SIZE same as for CPU Device?</w:t>
              </w:r>
            </w:ins>
            <w:ins w:id="3134" w:author="Dmitry Kaptsenel" w:date="2011-07-11T16:12:00Z">
              <w:r>
                <w:rPr>
                  <w:rFonts w:ascii="Calibri" w:hAnsi="Calibri"/>
                  <w:sz w:val="18"/>
                  <w:szCs w:val="18"/>
                </w:rPr>
                <w:fldChar w:fldCharType="end"/>
              </w:r>
            </w:ins>
          </w:p>
        </w:tc>
        <w:tc>
          <w:tcPr>
            <w:tcW w:w="357" w:type="pct"/>
            <w:vAlign w:val="center"/>
            <w:tcPrChange w:id="3135" w:author="Dmitry Kaptsenel" w:date="2011-06-12T10:59:00Z">
              <w:tcPr>
                <w:tcW w:w="349" w:type="pct"/>
                <w:gridSpan w:val="2"/>
                <w:vAlign w:val="center"/>
              </w:tcPr>
            </w:tcPrChange>
          </w:tcPr>
          <w:p w:rsidR="004E09E6" w:rsidRDefault="003A1503" w:rsidP="0043550E">
            <w:pPr>
              <w:jc w:val="center"/>
              <w:rPr>
                <w:rFonts w:ascii="Calibri" w:hAnsi="Calibri"/>
                <w:sz w:val="18"/>
                <w:szCs w:val="18"/>
              </w:rPr>
            </w:pPr>
            <w:ins w:id="3136" w:author="Dmitry Kaptsenel" w:date="2011-07-11T16:12:00Z">
              <w:r>
                <w:rPr>
                  <w:rFonts w:ascii="Calibri" w:hAnsi="Calibri"/>
                  <w:sz w:val="18"/>
                  <w:szCs w:val="18"/>
                </w:rPr>
                <w:fldChar w:fldCharType="begin"/>
              </w:r>
              <w:r>
                <w:rPr>
                  <w:rFonts w:ascii="Calibri" w:hAnsi="Calibri"/>
                  <w:sz w:val="18"/>
                  <w:szCs w:val="18"/>
                </w:rPr>
                <w:instrText xml:space="preserve"> PAGEREF OPEN35 \h </w:instrText>
              </w:r>
            </w:ins>
            <w:r>
              <w:rPr>
                <w:rFonts w:ascii="Calibri" w:hAnsi="Calibri"/>
                <w:sz w:val="18"/>
                <w:szCs w:val="18"/>
              </w:rPr>
            </w:r>
            <w:r>
              <w:rPr>
                <w:rFonts w:ascii="Calibri" w:hAnsi="Calibri"/>
                <w:sz w:val="18"/>
                <w:szCs w:val="18"/>
              </w:rPr>
              <w:fldChar w:fldCharType="separate"/>
            </w:r>
            <w:ins w:id="3137" w:author="Dmitry Kaptsenel" w:date="2011-07-11T17:10:00Z">
              <w:r w:rsidR="006F596B">
                <w:rPr>
                  <w:rFonts w:ascii="Calibri" w:hAnsi="Calibri"/>
                  <w:noProof/>
                  <w:sz w:val="18"/>
                  <w:szCs w:val="18"/>
                </w:rPr>
                <w:t>17</w:t>
              </w:r>
            </w:ins>
            <w:ins w:id="3138" w:author="Dmitry Kaptsenel" w:date="2011-07-11T16:12:00Z">
              <w:r>
                <w:rPr>
                  <w:rFonts w:ascii="Calibri" w:hAnsi="Calibri"/>
                  <w:sz w:val="18"/>
                  <w:szCs w:val="18"/>
                </w:rPr>
                <w:fldChar w:fldCharType="end"/>
              </w:r>
            </w:ins>
          </w:p>
        </w:tc>
        <w:tc>
          <w:tcPr>
            <w:tcW w:w="619" w:type="pct"/>
            <w:vAlign w:val="center"/>
            <w:tcPrChange w:id="3139" w:author="Dmitry Kaptsenel" w:date="2011-06-12T10:59:00Z">
              <w:tcPr>
                <w:tcW w:w="621" w:type="pct"/>
                <w:gridSpan w:val="2"/>
                <w:vAlign w:val="center"/>
              </w:tcPr>
            </w:tcPrChange>
          </w:tcPr>
          <w:p w:rsidR="004E09E6" w:rsidRPr="003963E1" w:rsidRDefault="003A1503" w:rsidP="0043550E">
            <w:pPr>
              <w:jc w:val="center"/>
              <w:rPr>
                <w:rFonts w:ascii="Calibri" w:hAnsi="Calibri"/>
                <w:sz w:val="18"/>
                <w:szCs w:val="18"/>
              </w:rPr>
            </w:pPr>
            <w:ins w:id="3140" w:author="Dmitry Kaptsenel" w:date="2011-07-11T16:12:00Z">
              <w:r w:rsidRPr="003F6B57">
                <w:rPr>
                  <w:rFonts w:ascii="Calibri" w:hAnsi="Calibri"/>
                  <w:sz w:val="18"/>
                  <w:szCs w:val="18"/>
                  <w:highlight w:val="yellow"/>
                </w:rPr>
                <w:t>Open</w:t>
              </w:r>
            </w:ins>
          </w:p>
        </w:tc>
      </w:tr>
      <w:tr w:rsidR="004E09E6" w:rsidRPr="003963E1" w:rsidTr="009261F3">
        <w:trPr>
          <w:cantSplit/>
          <w:trPrChange w:id="3141" w:author="Dmitry Kaptsenel" w:date="2011-06-12T10:59:00Z">
            <w:trPr>
              <w:gridAfter w:val="0"/>
              <w:cantSplit/>
            </w:trPr>
          </w:trPrChange>
        </w:trPr>
        <w:tc>
          <w:tcPr>
            <w:tcW w:w="227" w:type="pct"/>
            <w:vAlign w:val="center"/>
            <w:tcPrChange w:id="3142" w:author="Dmitry Kaptsenel" w:date="2011-06-12T10:59:00Z">
              <w:tcPr>
                <w:tcW w:w="227" w:type="pct"/>
                <w:vAlign w:val="center"/>
              </w:tcPr>
            </w:tcPrChange>
          </w:tcPr>
          <w:p w:rsidR="004E09E6" w:rsidRDefault="008001A2" w:rsidP="00415359">
            <w:pPr>
              <w:jc w:val="center"/>
              <w:rPr>
                <w:rFonts w:ascii="Calibri" w:hAnsi="Calibri"/>
                <w:sz w:val="18"/>
                <w:szCs w:val="18"/>
              </w:rPr>
            </w:pPr>
            <w:ins w:id="3143" w:author="Dmitry Kaptsenel" w:date="2011-07-11T16:13:00Z">
              <w:r>
                <w:rPr>
                  <w:rFonts w:ascii="Calibri" w:hAnsi="Calibri"/>
                  <w:sz w:val="18"/>
                  <w:szCs w:val="18"/>
                </w:rPr>
                <w:t>36</w:t>
              </w:r>
            </w:ins>
          </w:p>
        </w:tc>
        <w:tc>
          <w:tcPr>
            <w:tcW w:w="3797" w:type="pct"/>
            <w:tcPrChange w:id="3144" w:author="Dmitry Kaptsenel" w:date="2011-06-12T10:59:00Z">
              <w:tcPr>
                <w:tcW w:w="3803" w:type="pct"/>
                <w:gridSpan w:val="2"/>
              </w:tcPr>
            </w:tcPrChange>
          </w:tcPr>
          <w:p w:rsidR="004E09E6" w:rsidRDefault="008001A2" w:rsidP="004B1FEA">
            <w:pPr>
              <w:jc w:val="left"/>
              <w:rPr>
                <w:rFonts w:ascii="Calibri" w:hAnsi="Calibri"/>
                <w:sz w:val="18"/>
                <w:szCs w:val="18"/>
              </w:rPr>
            </w:pPr>
            <w:ins w:id="3145" w:author="Dmitry Kaptsenel" w:date="2011-07-11T16:13:00Z">
              <w:r>
                <w:rPr>
                  <w:rFonts w:ascii="Calibri" w:hAnsi="Calibri"/>
                  <w:sz w:val="18"/>
                  <w:szCs w:val="18"/>
                </w:rPr>
                <w:fldChar w:fldCharType="begin"/>
              </w:r>
              <w:r>
                <w:rPr>
                  <w:rFonts w:ascii="Calibri" w:hAnsi="Calibri"/>
                  <w:sz w:val="18"/>
                  <w:szCs w:val="18"/>
                </w:rPr>
                <w:instrText xml:space="preserve"> REF OPEN36 \h </w:instrText>
              </w:r>
            </w:ins>
            <w:r>
              <w:rPr>
                <w:rFonts w:ascii="Calibri" w:hAnsi="Calibri"/>
                <w:sz w:val="18"/>
                <w:szCs w:val="18"/>
              </w:rPr>
            </w:r>
            <w:r>
              <w:rPr>
                <w:rFonts w:ascii="Calibri" w:hAnsi="Calibri"/>
                <w:sz w:val="18"/>
                <w:szCs w:val="18"/>
              </w:rPr>
              <w:fldChar w:fldCharType="separate"/>
            </w:r>
            <w:ins w:id="3146" w:author="Dmitry Kaptsenel" w:date="2011-07-11T17:10:00Z">
              <w:r w:rsidR="006F596B" w:rsidRPr="008001A2">
                <w:rPr>
                  <w:i/>
                  <w:iCs/>
                  <w:color w:val="1F497D"/>
                  <w:rPrChange w:id="3147" w:author="Dmitry Kaptsenel" w:date="2011-07-11T16:13:00Z">
                    <w:rPr>
                      <w:color w:val="1F497D"/>
                    </w:rPr>
                  </w:rPrChange>
                </w:rPr>
                <w:t>Is CL_DEVICE_IMAGE_MAX_ARRAY_SIZE same as for CPU Device?</w:t>
              </w:r>
            </w:ins>
            <w:ins w:id="3148" w:author="Dmitry Kaptsenel" w:date="2011-07-11T16:13:00Z">
              <w:r>
                <w:rPr>
                  <w:rFonts w:ascii="Calibri" w:hAnsi="Calibri"/>
                  <w:sz w:val="18"/>
                  <w:szCs w:val="18"/>
                </w:rPr>
                <w:fldChar w:fldCharType="end"/>
              </w:r>
            </w:ins>
          </w:p>
        </w:tc>
        <w:tc>
          <w:tcPr>
            <w:tcW w:w="357" w:type="pct"/>
            <w:vAlign w:val="center"/>
            <w:tcPrChange w:id="3149" w:author="Dmitry Kaptsenel" w:date="2011-06-12T10:59:00Z">
              <w:tcPr>
                <w:tcW w:w="349" w:type="pct"/>
                <w:gridSpan w:val="2"/>
                <w:vAlign w:val="center"/>
              </w:tcPr>
            </w:tcPrChange>
          </w:tcPr>
          <w:p w:rsidR="004E09E6" w:rsidRDefault="008001A2" w:rsidP="0043550E">
            <w:pPr>
              <w:jc w:val="center"/>
              <w:rPr>
                <w:rFonts w:ascii="Calibri" w:hAnsi="Calibri"/>
                <w:sz w:val="18"/>
                <w:szCs w:val="18"/>
              </w:rPr>
            </w:pPr>
            <w:ins w:id="3150" w:author="Dmitry Kaptsenel" w:date="2011-07-11T16:13:00Z">
              <w:r>
                <w:rPr>
                  <w:rFonts w:ascii="Calibri" w:hAnsi="Calibri"/>
                  <w:sz w:val="18"/>
                  <w:szCs w:val="18"/>
                </w:rPr>
                <w:fldChar w:fldCharType="begin"/>
              </w:r>
              <w:r>
                <w:rPr>
                  <w:rFonts w:ascii="Calibri" w:hAnsi="Calibri"/>
                  <w:sz w:val="18"/>
                  <w:szCs w:val="18"/>
                </w:rPr>
                <w:instrText xml:space="preserve"> PAGEREF OPEN36 \h </w:instrText>
              </w:r>
            </w:ins>
            <w:r>
              <w:rPr>
                <w:rFonts w:ascii="Calibri" w:hAnsi="Calibri"/>
                <w:sz w:val="18"/>
                <w:szCs w:val="18"/>
              </w:rPr>
            </w:r>
            <w:r>
              <w:rPr>
                <w:rFonts w:ascii="Calibri" w:hAnsi="Calibri"/>
                <w:sz w:val="18"/>
                <w:szCs w:val="18"/>
              </w:rPr>
              <w:fldChar w:fldCharType="separate"/>
            </w:r>
            <w:ins w:id="3151" w:author="Dmitry Kaptsenel" w:date="2011-07-11T17:10:00Z">
              <w:r w:rsidR="006F596B">
                <w:rPr>
                  <w:rFonts w:ascii="Calibri" w:hAnsi="Calibri"/>
                  <w:noProof/>
                  <w:sz w:val="18"/>
                  <w:szCs w:val="18"/>
                </w:rPr>
                <w:t>17</w:t>
              </w:r>
            </w:ins>
            <w:ins w:id="3152" w:author="Dmitry Kaptsenel" w:date="2011-07-11T16:13:00Z">
              <w:r>
                <w:rPr>
                  <w:rFonts w:ascii="Calibri" w:hAnsi="Calibri"/>
                  <w:sz w:val="18"/>
                  <w:szCs w:val="18"/>
                </w:rPr>
                <w:fldChar w:fldCharType="end"/>
              </w:r>
            </w:ins>
          </w:p>
        </w:tc>
        <w:tc>
          <w:tcPr>
            <w:tcW w:w="619" w:type="pct"/>
            <w:vAlign w:val="center"/>
            <w:tcPrChange w:id="3153" w:author="Dmitry Kaptsenel" w:date="2011-06-12T10:59:00Z">
              <w:tcPr>
                <w:tcW w:w="621" w:type="pct"/>
                <w:gridSpan w:val="2"/>
                <w:vAlign w:val="center"/>
              </w:tcPr>
            </w:tcPrChange>
          </w:tcPr>
          <w:p w:rsidR="004E09E6" w:rsidRPr="003963E1" w:rsidRDefault="008001A2" w:rsidP="0043550E">
            <w:pPr>
              <w:jc w:val="center"/>
              <w:rPr>
                <w:rFonts w:ascii="Calibri" w:hAnsi="Calibri"/>
                <w:sz w:val="18"/>
                <w:szCs w:val="18"/>
              </w:rPr>
            </w:pPr>
            <w:ins w:id="3154" w:author="Dmitry Kaptsenel" w:date="2011-07-11T16:13:00Z">
              <w:r w:rsidRPr="003F6B57">
                <w:rPr>
                  <w:rFonts w:ascii="Calibri" w:hAnsi="Calibri"/>
                  <w:sz w:val="18"/>
                  <w:szCs w:val="18"/>
                  <w:highlight w:val="yellow"/>
                </w:rPr>
                <w:t>Open</w:t>
              </w:r>
            </w:ins>
          </w:p>
        </w:tc>
      </w:tr>
      <w:tr w:rsidR="004E09E6" w:rsidRPr="003963E1" w:rsidTr="009261F3">
        <w:trPr>
          <w:cantSplit/>
          <w:trPrChange w:id="3155" w:author="Dmitry Kaptsenel" w:date="2011-06-12T10:59:00Z">
            <w:trPr>
              <w:gridAfter w:val="0"/>
              <w:cantSplit/>
            </w:trPr>
          </w:trPrChange>
        </w:trPr>
        <w:tc>
          <w:tcPr>
            <w:tcW w:w="227" w:type="pct"/>
            <w:vAlign w:val="center"/>
            <w:tcPrChange w:id="3156" w:author="Dmitry Kaptsenel" w:date="2011-06-12T10:59:00Z">
              <w:tcPr>
                <w:tcW w:w="227" w:type="pct"/>
                <w:vAlign w:val="center"/>
              </w:tcPr>
            </w:tcPrChange>
          </w:tcPr>
          <w:p w:rsidR="004E09E6" w:rsidRDefault="009F5F53" w:rsidP="00415359">
            <w:pPr>
              <w:jc w:val="center"/>
              <w:rPr>
                <w:rFonts w:ascii="Calibri" w:hAnsi="Calibri"/>
                <w:sz w:val="18"/>
                <w:szCs w:val="18"/>
              </w:rPr>
            </w:pPr>
            <w:ins w:id="3157" w:author="Dmitry Kaptsenel" w:date="2011-07-11T16:15:00Z">
              <w:r>
                <w:rPr>
                  <w:rFonts w:ascii="Calibri" w:hAnsi="Calibri"/>
                  <w:sz w:val="18"/>
                  <w:szCs w:val="18"/>
                </w:rPr>
                <w:t>37</w:t>
              </w:r>
            </w:ins>
          </w:p>
        </w:tc>
        <w:tc>
          <w:tcPr>
            <w:tcW w:w="3797" w:type="pct"/>
            <w:tcPrChange w:id="3158" w:author="Dmitry Kaptsenel" w:date="2011-06-12T10:59:00Z">
              <w:tcPr>
                <w:tcW w:w="3803" w:type="pct"/>
                <w:gridSpan w:val="2"/>
              </w:tcPr>
            </w:tcPrChange>
          </w:tcPr>
          <w:p w:rsidR="004E09E6" w:rsidRDefault="009F5F53" w:rsidP="004B1FEA">
            <w:pPr>
              <w:jc w:val="left"/>
              <w:rPr>
                <w:rFonts w:ascii="Calibri" w:hAnsi="Calibri"/>
                <w:sz w:val="18"/>
                <w:szCs w:val="18"/>
              </w:rPr>
            </w:pPr>
            <w:ins w:id="3159" w:author="Dmitry Kaptsenel" w:date="2011-07-11T16:15:00Z">
              <w:r>
                <w:rPr>
                  <w:rFonts w:ascii="Calibri" w:hAnsi="Calibri"/>
                  <w:sz w:val="18"/>
                  <w:szCs w:val="18"/>
                </w:rPr>
                <w:fldChar w:fldCharType="begin"/>
              </w:r>
              <w:r>
                <w:rPr>
                  <w:rFonts w:ascii="Calibri" w:hAnsi="Calibri"/>
                  <w:sz w:val="18"/>
                  <w:szCs w:val="18"/>
                </w:rPr>
                <w:instrText xml:space="preserve"> REF OPEN37 \h </w:instrText>
              </w:r>
            </w:ins>
            <w:r>
              <w:rPr>
                <w:rFonts w:ascii="Calibri" w:hAnsi="Calibri"/>
                <w:sz w:val="18"/>
                <w:szCs w:val="18"/>
              </w:rPr>
            </w:r>
            <w:r>
              <w:rPr>
                <w:rFonts w:ascii="Calibri" w:hAnsi="Calibri"/>
                <w:sz w:val="18"/>
                <w:szCs w:val="18"/>
              </w:rPr>
              <w:fldChar w:fldCharType="separate"/>
            </w:r>
            <w:ins w:id="3160" w:author="Dmitry Kaptsenel" w:date="2011-07-11T17:10:00Z">
              <w:r w:rsidR="006F596B" w:rsidRPr="009F5F53">
                <w:rPr>
                  <w:i/>
                  <w:iCs/>
                  <w:color w:val="1F497D"/>
                  <w:rPrChange w:id="3161" w:author="Dmitry Kaptsenel" w:date="2011-07-11T16:15:00Z">
                    <w:rPr>
                      <w:color w:val="1F497D"/>
                    </w:rPr>
                  </w:rPrChange>
                </w:rPr>
                <w:t>Is CL_DEVICE_MIN_DATA_TYPE_ALIGN_SIZE same as for CPU Device?</w:t>
              </w:r>
            </w:ins>
            <w:ins w:id="3162" w:author="Dmitry Kaptsenel" w:date="2011-07-11T16:15:00Z">
              <w:r>
                <w:rPr>
                  <w:rFonts w:ascii="Calibri" w:hAnsi="Calibri"/>
                  <w:sz w:val="18"/>
                  <w:szCs w:val="18"/>
                </w:rPr>
                <w:fldChar w:fldCharType="end"/>
              </w:r>
            </w:ins>
          </w:p>
        </w:tc>
        <w:tc>
          <w:tcPr>
            <w:tcW w:w="357" w:type="pct"/>
            <w:vAlign w:val="center"/>
            <w:tcPrChange w:id="3163" w:author="Dmitry Kaptsenel" w:date="2011-06-12T10:59:00Z">
              <w:tcPr>
                <w:tcW w:w="349" w:type="pct"/>
                <w:gridSpan w:val="2"/>
                <w:vAlign w:val="center"/>
              </w:tcPr>
            </w:tcPrChange>
          </w:tcPr>
          <w:p w:rsidR="004E09E6" w:rsidRDefault="009F5F53" w:rsidP="0043550E">
            <w:pPr>
              <w:jc w:val="center"/>
              <w:rPr>
                <w:rFonts w:ascii="Calibri" w:hAnsi="Calibri"/>
                <w:sz w:val="18"/>
                <w:szCs w:val="18"/>
              </w:rPr>
            </w:pPr>
            <w:ins w:id="3164" w:author="Dmitry Kaptsenel" w:date="2011-07-11T16:15:00Z">
              <w:r>
                <w:rPr>
                  <w:rFonts w:ascii="Calibri" w:hAnsi="Calibri"/>
                  <w:sz w:val="18"/>
                  <w:szCs w:val="18"/>
                </w:rPr>
                <w:fldChar w:fldCharType="begin"/>
              </w:r>
              <w:r>
                <w:rPr>
                  <w:rFonts w:ascii="Calibri" w:hAnsi="Calibri"/>
                  <w:sz w:val="18"/>
                  <w:szCs w:val="18"/>
                </w:rPr>
                <w:instrText xml:space="preserve"> PAGEREF OPEN37 \h </w:instrText>
              </w:r>
            </w:ins>
            <w:r>
              <w:rPr>
                <w:rFonts w:ascii="Calibri" w:hAnsi="Calibri"/>
                <w:sz w:val="18"/>
                <w:szCs w:val="18"/>
              </w:rPr>
            </w:r>
            <w:r>
              <w:rPr>
                <w:rFonts w:ascii="Calibri" w:hAnsi="Calibri"/>
                <w:sz w:val="18"/>
                <w:szCs w:val="18"/>
              </w:rPr>
              <w:fldChar w:fldCharType="separate"/>
            </w:r>
            <w:ins w:id="3165" w:author="Dmitry Kaptsenel" w:date="2011-07-11T17:10:00Z">
              <w:r w:rsidR="006F596B">
                <w:rPr>
                  <w:rFonts w:ascii="Calibri" w:hAnsi="Calibri"/>
                  <w:noProof/>
                  <w:sz w:val="18"/>
                  <w:szCs w:val="18"/>
                </w:rPr>
                <w:t>18</w:t>
              </w:r>
            </w:ins>
            <w:ins w:id="3166" w:author="Dmitry Kaptsenel" w:date="2011-07-11T16:15:00Z">
              <w:r>
                <w:rPr>
                  <w:rFonts w:ascii="Calibri" w:hAnsi="Calibri"/>
                  <w:sz w:val="18"/>
                  <w:szCs w:val="18"/>
                </w:rPr>
                <w:fldChar w:fldCharType="end"/>
              </w:r>
            </w:ins>
          </w:p>
        </w:tc>
        <w:tc>
          <w:tcPr>
            <w:tcW w:w="619" w:type="pct"/>
            <w:vAlign w:val="center"/>
            <w:tcPrChange w:id="3167" w:author="Dmitry Kaptsenel" w:date="2011-06-12T10:59:00Z">
              <w:tcPr>
                <w:tcW w:w="621" w:type="pct"/>
                <w:gridSpan w:val="2"/>
                <w:vAlign w:val="center"/>
              </w:tcPr>
            </w:tcPrChange>
          </w:tcPr>
          <w:p w:rsidR="004E09E6" w:rsidRPr="003963E1" w:rsidRDefault="009F5F53" w:rsidP="0043550E">
            <w:pPr>
              <w:jc w:val="center"/>
              <w:rPr>
                <w:rFonts w:ascii="Calibri" w:hAnsi="Calibri"/>
                <w:sz w:val="18"/>
                <w:szCs w:val="18"/>
              </w:rPr>
            </w:pPr>
            <w:ins w:id="3168" w:author="Dmitry Kaptsenel" w:date="2011-07-11T16:16:00Z">
              <w:r w:rsidRPr="003F6B57">
                <w:rPr>
                  <w:rFonts w:ascii="Calibri" w:hAnsi="Calibri"/>
                  <w:sz w:val="18"/>
                  <w:szCs w:val="18"/>
                  <w:highlight w:val="yellow"/>
                </w:rPr>
                <w:t>Open</w:t>
              </w:r>
            </w:ins>
          </w:p>
        </w:tc>
      </w:tr>
      <w:tr w:rsidR="004E09E6" w:rsidRPr="003963E1" w:rsidTr="009261F3">
        <w:trPr>
          <w:cantSplit/>
          <w:trPrChange w:id="3169" w:author="Dmitry Kaptsenel" w:date="2011-06-12T10:59:00Z">
            <w:trPr>
              <w:gridAfter w:val="0"/>
              <w:cantSplit/>
            </w:trPr>
          </w:trPrChange>
        </w:trPr>
        <w:tc>
          <w:tcPr>
            <w:tcW w:w="227" w:type="pct"/>
            <w:vAlign w:val="center"/>
            <w:tcPrChange w:id="3170" w:author="Dmitry Kaptsenel" w:date="2011-06-12T10:59:00Z">
              <w:tcPr>
                <w:tcW w:w="227" w:type="pct"/>
                <w:vAlign w:val="center"/>
              </w:tcPr>
            </w:tcPrChange>
          </w:tcPr>
          <w:p w:rsidR="004E09E6" w:rsidRDefault="00581B3D" w:rsidP="00415359">
            <w:pPr>
              <w:jc w:val="center"/>
              <w:rPr>
                <w:rFonts w:ascii="Calibri" w:hAnsi="Calibri"/>
                <w:sz w:val="18"/>
                <w:szCs w:val="18"/>
              </w:rPr>
            </w:pPr>
            <w:ins w:id="3171" w:author="Dmitry Kaptsenel" w:date="2011-07-11T16:16:00Z">
              <w:r>
                <w:rPr>
                  <w:rFonts w:ascii="Calibri" w:hAnsi="Calibri"/>
                  <w:sz w:val="18"/>
                  <w:szCs w:val="18"/>
                </w:rPr>
                <w:t>38</w:t>
              </w:r>
            </w:ins>
          </w:p>
        </w:tc>
        <w:tc>
          <w:tcPr>
            <w:tcW w:w="3797" w:type="pct"/>
            <w:tcPrChange w:id="3172" w:author="Dmitry Kaptsenel" w:date="2011-06-12T10:59:00Z">
              <w:tcPr>
                <w:tcW w:w="3803" w:type="pct"/>
                <w:gridSpan w:val="2"/>
              </w:tcPr>
            </w:tcPrChange>
          </w:tcPr>
          <w:p w:rsidR="004E09E6" w:rsidRDefault="00581B3D" w:rsidP="004B1FEA">
            <w:pPr>
              <w:jc w:val="left"/>
              <w:rPr>
                <w:rFonts w:ascii="Calibri" w:hAnsi="Calibri"/>
                <w:sz w:val="18"/>
                <w:szCs w:val="18"/>
              </w:rPr>
            </w:pPr>
            <w:ins w:id="3173" w:author="Dmitry Kaptsenel" w:date="2011-07-11T16:17:00Z">
              <w:r>
                <w:rPr>
                  <w:rFonts w:ascii="Calibri" w:hAnsi="Calibri"/>
                  <w:sz w:val="18"/>
                  <w:szCs w:val="18"/>
                </w:rPr>
                <w:fldChar w:fldCharType="begin"/>
              </w:r>
              <w:r>
                <w:rPr>
                  <w:rFonts w:ascii="Calibri" w:hAnsi="Calibri"/>
                  <w:sz w:val="18"/>
                  <w:szCs w:val="18"/>
                </w:rPr>
                <w:instrText xml:space="preserve"> REF OPEN38 \h </w:instrText>
              </w:r>
            </w:ins>
            <w:r>
              <w:rPr>
                <w:rFonts w:ascii="Calibri" w:hAnsi="Calibri"/>
                <w:sz w:val="18"/>
                <w:szCs w:val="18"/>
              </w:rPr>
            </w:r>
            <w:r>
              <w:rPr>
                <w:rFonts w:ascii="Calibri" w:hAnsi="Calibri"/>
                <w:sz w:val="18"/>
                <w:szCs w:val="18"/>
              </w:rPr>
              <w:fldChar w:fldCharType="separate"/>
            </w:r>
            <w:ins w:id="3174" w:author="Dmitry Kaptsenel" w:date="2011-07-11T17:10:00Z">
              <w:r w:rsidR="006F596B" w:rsidRPr="00E76BFB">
                <w:rPr>
                  <w:i/>
                  <w:iCs/>
                  <w:color w:val="1F497D"/>
                </w:rPr>
                <w:t xml:space="preserve">Is </w:t>
              </w:r>
              <w:r w:rsidR="006F596B" w:rsidRPr="00581B3D">
                <w:rPr>
                  <w:i/>
                  <w:iCs/>
                  <w:color w:val="1F497D"/>
                </w:rPr>
                <w:t xml:space="preserve">CL_DEVICE_SINGLE_FP_CONFIG </w:t>
              </w:r>
              <w:r w:rsidR="006F596B" w:rsidRPr="00E76BFB">
                <w:rPr>
                  <w:i/>
                  <w:iCs/>
                  <w:color w:val="1F497D"/>
                </w:rPr>
                <w:t>same as for CPU Device?</w:t>
              </w:r>
            </w:ins>
            <w:ins w:id="3175" w:author="Dmitry Kaptsenel" w:date="2011-07-11T16:17:00Z">
              <w:r>
                <w:rPr>
                  <w:rFonts w:ascii="Calibri" w:hAnsi="Calibri"/>
                  <w:sz w:val="18"/>
                  <w:szCs w:val="18"/>
                </w:rPr>
                <w:fldChar w:fldCharType="end"/>
              </w:r>
            </w:ins>
          </w:p>
        </w:tc>
        <w:tc>
          <w:tcPr>
            <w:tcW w:w="357" w:type="pct"/>
            <w:vAlign w:val="center"/>
            <w:tcPrChange w:id="3176" w:author="Dmitry Kaptsenel" w:date="2011-06-12T10:59:00Z">
              <w:tcPr>
                <w:tcW w:w="349" w:type="pct"/>
                <w:gridSpan w:val="2"/>
                <w:vAlign w:val="center"/>
              </w:tcPr>
            </w:tcPrChange>
          </w:tcPr>
          <w:p w:rsidR="004E09E6" w:rsidRDefault="00581B3D" w:rsidP="0043550E">
            <w:pPr>
              <w:jc w:val="center"/>
              <w:rPr>
                <w:rFonts w:ascii="Calibri" w:hAnsi="Calibri"/>
                <w:sz w:val="18"/>
                <w:szCs w:val="18"/>
              </w:rPr>
            </w:pPr>
            <w:ins w:id="3177" w:author="Dmitry Kaptsenel" w:date="2011-07-11T16:17:00Z">
              <w:r>
                <w:rPr>
                  <w:rFonts w:ascii="Calibri" w:hAnsi="Calibri"/>
                  <w:sz w:val="18"/>
                  <w:szCs w:val="18"/>
                </w:rPr>
                <w:fldChar w:fldCharType="begin"/>
              </w:r>
              <w:r>
                <w:rPr>
                  <w:rFonts w:ascii="Calibri" w:hAnsi="Calibri"/>
                  <w:sz w:val="18"/>
                  <w:szCs w:val="18"/>
                </w:rPr>
                <w:instrText xml:space="preserve"> PAGEREF OPEN38 \h </w:instrText>
              </w:r>
            </w:ins>
            <w:r>
              <w:rPr>
                <w:rFonts w:ascii="Calibri" w:hAnsi="Calibri"/>
                <w:sz w:val="18"/>
                <w:szCs w:val="18"/>
              </w:rPr>
            </w:r>
            <w:r>
              <w:rPr>
                <w:rFonts w:ascii="Calibri" w:hAnsi="Calibri"/>
                <w:sz w:val="18"/>
                <w:szCs w:val="18"/>
              </w:rPr>
              <w:fldChar w:fldCharType="separate"/>
            </w:r>
            <w:ins w:id="3178" w:author="Dmitry Kaptsenel" w:date="2011-07-11T17:10:00Z">
              <w:r w:rsidR="006F596B">
                <w:rPr>
                  <w:rFonts w:ascii="Calibri" w:hAnsi="Calibri"/>
                  <w:noProof/>
                  <w:sz w:val="18"/>
                  <w:szCs w:val="18"/>
                </w:rPr>
                <w:t>18</w:t>
              </w:r>
            </w:ins>
            <w:ins w:id="3179" w:author="Dmitry Kaptsenel" w:date="2011-07-11T16:17:00Z">
              <w:r>
                <w:rPr>
                  <w:rFonts w:ascii="Calibri" w:hAnsi="Calibri"/>
                  <w:sz w:val="18"/>
                  <w:szCs w:val="18"/>
                </w:rPr>
                <w:fldChar w:fldCharType="end"/>
              </w:r>
            </w:ins>
          </w:p>
        </w:tc>
        <w:tc>
          <w:tcPr>
            <w:tcW w:w="619" w:type="pct"/>
            <w:vAlign w:val="center"/>
            <w:tcPrChange w:id="3180" w:author="Dmitry Kaptsenel" w:date="2011-06-12T10:59:00Z">
              <w:tcPr>
                <w:tcW w:w="621" w:type="pct"/>
                <w:gridSpan w:val="2"/>
                <w:vAlign w:val="center"/>
              </w:tcPr>
            </w:tcPrChange>
          </w:tcPr>
          <w:p w:rsidR="004E09E6" w:rsidRPr="003963E1" w:rsidRDefault="00581B3D" w:rsidP="0043550E">
            <w:pPr>
              <w:jc w:val="center"/>
              <w:rPr>
                <w:rFonts w:ascii="Calibri" w:hAnsi="Calibri"/>
                <w:sz w:val="18"/>
                <w:szCs w:val="18"/>
              </w:rPr>
            </w:pPr>
            <w:ins w:id="3181" w:author="Dmitry Kaptsenel" w:date="2011-07-11T16:17:00Z">
              <w:r w:rsidRPr="003F6B57">
                <w:rPr>
                  <w:rFonts w:ascii="Calibri" w:hAnsi="Calibri"/>
                  <w:sz w:val="18"/>
                  <w:szCs w:val="18"/>
                  <w:highlight w:val="yellow"/>
                </w:rPr>
                <w:t>Open</w:t>
              </w:r>
            </w:ins>
          </w:p>
        </w:tc>
      </w:tr>
      <w:tr w:rsidR="009F5F53" w:rsidRPr="003963E1" w:rsidTr="009261F3">
        <w:trPr>
          <w:cantSplit/>
          <w:ins w:id="3182" w:author="Dmitry Kaptsenel" w:date="2011-07-11T16:14:00Z"/>
        </w:trPr>
        <w:tc>
          <w:tcPr>
            <w:tcW w:w="227" w:type="pct"/>
            <w:vAlign w:val="center"/>
          </w:tcPr>
          <w:p w:rsidR="009F5F53" w:rsidRDefault="00581B3D" w:rsidP="00415359">
            <w:pPr>
              <w:jc w:val="center"/>
              <w:rPr>
                <w:ins w:id="3183" w:author="Dmitry Kaptsenel" w:date="2011-07-11T16:14:00Z"/>
                <w:rFonts w:ascii="Calibri" w:hAnsi="Calibri"/>
                <w:sz w:val="18"/>
                <w:szCs w:val="18"/>
              </w:rPr>
            </w:pPr>
            <w:ins w:id="3184" w:author="Dmitry Kaptsenel" w:date="2011-07-11T16:17:00Z">
              <w:r>
                <w:rPr>
                  <w:rFonts w:ascii="Calibri" w:hAnsi="Calibri"/>
                  <w:sz w:val="18"/>
                  <w:szCs w:val="18"/>
                </w:rPr>
                <w:t>39</w:t>
              </w:r>
            </w:ins>
          </w:p>
        </w:tc>
        <w:tc>
          <w:tcPr>
            <w:tcW w:w="3797" w:type="pct"/>
          </w:tcPr>
          <w:p w:rsidR="009F5F53" w:rsidRDefault="00581B3D" w:rsidP="004B1FEA">
            <w:pPr>
              <w:jc w:val="left"/>
              <w:rPr>
                <w:ins w:id="3185" w:author="Dmitry Kaptsenel" w:date="2011-07-11T16:14:00Z"/>
                <w:rFonts w:ascii="Calibri" w:hAnsi="Calibri"/>
                <w:sz w:val="18"/>
                <w:szCs w:val="18"/>
              </w:rPr>
            </w:pPr>
            <w:ins w:id="3186" w:author="Dmitry Kaptsenel" w:date="2011-07-11T16:17:00Z">
              <w:r>
                <w:rPr>
                  <w:rFonts w:ascii="Calibri" w:hAnsi="Calibri"/>
                  <w:sz w:val="18"/>
                  <w:szCs w:val="18"/>
                </w:rPr>
                <w:fldChar w:fldCharType="begin"/>
              </w:r>
              <w:r>
                <w:rPr>
                  <w:rFonts w:ascii="Calibri" w:hAnsi="Calibri"/>
                  <w:sz w:val="18"/>
                  <w:szCs w:val="18"/>
                </w:rPr>
                <w:instrText xml:space="preserve"> REF OPEN39 \h </w:instrText>
              </w:r>
            </w:ins>
            <w:r>
              <w:rPr>
                <w:rFonts w:ascii="Calibri" w:hAnsi="Calibri"/>
                <w:sz w:val="18"/>
                <w:szCs w:val="18"/>
              </w:rPr>
            </w:r>
            <w:r>
              <w:rPr>
                <w:rFonts w:ascii="Calibri" w:hAnsi="Calibri"/>
                <w:sz w:val="18"/>
                <w:szCs w:val="18"/>
              </w:rPr>
              <w:fldChar w:fldCharType="separate"/>
            </w:r>
            <w:ins w:id="3187" w:author="Dmitry Kaptsenel" w:date="2011-07-11T17:10:00Z">
              <w:r w:rsidR="006F596B" w:rsidRPr="00E76BFB">
                <w:rPr>
                  <w:i/>
                  <w:iCs/>
                  <w:color w:val="1F497D"/>
                </w:rPr>
                <w:t xml:space="preserve">Is </w:t>
              </w:r>
              <w:r w:rsidR="006F596B" w:rsidRPr="00581B3D">
                <w:rPr>
                  <w:i/>
                  <w:iCs/>
                  <w:color w:val="1F497D"/>
                </w:rPr>
                <w:t xml:space="preserve">CL_DEVICE_DOUBLE_FP_CONFIG </w:t>
              </w:r>
              <w:r w:rsidR="006F596B" w:rsidRPr="00E76BFB">
                <w:rPr>
                  <w:i/>
                  <w:iCs/>
                  <w:color w:val="1F497D"/>
                </w:rPr>
                <w:t>same as for CPU Device?</w:t>
              </w:r>
            </w:ins>
            <w:ins w:id="3188" w:author="Dmitry Kaptsenel" w:date="2011-07-11T16:17:00Z">
              <w:r>
                <w:rPr>
                  <w:rFonts w:ascii="Calibri" w:hAnsi="Calibri"/>
                  <w:sz w:val="18"/>
                  <w:szCs w:val="18"/>
                </w:rPr>
                <w:fldChar w:fldCharType="end"/>
              </w:r>
            </w:ins>
          </w:p>
        </w:tc>
        <w:tc>
          <w:tcPr>
            <w:tcW w:w="357" w:type="pct"/>
            <w:vAlign w:val="center"/>
          </w:tcPr>
          <w:p w:rsidR="009F5F53" w:rsidRDefault="00581B3D" w:rsidP="0043550E">
            <w:pPr>
              <w:jc w:val="center"/>
              <w:rPr>
                <w:ins w:id="3189" w:author="Dmitry Kaptsenel" w:date="2011-07-11T16:14:00Z"/>
                <w:rFonts w:ascii="Calibri" w:hAnsi="Calibri"/>
                <w:sz w:val="18"/>
                <w:szCs w:val="18"/>
              </w:rPr>
            </w:pPr>
            <w:ins w:id="3190" w:author="Dmitry Kaptsenel" w:date="2011-07-11T16:18:00Z">
              <w:r>
                <w:rPr>
                  <w:rFonts w:ascii="Calibri" w:hAnsi="Calibri"/>
                  <w:sz w:val="18"/>
                  <w:szCs w:val="18"/>
                </w:rPr>
                <w:fldChar w:fldCharType="begin"/>
              </w:r>
              <w:r>
                <w:rPr>
                  <w:rFonts w:ascii="Calibri" w:hAnsi="Calibri"/>
                  <w:sz w:val="18"/>
                  <w:szCs w:val="18"/>
                </w:rPr>
                <w:instrText xml:space="preserve"> PAGEREF OPEN39 \h </w:instrText>
              </w:r>
            </w:ins>
            <w:r>
              <w:rPr>
                <w:rFonts w:ascii="Calibri" w:hAnsi="Calibri"/>
                <w:sz w:val="18"/>
                <w:szCs w:val="18"/>
              </w:rPr>
            </w:r>
            <w:r>
              <w:rPr>
                <w:rFonts w:ascii="Calibri" w:hAnsi="Calibri"/>
                <w:sz w:val="18"/>
                <w:szCs w:val="18"/>
              </w:rPr>
              <w:fldChar w:fldCharType="separate"/>
            </w:r>
            <w:ins w:id="3191" w:author="Dmitry Kaptsenel" w:date="2011-07-11T17:10:00Z">
              <w:r w:rsidR="006F596B">
                <w:rPr>
                  <w:rFonts w:ascii="Calibri" w:hAnsi="Calibri"/>
                  <w:noProof/>
                  <w:sz w:val="18"/>
                  <w:szCs w:val="18"/>
                </w:rPr>
                <w:t>18</w:t>
              </w:r>
            </w:ins>
            <w:ins w:id="3192" w:author="Dmitry Kaptsenel" w:date="2011-07-11T16:18:00Z">
              <w:r>
                <w:rPr>
                  <w:rFonts w:ascii="Calibri" w:hAnsi="Calibri"/>
                  <w:sz w:val="18"/>
                  <w:szCs w:val="18"/>
                </w:rPr>
                <w:fldChar w:fldCharType="end"/>
              </w:r>
            </w:ins>
          </w:p>
        </w:tc>
        <w:tc>
          <w:tcPr>
            <w:tcW w:w="619" w:type="pct"/>
            <w:vAlign w:val="center"/>
          </w:tcPr>
          <w:p w:rsidR="009F5F53" w:rsidRPr="003963E1" w:rsidRDefault="00581B3D" w:rsidP="0043550E">
            <w:pPr>
              <w:jc w:val="center"/>
              <w:rPr>
                <w:ins w:id="3193" w:author="Dmitry Kaptsenel" w:date="2011-07-11T16:14:00Z"/>
                <w:rFonts w:ascii="Calibri" w:hAnsi="Calibri"/>
                <w:sz w:val="18"/>
                <w:szCs w:val="18"/>
              </w:rPr>
            </w:pPr>
            <w:ins w:id="3194" w:author="Dmitry Kaptsenel" w:date="2011-07-11T16:18:00Z">
              <w:r w:rsidRPr="003F6B57">
                <w:rPr>
                  <w:rFonts w:ascii="Calibri" w:hAnsi="Calibri"/>
                  <w:sz w:val="18"/>
                  <w:szCs w:val="18"/>
                  <w:highlight w:val="yellow"/>
                </w:rPr>
                <w:t>Open</w:t>
              </w:r>
            </w:ins>
          </w:p>
        </w:tc>
      </w:tr>
      <w:tr w:rsidR="009F5F53" w:rsidRPr="003963E1" w:rsidTr="009261F3">
        <w:trPr>
          <w:cantSplit/>
          <w:ins w:id="3195" w:author="Dmitry Kaptsenel" w:date="2011-07-11T16:14:00Z"/>
        </w:trPr>
        <w:tc>
          <w:tcPr>
            <w:tcW w:w="227" w:type="pct"/>
            <w:vAlign w:val="center"/>
          </w:tcPr>
          <w:p w:rsidR="009F5F53" w:rsidRDefault="00024C4A" w:rsidP="00415359">
            <w:pPr>
              <w:jc w:val="center"/>
              <w:rPr>
                <w:ins w:id="3196" w:author="Dmitry Kaptsenel" w:date="2011-07-11T16:14:00Z"/>
                <w:rFonts w:ascii="Calibri" w:hAnsi="Calibri"/>
                <w:sz w:val="18"/>
                <w:szCs w:val="18"/>
              </w:rPr>
            </w:pPr>
            <w:ins w:id="3197" w:author="Dmitry Kaptsenel" w:date="2011-07-11T16:19:00Z">
              <w:r>
                <w:rPr>
                  <w:rFonts w:ascii="Calibri" w:hAnsi="Calibri"/>
                  <w:sz w:val="18"/>
                  <w:szCs w:val="18"/>
                </w:rPr>
                <w:t>40</w:t>
              </w:r>
            </w:ins>
          </w:p>
        </w:tc>
        <w:tc>
          <w:tcPr>
            <w:tcW w:w="3797" w:type="pct"/>
          </w:tcPr>
          <w:p w:rsidR="009F5F53" w:rsidRDefault="00024C4A" w:rsidP="004B1FEA">
            <w:pPr>
              <w:jc w:val="left"/>
              <w:rPr>
                <w:ins w:id="3198" w:author="Dmitry Kaptsenel" w:date="2011-07-11T16:14:00Z"/>
                <w:rFonts w:ascii="Calibri" w:hAnsi="Calibri"/>
                <w:sz w:val="18"/>
                <w:szCs w:val="18"/>
              </w:rPr>
            </w:pPr>
            <w:ins w:id="3199" w:author="Dmitry Kaptsenel" w:date="2011-07-11T16:19:00Z">
              <w:r>
                <w:rPr>
                  <w:rFonts w:ascii="Calibri" w:hAnsi="Calibri"/>
                  <w:sz w:val="18"/>
                  <w:szCs w:val="18"/>
                </w:rPr>
                <w:fldChar w:fldCharType="begin"/>
              </w:r>
              <w:r>
                <w:rPr>
                  <w:rFonts w:ascii="Calibri" w:hAnsi="Calibri"/>
                  <w:sz w:val="18"/>
                  <w:szCs w:val="18"/>
                </w:rPr>
                <w:instrText xml:space="preserve"> REF OPEN40 \h </w:instrText>
              </w:r>
            </w:ins>
            <w:r>
              <w:rPr>
                <w:rFonts w:ascii="Calibri" w:hAnsi="Calibri"/>
                <w:sz w:val="18"/>
                <w:szCs w:val="18"/>
              </w:rPr>
            </w:r>
            <w:r>
              <w:rPr>
                <w:rFonts w:ascii="Calibri" w:hAnsi="Calibri"/>
                <w:sz w:val="18"/>
                <w:szCs w:val="18"/>
              </w:rPr>
              <w:fldChar w:fldCharType="separate"/>
            </w:r>
            <w:ins w:id="3200" w:author="Dmitry Kaptsenel" w:date="2011-07-11T17:10:00Z">
              <w:r w:rsidR="006F596B" w:rsidRPr="00B07AB2">
                <w:rPr>
                  <w:i/>
                  <w:iCs/>
                  <w:color w:val="1F497D"/>
                </w:rPr>
                <w:t xml:space="preserve">Is </w:t>
              </w:r>
              <w:r w:rsidR="006F596B" w:rsidRPr="00024C4A">
                <w:rPr>
                  <w:i/>
                  <w:iCs/>
                  <w:color w:val="1F497D"/>
                </w:rPr>
                <w:t>CL_DEVICE_MAX_CONSTANT_BUFFER_SIZE</w:t>
              </w:r>
              <w:r w:rsidR="006F596B" w:rsidRPr="00B07AB2">
                <w:rPr>
                  <w:i/>
                  <w:iCs/>
                  <w:color w:val="1F497D"/>
                </w:rPr>
                <w:t xml:space="preserve"> </w:t>
              </w:r>
              <w:r w:rsidR="006F596B">
                <w:rPr>
                  <w:i/>
                  <w:iCs/>
                  <w:color w:val="1F497D"/>
                </w:rPr>
                <w:t>same as for CPU Device</w:t>
              </w:r>
              <w:r w:rsidR="006F596B" w:rsidRPr="00B07AB2">
                <w:rPr>
                  <w:i/>
                  <w:iCs/>
                  <w:color w:val="1F497D"/>
                </w:rPr>
                <w:t>?</w:t>
              </w:r>
            </w:ins>
            <w:ins w:id="3201" w:author="Dmitry Kaptsenel" w:date="2011-07-11T16:19:00Z">
              <w:r>
                <w:rPr>
                  <w:rFonts w:ascii="Calibri" w:hAnsi="Calibri"/>
                  <w:sz w:val="18"/>
                  <w:szCs w:val="18"/>
                </w:rPr>
                <w:fldChar w:fldCharType="end"/>
              </w:r>
            </w:ins>
          </w:p>
        </w:tc>
        <w:tc>
          <w:tcPr>
            <w:tcW w:w="357" w:type="pct"/>
            <w:vAlign w:val="center"/>
          </w:tcPr>
          <w:p w:rsidR="009F5F53" w:rsidRDefault="00024C4A" w:rsidP="0043550E">
            <w:pPr>
              <w:jc w:val="center"/>
              <w:rPr>
                <w:ins w:id="3202" w:author="Dmitry Kaptsenel" w:date="2011-07-11T16:14:00Z"/>
                <w:rFonts w:ascii="Calibri" w:hAnsi="Calibri"/>
                <w:sz w:val="18"/>
                <w:szCs w:val="18"/>
              </w:rPr>
            </w:pPr>
            <w:ins w:id="3203" w:author="Dmitry Kaptsenel" w:date="2011-07-11T16:19:00Z">
              <w:r>
                <w:rPr>
                  <w:rFonts w:ascii="Calibri" w:hAnsi="Calibri"/>
                  <w:sz w:val="18"/>
                  <w:szCs w:val="18"/>
                </w:rPr>
                <w:fldChar w:fldCharType="begin"/>
              </w:r>
              <w:r>
                <w:rPr>
                  <w:rFonts w:ascii="Calibri" w:hAnsi="Calibri"/>
                  <w:sz w:val="18"/>
                  <w:szCs w:val="18"/>
                </w:rPr>
                <w:instrText xml:space="preserve"> PAGEREF OPEN40 \h </w:instrText>
              </w:r>
            </w:ins>
            <w:r>
              <w:rPr>
                <w:rFonts w:ascii="Calibri" w:hAnsi="Calibri"/>
                <w:sz w:val="18"/>
                <w:szCs w:val="18"/>
              </w:rPr>
            </w:r>
            <w:r>
              <w:rPr>
                <w:rFonts w:ascii="Calibri" w:hAnsi="Calibri"/>
                <w:sz w:val="18"/>
                <w:szCs w:val="18"/>
              </w:rPr>
              <w:fldChar w:fldCharType="separate"/>
            </w:r>
            <w:ins w:id="3204" w:author="Dmitry Kaptsenel" w:date="2011-07-11T17:10:00Z">
              <w:r w:rsidR="006F596B">
                <w:rPr>
                  <w:rFonts w:ascii="Calibri" w:hAnsi="Calibri"/>
                  <w:noProof/>
                  <w:sz w:val="18"/>
                  <w:szCs w:val="18"/>
                </w:rPr>
                <w:t>19</w:t>
              </w:r>
            </w:ins>
            <w:ins w:id="3205" w:author="Dmitry Kaptsenel" w:date="2011-07-11T16:19:00Z">
              <w:r>
                <w:rPr>
                  <w:rFonts w:ascii="Calibri" w:hAnsi="Calibri"/>
                  <w:sz w:val="18"/>
                  <w:szCs w:val="18"/>
                </w:rPr>
                <w:fldChar w:fldCharType="end"/>
              </w:r>
            </w:ins>
          </w:p>
        </w:tc>
        <w:tc>
          <w:tcPr>
            <w:tcW w:w="619" w:type="pct"/>
            <w:vAlign w:val="center"/>
          </w:tcPr>
          <w:p w:rsidR="009F5F53" w:rsidRPr="003963E1" w:rsidRDefault="00024C4A" w:rsidP="0043550E">
            <w:pPr>
              <w:jc w:val="center"/>
              <w:rPr>
                <w:ins w:id="3206" w:author="Dmitry Kaptsenel" w:date="2011-07-11T16:14:00Z"/>
                <w:rFonts w:ascii="Calibri" w:hAnsi="Calibri"/>
                <w:sz w:val="18"/>
                <w:szCs w:val="18"/>
              </w:rPr>
            </w:pPr>
            <w:ins w:id="3207" w:author="Dmitry Kaptsenel" w:date="2011-07-11T16:19:00Z">
              <w:r w:rsidRPr="003F6B57">
                <w:rPr>
                  <w:rFonts w:ascii="Calibri" w:hAnsi="Calibri"/>
                  <w:sz w:val="18"/>
                  <w:szCs w:val="18"/>
                  <w:highlight w:val="yellow"/>
                </w:rPr>
                <w:t>Open</w:t>
              </w:r>
            </w:ins>
          </w:p>
        </w:tc>
      </w:tr>
      <w:tr w:rsidR="009F5F53" w:rsidRPr="003963E1" w:rsidTr="009261F3">
        <w:trPr>
          <w:cantSplit/>
          <w:ins w:id="3208" w:author="Dmitry Kaptsenel" w:date="2011-07-11T16:14:00Z"/>
        </w:trPr>
        <w:tc>
          <w:tcPr>
            <w:tcW w:w="227" w:type="pct"/>
            <w:vAlign w:val="center"/>
          </w:tcPr>
          <w:p w:rsidR="009F5F53" w:rsidRDefault="0086031A" w:rsidP="00415359">
            <w:pPr>
              <w:jc w:val="center"/>
              <w:rPr>
                <w:ins w:id="3209" w:author="Dmitry Kaptsenel" w:date="2011-07-11T16:14:00Z"/>
                <w:rFonts w:ascii="Calibri" w:hAnsi="Calibri"/>
                <w:sz w:val="18"/>
                <w:szCs w:val="18"/>
              </w:rPr>
            </w:pPr>
            <w:ins w:id="3210" w:author="Dmitry Kaptsenel" w:date="2011-07-11T16:21:00Z">
              <w:r>
                <w:rPr>
                  <w:rFonts w:ascii="Calibri" w:hAnsi="Calibri"/>
                  <w:sz w:val="18"/>
                  <w:szCs w:val="18"/>
                </w:rPr>
                <w:t>41</w:t>
              </w:r>
            </w:ins>
          </w:p>
        </w:tc>
        <w:tc>
          <w:tcPr>
            <w:tcW w:w="3797" w:type="pct"/>
          </w:tcPr>
          <w:p w:rsidR="009F5F53" w:rsidRDefault="0086031A" w:rsidP="004B1FEA">
            <w:pPr>
              <w:jc w:val="left"/>
              <w:rPr>
                <w:ins w:id="3211" w:author="Dmitry Kaptsenel" w:date="2011-07-11T16:14:00Z"/>
                <w:rFonts w:ascii="Calibri" w:hAnsi="Calibri"/>
                <w:sz w:val="18"/>
                <w:szCs w:val="18"/>
              </w:rPr>
            </w:pPr>
            <w:ins w:id="3212" w:author="Dmitry Kaptsenel" w:date="2011-07-11T16:21:00Z">
              <w:r>
                <w:rPr>
                  <w:rFonts w:ascii="Calibri" w:hAnsi="Calibri"/>
                  <w:sz w:val="18"/>
                  <w:szCs w:val="18"/>
                </w:rPr>
                <w:fldChar w:fldCharType="begin"/>
              </w:r>
              <w:r>
                <w:rPr>
                  <w:rFonts w:ascii="Calibri" w:hAnsi="Calibri"/>
                  <w:sz w:val="18"/>
                  <w:szCs w:val="18"/>
                </w:rPr>
                <w:instrText xml:space="preserve"> REF OPEN41 \h </w:instrText>
              </w:r>
            </w:ins>
            <w:r>
              <w:rPr>
                <w:rFonts w:ascii="Calibri" w:hAnsi="Calibri"/>
                <w:sz w:val="18"/>
                <w:szCs w:val="18"/>
              </w:rPr>
            </w:r>
            <w:r>
              <w:rPr>
                <w:rFonts w:ascii="Calibri" w:hAnsi="Calibri"/>
                <w:sz w:val="18"/>
                <w:szCs w:val="18"/>
              </w:rPr>
              <w:fldChar w:fldCharType="separate"/>
            </w:r>
            <w:ins w:id="3213" w:author="Dmitry Kaptsenel" w:date="2011-07-11T17:10:00Z">
              <w:r w:rsidR="006F596B" w:rsidRPr="0086031A">
                <w:rPr>
                  <w:i/>
                  <w:iCs/>
                  <w:color w:val="1F497D"/>
                </w:rPr>
                <w:t xml:space="preserve">Is CL_DEVICE_LINKER_AVAILABLE  same as for CPU Device </w:t>
              </w:r>
              <w:r w:rsidR="006F596B" w:rsidRPr="0086031A">
                <w:rPr>
                  <w:i/>
                  <w:iCs/>
                  <w:color w:val="1F497D"/>
                  <w:rPrChange w:id="3214" w:author="Dmitry Kaptsenel" w:date="2011-07-11T16:20:00Z">
                    <w:rPr>
                      <w:color w:val="1F497D"/>
                    </w:rPr>
                  </w:rPrChange>
                </w:rPr>
                <w:t>– CL_FALSE now?</w:t>
              </w:r>
            </w:ins>
            <w:ins w:id="3215" w:author="Dmitry Kaptsenel" w:date="2011-07-11T16:21:00Z">
              <w:r>
                <w:rPr>
                  <w:rFonts w:ascii="Calibri" w:hAnsi="Calibri"/>
                  <w:sz w:val="18"/>
                  <w:szCs w:val="18"/>
                </w:rPr>
                <w:fldChar w:fldCharType="end"/>
              </w:r>
            </w:ins>
          </w:p>
        </w:tc>
        <w:tc>
          <w:tcPr>
            <w:tcW w:w="357" w:type="pct"/>
            <w:vAlign w:val="center"/>
          </w:tcPr>
          <w:p w:rsidR="009F5F53" w:rsidRDefault="0086031A" w:rsidP="0043550E">
            <w:pPr>
              <w:jc w:val="center"/>
              <w:rPr>
                <w:ins w:id="3216" w:author="Dmitry Kaptsenel" w:date="2011-07-11T16:14:00Z"/>
                <w:rFonts w:ascii="Calibri" w:hAnsi="Calibri"/>
                <w:sz w:val="18"/>
                <w:szCs w:val="18"/>
              </w:rPr>
            </w:pPr>
            <w:ins w:id="3217" w:author="Dmitry Kaptsenel" w:date="2011-07-11T16:21:00Z">
              <w:r>
                <w:rPr>
                  <w:rFonts w:ascii="Calibri" w:hAnsi="Calibri"/>
                  <w:sz w:val="18"/>
                  <w:szCs w:val="18"/>
                </w:rPr>
                <w:fldChar w:fldCharType="begin"/>
              </w:r>
              <w:r>
                <w:rPr>
                  <w:rFonts w:ascii="Calibri" w:hAnsi="Calibri"/>
                  <w:sz w:val="18"/>
                  <w:szCs w:val="18"/>
                </w:rPr>
                <w:instrText xml:space="preserve"> PAGEREF OPEN41 \h </w:instrText>
              </w:r>
            </w:ins>
            <w:r>
              <w:rPr>
                <w:rFonts w:ascii="Calibri" w:hAnsi="Calibri"/>
                <w:sz w:val="18"/>
                <w:szCs w:val="18"/>
              </w:rPr>
            </w:r>
            <w:r>
              <w:rPr>
                <w:rFonts w:ascii="Calibri" w:hAnsi="Calibri"/>
                <w:sz w:val="18"/>
                <w:szCs w:val="18"/>
              </w:rPr>
              <w:fldChar w:fldCharType="separate"/>
            </w:r>
            <w:ins w:id="3218" w:author="Dmitry Kaptsenel" w:date="2011-07-11T17:10:00Z">
              <w:r w:rsidR="006F596B">
                <w:rPr>
                  <w:rFonts w:ascii="Calibri" w:hAnsi="Calibri"/>
                  <w:noProof/>
                  <w:sz w:val="18"/>
                  <w:szCs w:val="18"/>
                </w:rPr>
                <w:t>19</w:t>
              </w:r>
            </w:ins>
            <w:ins w:id="3219" w:author="Dmitry Kaptsenel" w:date="2011-07-11T16:21:00Z">
              <w:r>
                <w:rPr>
                  <w:rFonts w:ascii="Calibri" w:hAnsi="Calibri"/>
                  <w:sz w:val="18"/>
                  <w:szCs w:val="18"/>
                </w:rPr>
                <w:fldChar w:fldCharType="end"/>
              </w:r>
            </w:ins>
          </w:p>
        </w:tc>
        <w:tc>
          <w:tcPr>
            <w:tcW w:w="619" w:type="pct"/>
            <w:vAlign w:val="center"/>
          </w:tcPr>
          <w:p w:rsidR="009F5F53" w:rsidRPr="003963E1" w:rsidRDefault="0086031A" w:rsidP="0043550E">
            <w:pPr>
              <w:jc w:val="center"/>
              <w:rPr>
                <w:ins w:id="3220" w:author="Dmitry Kaptsenel" w:date="2011-07-11T16:14:00Z"/>
                <w:rFonts w:ascii="Calibri" w:hAnsi="Calibri"/>
                <w:sz w:val="18"/>
                <w:szCs w:val="18"/>
              </w:rPr>
            </w:pPr>
            <w:ins w:id="3221" w:author="Dmitry Kaptsenel" w:date="2011-07-11T16:21:00Z">
              <w:r w:rsidRPr="003F6B57">
                <w:rPr>
                  <w:rFonts w:ascii="Calibri" w:hAnsi="Calibri"/>
                  <w:sz w:val="18"/>
                  <w:szCs w:val="18"/>
                  <w:highlight w:val="yellow"/>
                </w:rPr>
                <w:t>Open</w:t>
              </w:r>
            </w:ins>
          </w:p>
        </w:tc>
      </w:tr>
      <w:tr w:rsidR="009F5F53" w:rsidRPr="003963E1" w:rsidTr="009261F3">
        <w:trPr>
          <w:cantSplit/>
          <w:ins w:id="3222" w:author="Dmitry Kaptsenel" w:date="2011-07-11T16:14:00Z"/>
        </w:trPr>
        <w:tc>
          <w:tcPr>
            <w:tcW w:w="227" w:type="pct"/>
            <w:vAlign w:val="center"/>
          </w:tcPr>
          <w:p w:rsidR="009F5F53" w:rsidRDefault="00C460F4" w:rsidP="00415359">
            <w:pPr>
              <w:jc w:val="center"/>
              <w:rPr>
                <w:ins w:id="3223" w:author="Dmitry Kaptsenel" w:date="2011-07-11T16:14:00Z"/>
                <w:rFonts w:ascii="Calibri" w:hAnsi="Calibri"/>
                <w:sz w:val="18"/>
                <w:szCs w:val="18"/>
              </w:rPr>
            </w:pPr>
            <w:ins w:id="3224" w:author="Dmitry Kaptsenel" w:date="2011-07-11T16:22:00Z">
              <w:r>
                <w:rPr>
                  <w:rFonts w:ascii="Calibri" w:hAnsi="Calibri"/>
                  <w:sz w:val="18"/>
                  <w:szCs w:val="18"/>
                </w:rPr>
                <w:t>42</w:t>
              </w:r>
            </w:ins>
          </w:p>
        </w:tc>
        <w:tc>
          <w:tcPr>
            <w:tcW w:w="3797" w:type="pct"/>
          </w:tcPr>
          <w:p w:rsidR="009F5F53" w:rsidRDefault="00C460F4" w:rsidP="004B1FEA">
            <w:pPr>
              <w:jc w:val="left"/>
              <w:rPr>
                <w:ins w:id="3225" w:author="Dmitry Kaptsenel" w:date="2011-07-11T16:14:00Z"/>
                <w:rFonts w:ascii="Calibri" w:hAnsi="Calibri"/>
                <w:sz w:val="18"/>
                <w:szCs w:val="18"/>
              </w:rPr>
            </w:pPr>
            <w:ins w:id="3226" w:author="Dmitry Kaptsenel" w:date="2011-07-11T16:22:00Z">
              <w:r>
                <w:rPr>
                  <w:rFonts w:ascii="Calibri" w:hAnsi="Calibri"/>
                  <w:sz w:val="18"/>
                  <w:szCs w:val="18"/>
                </w:rPr>
                <w:fldChar w:fldCharType="begin"/>
              </w:r>
              <w:r>
                <w:rPr>
                  <w:rFonts w:ascii="Calibri" w:hAnsi="Calibri"/>
                  <w:sz w:val="18"/>
                  <w:szCs w:val="18"/>
                </w:rPr>
                <w:instrText xml:space="preserve"> REF OPEN42 \h </w:instrText>
              </w:r>
            </w:ins>
            <w:r>
              <w:rPr>
                <w:rFonts w:ascii="Calibri" w:hAnsi="Calibri"/>
                <w:sz w:val="18"/>
                <w:szCs w:val="18"/>
              </w:rPr>
            </w:r>
            <w:r>
              <w:rPr>
                <w:rFonts w:ascii="Calibri" w:hAnsi="Calibri"/>
                <w:sz w:val="18"/>
                <w:szCs w:val="18"/>
              </w:rPr>
              <w:fldChar w:fldCharType="separate"/>
            </w:r>
            <w:ins w:id="3227" w:author="Dmitry Kaptsenel" w:date="2011-07-11T17:10:00Z">
              <w:r w:rsidR="006F596B" w:rsidRPr="00C460F4">
                <w:rPr>
                  <w:i/>
                  <w:iCs/>
                  <w:color w:val="1F497D"/>
                  <w:rPrChange w:id="3228" w:author="Dmitry Kaptsenel" w:date="2011-07-11T16:22:00Z">
                    <w:rPr>
                      <w:color w:val="1F497D"/>
                    </w:rPr>
                  </w:rPrChange>
                </w:rPr>
                <w:t>Should Runtime answer CL_DEVICE_PREFERRED_INTEROP_USER_SYNC?</w:t>
              </w:r>
            </w:ins>
            <w:ins w:id="3229" w:author="Dmitry Kaptsenel" w:date="2011-07-11T16:22:00Z">
              <w:r>
                <w:rPr>
                  <w:rFonts w:ascii="Calibri" w:hAnsi="Calibri"/>
                  <w:sz w:val="18"/>
                  <w:szCs w:val="18"/>
                </w:rPr>
                <w:fldChar w:fldCharType="end"/>
              </w:r>
            </w:ins>
          </w:p>
        </w:tc>
        <w:tc>
          <w:tcPr>
            <w:tcW w:w="357" w:type="pct"/>
            <w:vAlign w:val="center"/>
          </w:tcPr>
          <w:p w:rsidR="009F5F53" w:rsidRDefault="00C460F4" w:rsidP="0043550E">
            <w:pPr>
              <w:jc w:val="center"/>
              <w:rPr>
                <w:ins w:id="3230" w:author="Dmitry Kaptsenel" w:date="2011-07-11T16:14:00Z"/>
                <w:rFonts w:ascii="Calibri" w:hAnsi="Calibri"/>
                <w:sz w:val="18"/>
                <w:szCs w:val="18"/>
              </w:rPr>
            </w:pPr>
            <w:ins w:id="3231" w:author="Dmitry Kaptsenel" w:date="2011-07-11T16:22:00Z">
              <w:r>
                <w:rPr>
                  <w:rFonts w:ascii="Calibri" w:hAnsi="Calibri"/>
                  <w:sz w:val="18"/>
                  <w:szCs w:val="18"/>
                </w:rPr>
                <w:fldChar w:fldCharType="begin"/>
              </w:r>
              <w:r>
                <w:rPr>
                  <w:rFonts w:ascii="Calibri" w:hAnsi="Calibri"/>
                  <w:sz w:val="18"/>
                  <w:szCs w:val="18"/>
                </w:rPr>
                <w:instrText xml:space="preserve"> PAGEREF OPEN42 \h </w:instrText>
              </w:r>
            </w:ins>
            <w:r>
              <w:rPr>
                <w:rFonts w:ascii="Calibri" w:hAnsi="Calibri"/>
                <w:sz w:val="18"/>
                <w:szCs w:val="18"/>
              </w:rPr>
            </w:r>
            <w:r>
              <w:rPr>
                <w:rFonts w:ascii="Calibri" w:hAnsi="Calibri"/>
                <w:sz w:val="18"/>
                <w:szCs w:val="18"/>
              </w:rPr>
              <w:fldChar w:fldCharType="separate"/>
            </w:r>
            <w:ins w:id="3232" w:author="Dmitry Kaptsenel" w:date="2011-07-11T17:10:00Z">
              <w:r w:rsidR="006F596B">
                <w:rPr>
                  <w:rFonts w:ascii="Calibri" w:hAnsi="Calibri"/>
                  <w:noProof/>
                  <w:sz w:val="18"/>
                  <w:szCs w:val="18"/>
                </w:rPr>
                <w:t>20</w:t>
              </w:r>
            </w:ins>
            <w:ins w:id="3233" w:author="Dmitry Kaptsenel" w:date="2011-07-11T16:22:00Z">
              <w:r>
                <w:rPr>
                  <w:rFonts w:ascii="Calibri" w:hAnsi="Calibri"/>
                  <w:sz w:val="18"/>
                  <w:szCs w:val="18"/>
                </w:rPr>
                <w:fldChar w:fldCharType="end"/>
              </w:r>
            </w:ins>
          </w:p>
        </w:tc>
        <w:tc>
          <w:tcPr>
            <w:tcW w:w="619" w:type="pct"/>
            <w:vAlign w:val="center"/>
          </w:tcPr>
          <w:p w:rsidR="009F5F53" w:rsidRPr="003963E1" w:rsidRDefault="00C460F4" w:rsidP="0043550E">
            <w:pPr>
              <w:jc w:val="center"/>
              <w:rPr>
                <w:ins w:id="3234" w:author="Dmitry Kaptsenel" w:date="2011-07-11T16:14:00Z"/>
                <w:rFonts w:ascii="Calibri" w:hAnsi="Calibri"/>
                <w:sz w:val="18"/>
                <w:szCs w:val="18"/>
              </w:rPr>
            </w:pPr>
            <w:ins w:id="3235" w:author="Dmitry Kaptsenel" w:date="2011-07-11T16:22:00Z">
              <w:r w:rsidRPr="003F6B57">
                <w:rPr>
                  <w:rFonts w:ascii="Calibri" w:hAnsi="Calibri"/>
                  <w:sz w:val="18"/>
                  <w:szCs w:val="18"/>
                  <w:highlight w:val="yellow"/>
                </w:rPr>
                <w:t>Open</w:t>
              </w:r>
            </w:ins>
          </w:p>
        </w:tc>
      </w:tr>
      <w:tr w:rsidR="009F5F53" w:rsidRPr="003963E1" w:rsidTr="009261F3">
        <w:trPr>
          <w:cantSplit/>
          <w:ins w:id="3236" w:author="Dmitry Kaptsenel" w:date="2011-07-11T16:14:00Z"/>
        </w:trPr>
        <w:tc>
          <w:tcPr>
            <w:tcW w:w="227" w:type="pct"/>
            <w:vAlign w:val="center"/>
          </w:tcPr>
          <w:p w:rsidR="009F5F53" w:rsidRDefault="009E4CBD" w:rsidP="00415359">
            <w:pPr>
              <w:jc w:val="center"/>
              <w:rPr>
                <w:ins w:id="3237" w:author="Dmitry Kaptsenel" w:date="2011-07-11T16:14:00Z"/>
                <w:rFonts w:ascii="Calibri" w:hAnsi="Calibri"/>
                <w:sz w:val="18"/>
                <w:szCs w:val="18"/>
              </w:rPr>
            </w:pPr>
            <w:ins w:id="3238" w:author="Dmitry Kaptsenel" w:date="2011-07-11T16:23:00Z">
              <w:r>
                <w:rPr>
                  <w:rFonts w:ascii="Calibri" w:hAnsi="Calibri"/>
                  <w:sz w:val="18"/>
                  <w:szCs w:val="18"/>
                </w:rPr>
                <w:t>43</w:t>
              </w:r>
            </w:ins>
          </w:p>
        </w:tc>
        <w:tc>
          <w:tcPr>
            <w:tcW w:w="3797" w:type="pct"/>
          </w:tcPr>
          <w:p w:rsidR="009F5F53" w:rsidRDefault="009E4CBD" w:rsidP="004B1FEA">
            <w:pPr>
              <w:jc w:val="left"/>
              <w:rPr>
                <w:ins w:id="3239" w:author="Dmitry Kaptsenel" w:date="2011-07-11T16:14:00Z"/>
                <w:rFonts w:ascii="Calibri" w:hAnsi="Calibri"/>
                <w:sz w:val="18"/>
                <w:szCs w:val="18"/>
              </w:rPr>
            </w:pPr>
            <w:ins w:id="3240" w:author="Dmitry Kaptsenel" w:date="2011-07-11T16:23:00Z">
              <w:r>
                <w:rPr>
                  <w:rFonts w:ascii="Calibri" w:hAnsi="Calibri"/>
                  <w:sz w:val="18"/>
                  <w:szCs w:val="18"/>
                </w:rPr>
                <w:fldChar w:fldCharType="begin"/>
              </w:r>
              <w:r>
                <w:rPr>
                  <w:rFonts w:ascii="Calibri" w:hAnsi="Calibri"/>
                  <w:sz w:val="18"/>
                  <w:szCs w:val="18"/>
                </w:rPr>
                <w:instrText xml:space="preserve"> REF OPEN43 \h </w:instrText>
              </w:r>
            </w:ins>
            <w:r>
              <w:rPr>
                <w:rFonts w:ascii="Calibri" w:hAnsi="Calibri"/>
                <w:sz w:val="18"/>
                <w:szCs w:val="18"/>
              </w:rPr>
            </w:r>
            <w:r>
              <w:rPr>
                <w:rFonts w:ascii="Calibri" w:hAnsi="Calibri"/>
                <w:sz w:val="18"/>
                <w:szCs w:val="18"/>
              </w:rPr>
              <w:fldChar w:fldCharType="separate"/>
            </w:r>
            <w:ins w:id="3241" w:author="Dmitry Kaptsenel" w:date="2011-07-11T17:10:00Z">
              <w:r w:rsidR="006F596B" w:rsidRPr="00E76BFB">
                <w:rPr>
                  <w:i/>
                  <w:iCs/>
                  <w:color w:val="1F497D"/>
                </w:rPr>
                <w:t xml:space="preserve">Should Runtime answer </w:t>
              </w:r>
              <w:r w:rsidR="006F596B" w:rsidRPr="009E4CBD">
                <w:rPr>
                  <w:i/>
                  <w:iCs/>
                  <w:color w:val="1F497D"/>
                </w:rPr>
                <w:t>CL_DEVICE_PARENT_DEVICE</w:t>
              </w:r>
              <w:r w:rsidR="006F596B" w:rsidRPr="00E76BFB">
                <w:rPr>
                  <w:i/>
                  <w:iCs/>
                  <w:color w:val="1F497D"/>
                </w:rPr>
                <w:t>?</w:t>
              </w:r>
            </w:ins>
            <w:ins w:id="3242" w:author="Dmitry Kaptsenel" w:date="2011-07-11T16:23:00Z">
              <w:r>
                <w:rPr>
                  <w:rFonts w:ascii="Calibri" w:hAnsi="Calibri"/>
                  <w:sz w:val="18"/>
                  <w:szCs w:val="18"/>
                </w:rPr>
                <w:fldChar w:fldCharType="end"/>
              </w:r>
            </w:ins>
          </w:p>
        </w:tc>
        <w:tc>
          <w:tcPr>
            <w:tcW w:w="357" w:type="pct"/>
            <w:vAlign w:val="center"/>
          </w:tcPr>
          <w:p w:rsidR="009F5F53" w:rsidRDefault="009E4CBD" w:rsidP="0043550E">
            <w:pPr>
              <w:jc w:val="center"/>
              <w:rPr>
                <w:ins w:id="3243" w:author="Dmitry Kaptsenel" w:date="2011-07-11T16:14:00Z"/>
                <w:rFonts w:ascii="Calibri" w:hAnsi="Calibri"/>
                <w:sz w:val="18"/>
                <w:szCs w:val="18"/>
              </w:rPr>
            </w:pPr>
            <w:ins w:id="3244" w:author="Dmitry Kaptsenel" w:date="2011-07-11T16:23:00Z">
              <w:r>
                <w:rPr>
                  <w:rFonts w:ascii="Calibri" w:hAnsi="Calibri"/>
                  <w:sz w:val="18"/>
                  <w:szCs w:val="18"/>
                </w:rPr>
                <w:fldChar w:fldCharType="begin"/>
              </w:r>
              <w:r>
                <w:rPr>
                  <w:rFonts w:ascii="Calibri" w:hAnsi="Calibri"/>
                  <w:sz w:val="18"/>
                  <w:szCs w:val="18"/>
                </w:rPr>
                <w:instrText xml:space="preserve"> PAGEREF OPEN43 \h </w:instrText>
              </w:r>
            </w:ins>
            <w:r>
              <w:rPr>
                <w:rFonts w:ascii="Calibri" w:hAnsi="Calibri"/>
                <w:sz w:val="18"/>
                <w:szCs w:val="18"/>
              </w:rPr>
            </w:r>
            <w:r>
              <w:rPr>
                <w:rFonts w:ascii="Calibri" w:hAnsi="Calibri"/>
                <w:sz w:val="18"/>
                <w:szCs w:val="18"/>
              </w:rPr>
              <w:fldChar w:fldCharType="separate"/>
            </w:r>
            <w:ins w:id="3245" w:author="Dmitry Kaptsenel" w:date="2011-07-11T17:10:00Z">
              <w:r w:rsidR="006F596B">
                <w:rPr>
                  <w:rFonts w:ascii="Calibri" w:hAnsi="Calibri"/>
                  <w:noProof/>
                  <w:sz w:val="18"/>
                  <w:szCs w:val="18"/>
                </w:rPr>
                <w:t>20</w:t>
              </w:r>
            </w:ins>
            <w:ins w:id="3246" w:author="Dmitry Kaptsenel" w:date="2011-07-11T16:23:00Z">
              <w:r>
                <w:rPr>
                  <w:rFonts w:ascii="Calibri" w:hAnsi="Calibri"/>
                  <w:sz w:val="18"/>
                  <w:szCs w:val="18"/>
                </w:rPr>
                <w:fldChar w:fldCharType="end"/>
              </w:r>
            </w:ins>
          </w:p>
        </w:tc>
        <w:tc>
          <w:tcPr>
            <w:tcW w:w="619" w:type="pct"/>
            <w:vAlign w:val="center"/>
          </w:tcPr>
          <w:p w:rsidR="009F5F53" w:rsidRPr="003963E1" w:rsidRDefault="009E4CBD" w:rsidP="0043550E">
            <w:pPr>
              <w:jc w:val="center"/>
              <w:rPr>
                <w:ins w:id="3247" w:author="Dmitry Kaptsenel" w:date="2011-07-11T16:14:00Z"/>
                <w:rFonts w:ascii="Calibri" w:hAnsi="Calibri"/>
                <w:sz w:val="18"/>
                <w:szCs w:val="18"/>
              </w:rPr>
            </w:pPr>
            <w:ins w:id="3248" w:author="Dmitry Kaptsenel" w:date="2011-07-11T16:24:00Z">
              <w:r w:rsidRPr="003F6B57">
                <w:rPr>
                  <w:rFonts w:ascii="Calibri" w:hAnsi="Calibri"/>
                  <w:sz w:val="18"/>
                  <w:szCs w:val="18"/>
                  <w:highlight w:val="yellow"/>
                </w:rPr>
                <w:t>Open</w:t>
              </w:r>
            </w:ins>
          </w:p>
        </w:tc>
      </w:tr>
      <w:tr w:rsidR="009F5F53" w:rsidRPr="003963E1" w:rsidTr="009261F3">
        <w:trPr>
          <w:cantSplit/>
          <w:ins w:id="3249" w:author="Dmitry Kaptsenel" w:date="2011-07-11T16:14:00Z"/>
        </w:trPr>
        <w:tc>
          <w:tcPr>
            <w:tcW w:w="227" w:type="pct"/>
            <w:vAlign w:val="center"/>
          </w:tcPr>
          <w:p w:rsidR="009F5F53" w:rsidRDefault="00C31C85" w:rsidP="00415359">
            <w:pPr>
              <w:jc w:val="center"/>
              <w:rPr>
                <w:ins w:id="3250" w:author="Dmitry Kaptsenel" w:date="2011-07-11T16:14:00Z"/>
                <w:rFonts w:ascii="Calibri" w:hAnsi="Calibri"/>
                <w:sz w:val="18"/>
                <w:szCs w:val="18"/>
              </w:rPr>
            </w:pPr>
            <w:ins w:id="3251" w:author="Dmitry Kaptsenel" w:date="2011-07-11T16:25:00Z">
              <w:r>
                <w:rPr>
                  <w:rFonts w:ascii="Calibri" w:hAnsi="Calibri"/>
                  <w:sz w:val="18"/>
                  <w:szCs w:val="18"/>
                </w:rPr>
                <w:t>44</w:t>
              </w:r>
            </w:ins>
          </w:p>
        </w:tc>
        <w:tc>
          <w:tcPr>
            <w:tcW w:w="3797" w:type="pct"/>
          </w:tcPr>
          <w:p w:rsidR="009F5F53" w:rsidRDefault="00C31C85" w:rsidP="004B1FEA">
            <w:pPr>
              <w:jc w:val="left"/>
              <w:rPr>
                <w:ins w:id="3252" w:author="Dmitry Kaptsenel" w:date="2011-07-11T16:14:00Z"/>
                <w:rFonts w:ascii="Calibri" w:hAnsi="Calibri"/>
                <w:sz w:val="18"/>
                <w:szCs w:val="18"/>
              </w:rPr>
            </w:pPr>
            <w:ins w:id="3253" w:author="Dmitry Kaptsenel" w:date="2011-07-11T16:25:00Z">
              <w:r>
                <w:rPr>
                  <w:rFonts w:ascii="Calibri" w:hAnsi="Calibri"/>
                  <w:sz w:val="18"/>
                  <w:szCs w:val="18"/>
                </w:rPr>
                <w:fldChar w:fldCharType="begin"/>
              </w:r>
              <w:r>
                <w:rPr>
                  <w:rFonts w:ascii="Calibri" w:hAnsi="Calibri"/>
                  <w:sz w:val="18"/>
                  <w:szCs w:val="18"/>
                </w:rPr>
                <w:instrText xml:space="preserve"> REF OPEN44 \h </w:instrText>
              </w:r>
            </w:ins>
            <w:r>
              <w:rPr>
                <w:rFonts w:ascii="Calibri" w:hAnsi="Calibri"/>
                <w:sz w:val="18"/>
                <w:szCs w:val="18"/>
              </w:rPr>
            </w:r>
            <w:r>
              <w:rPr>
                <w:rFonts w:ascii="Calibri" w:hAnsi="Calibri"/>
                <w:sz w:val="18"/>
                <w:szCs w:val="18"/>
              </w:rPr>
              <w:fldChar w:fldCharType="separate"/>
            </w:r>
            <w:ins w:id="3254" w:author="Dmitry Kaptsenel" w:date="2011-07-11T17:10:00Z">
              <w:r w:rsidR="006F596B" w:rsidRPr="00E76BFB">
                <w:rPr>
                  <w:i/>
                  <w:iCs/>
                  <w:color w:val="1F497D"/>
                </w:rPr>
                <w:t xml:space="preserve">Should Runtime answer </w:t>
              </w:r>
              <w:r w:rsidR="006F596B" w:rsidRPr="00C31C85">
                <w:rPr>
                  <w:i/>
                  <w:iCs/>
                  <w:color w:val="1F497D"/>
                </w:rPr>
                <w:t>CL_DEVICE_PARTITION_TYPE</w:t>
              </w:r>
              <w:r w:rsidR="006F596B" w:rsidRPr="00E76BFB">
                <w:rPr>
                  <w:i/>
                  <w:iCs/>
                  <w:color w:val="1F497D"/>
                </w:rPr>
                <w:t>?</w:t>
              </w:r>
            </w:ins>
            <w:ins w:id="3255" w:author="Dmitry Kaptsenel" w:date="2011-07-11T16:25:00Z">
              <w:r>
                <w:rPr>
                  <w:rFonts w:ascii="Calibri" w:hAnsi="Calibri"/>
                  <w:sz w:val="18"/>
                  <w:szCs w:val="18"/>
                </w:rPr>
                <w:fldChar w:fldCharType="end"/>
              </w:r>
            </w:ins>
          </w:p>
        </w:tc>
        <w:tc>
          <w:tcPr>
            <w:tcW w:w="357" w:type="pct"/>
            <w:vAlign w:val="center"/>
          </w:tcPr>
          <w:p w:rsidR="009F5F53" w:rsidRDefault="00C31C85" w:rsidP="0043550E">
            <w:pPr>
              <w:jc w:val="center"/>
              <w:rPr>
                <w:ins w:id="3256" w:author="Dmitry Kaptsenel" w:date="2011-07-11T16:14:00Z"/>
                <w:rFonts w:ascii="Calibri" w:hAnsi="Calibri"/>
                <w:sz w:val="18"/>
                <w:szCs w:val="18"/>
              </w:rPr>
            </w:pPr>
            <w:ins w:id="3257" w:author="Dmitry Kaptsenel" w:date="2011-07-11T16:25:00Z">
              <w:r>
                <w:rPr>
                  <w:rFonts w:ascii="Calibri" w:hAnsi="Calibri"/>
                  <w:sz w:val="18"/>
                  <w:szCs w:val="18"/>
                </w:rPr>
                <w:fldChar w:fldCharType="begin"/>
              </w:r>
              <w:r>
                <w:rPr>
                  <w:rFonts w:ascii="Calibri" w:hAnsi="Calibri"/>
                  <w:sz w:val="18"/>
                  <w:szCs w:val="18"/>
                </w:rPr>
                <w:instrText xml:space="preserve"> PAGEREF OPEN44 \h </w:instrText>
              </w:r>
            </w:ins>
            <w:r>
              <w:rPr>
                <w:rFonts w:ascii="Calibri" w:hAnsi="Calibri"/>
                <w:sz w:val="18"/>
                <w:szCs w:val="18"/>
              </w:rPr>
            </w:r>
            <w:r>
              <w:rPr>
                <w:rFonts w:ascii="Calibri" w:hAnsi="Calibri"/>
                <w:sz w:val="18"/>
                <w:szCs w:val="18"/>
              </w:rPr>
              <w:fldChar w:fldCharType="separate"/>
            </w:r>
            <w:ins w:id="3258" w:author="Dmitry Kaptsenel" w:date="2011-07-11T17:10:00Z">
              <w:r w:rsidR="006F596B">
                <w:rPr>
                  <w:rFonts w:ascii="Calibri" w:hAnsi="Calibri"/>
                  <w:noProof/>
                  <w:sz w:val="18"/>
                  <w:szCs w:val="18"/>
                </w:rPr>
                <w:t>21</w:t>
              </w:r>
            </w:ins>
            <w:ins w:id="3259" w:author="Dmitry Kaptsenel" w:date="2011-07-11T16:25:00Z">
              <w:r>
                <w:rPr>
                  <w:rFonts w:ascii="Calibri" w:hAnsi="Calibri"/>
                  <w:sz w:val="18"/>
                  <w:szCs w:val="18"/>
                </w:rPr>
                <w:fldChar w:fldCharType="end"/>
              </w:r>
            </w:ins>
          </w:p>
        </w:tc>
        <w:tc>
          <w:tcPr>
            <w:tcW w:w="619" w:type="pct"/>
            <w:vAlign w:val="center"/>
          </w:tcPr>
          <w:p w:rsidR="009F5F53" w:rsidRPr="003963E1" w:rsidRDefault="00C31C85" w:rsidP="0043550E">
            <w:pPr>
              <w:jc w:val="center"/>
              <w:rPr>
                <w:ins w:id="3260" w:author="Dmitry Kaptsenel" w:date="2011-07-11T16:14:00Z"/>
                <w:rFonts w:ascii="Calibri" w:hAnsi="Calibri"/>
                <w:sz w:val="18"/>
                <w:szCs w:val="18"/>
              </w:rPr>
            </w:pPr>
            <w:ins w:id="3261" w:author="Dmitry Kaptsenel" w:date="2011-07-11T16:25:00Z">
              <w:r w:rsidRPr="003F6B57">
                <w:rPr>
                  <w:rFonts w:ascii="Calibri" w:hAnsi="Calibri"/>
                  <w:sz w:val="18"/>
                  <w:szCs w:val="18"/>
                  <w:highlight w:val="yellow"/>
                </w:rPr>
                <w:t>Open</w:t>
              </w:r>
            </w:ins>
          </w:p>
        </w:tc>
      </w:tr>
      <w:tr w:rsidR="00C31C85" w:rsidRPr="003963E1" w:rsidTr="009261F3">
        <w:trPr>
          <w:cantSplit/>
          <w:ins w:id="3262" w:author="Dmitry Kaptsenel" w:date="2011-07-11T16:24:00Z"/>
        </w:trPr>
        <w:tc>
          <w:tcPr>
            <w:tcW w:w="227" w:type="pct"/>
            <w:vAlign w:val="center"/>
          </w:tcPr>
          <w:p w:rsidR="00C31C85" w:rsidRDefault="00C31C85" w:rsidP="00415359">
            <w:pPr>
              <w:jc w:val="center"/>
              <w:rPr>
                <w:ins w:id="3263" w:author="Dmitry Kaptsenel" w:date="2011-07-11T16:24:00Z"/>
                <w:rFonts w:ascii="Calibri" w:hAnsi="Calibri"/>
                <w:sz w:val="18"/>
                <w:szCs w:val="18"/>
              </w:rPr>
            </w:pPr>
            <w:ins w:id="3264" w:author="Dmitry Kaptsenel" w:date="2011-07-11T16:26:00Z">
              <w:r>
                <w:rPr>
                  <w:rFonts w:ascii="Calibri" w:hAnsi="Calibri"/>
                  <w:sz w:val="18"/>
                  <w:szCs w:val="18"/>
                </w:rPr>
                <w:t>45</w:t>
              </w:r>
            </w:ins>
          </w:p>
        </w:tc>
        <w:tc>
          <w:tcPr>
            <w:tcW w:w="3797" w:type="pct"/>
          </w:tcPr>
          <w:p w:rsidR="00C31C85" w:rsidRDefault="00C31C85" w:rsidP="004B1FEA">
            <w:pPr>
              <w:jc w:val="left"/>
              <w:rPr>
                <w:ins w:id="3265" w:author="Dmitry Kaptsenel" w:date="2011-07-11T16:24:00Z"/>
                <w:rFonts w:ascii="Calibri" w:hAnsi="Calibri"/>
                <w:sz w:val="18"/>
                <w:szCs w:val="18"/>
              </w:rPr>
            </w:pPr>
            <w:ins w:id="3266" w:author="Dmitry Kaptsenel" w:date="2011-07-11T16:26:00Z">
              <w:r>
                <w:rPr>
                  <w:rFonts w:ascii="Calibri" w:hAnsi="Calibri"/>
                  <w:sz w:val="18"/>
                  <w:szCs w:val="18"/>
                </w:rPr>
                <w:fldChar w:fldCharType="begin"/>
              </w:r>
              <w:r>
                <w:rPr>
                  <w:rFonts w:ascii="Calibri" w:hAnsi="Calibri"/>
                  <w:sz w:val="18"/>
                  <w:szCs w:val="18"/>
                </w:rPr>
                <w:instrText xml:space="preserve"> REF OPEN45 \h </w:instrText>
              </w:r>
            </w:ins>
            <w:r>
              <w:rPr>
                <w:rFonts w:ascii="Calibri" w:hAnsi="Calibri"/>
                <w:sz w:val="18"/>
                <w:szCs w:val="18"/>
              </w:rPr>
            </w:r>
            <w:r>
              <w:rPr>
                <w:rFonts w:ascii="Calibri" w:hAnsi="Calibri"/>
                <w:sz w:val="18"/>
                <w:szCs w:val="18"/>
              </w:rPr>
              <w:fldChar w:fldCharType="separate"/>
            </w:r>
            <w:ins w:id="3267" w:author="Dmitry Kaptsenel" w:date="2011-07-11T17:10:00Z">
              <w:r w:rsidR="006F596B" w:rsidRPr="00E76BFB">
                <w:rPr>
                  <w:i/>
                  <w:iCs/>
                  <w:color w:val="1F497D"/>
                </w:rPr>
                <w:t xml:space="preserve">Should Runtime answer </w:t>
              </w:r>
              <w:r w:rsidR="006F596B" w:rsidRPr="00C31C85">
                <w:rPr>
                  <w:i/>
                  <w:iCs/>
                  <w:color w:val="1F497D"/>
                </w:rPr>
                <w:t>CL_DEVICE_REFERENCE_COUNT</w:t>
              </w:r>
              <w:r w:rsidR="006F596B" w:rsidRPr="00E76BFB">
                <w:rPr>
                  <w:i/>
                  <w:iCs/>
                  <w:color w:val="1F497D"/>
                </w:rPr>
                <w:t>?</w:t>
              </w:r>
            </w:ins>
            <w:ins w:id="3268" w:author="Dmitry Kaptsenel" w:date="2011-07-11T16:26:00Z">
              <w:r>
                <w:rPr>
                  <w:rFonts w:ascii="Calibri" w:hAnsi="Calibri"/>
                  <w:sz w:val="18"/>
                  <w:szCs w:val="18"/>
                </w:rPr>
                <w:fldChar w:fldCharType="end"/>
              </w:r>
            </w:ins>
          </w:p>
        </w:tc>
        <w:tc>
          <w:tcPr>
            <w:tcW w:w="357" w:type="pct"/>
            <w:vAlign w:val="center"/>
          </w:tcPr>
          <w:p w:rsidR="00C31C85" w:rsidRDefault="00C31C85" w:rsidP="0043550E">
            <w:pPr>
              <w:jc w:val="center"/>
              <w:rPr>
                <w:ins w:id="3269" w:author="Dmitry Kaptsenel" w:date="2011-07-11T16:24:00Z"/>
                <w:rFonts w:ascii="Calibri" w:hAnsi="Calibri"/>
                <w:sz w:val="18"/>
                <w:szCs w:val="18"/>
              </w:rPr>
            </w:pPr>
            <w:ins w:id="3270" w:author="Dmitry Kaptsenel" w:date="2011-07-11T16:26:00Z">
              <w:r>
                <w:rPr>
                  <w:rFonts w:ascii="Calibri" w:hAnsi="Calibri"/>
                  <w:sz w:val="18"/>
                  <w:szCs w:val="18"/>
                </w:rPr>
                <w:fldChar w:fldCharType="begin"/>
              </w:r>
              <w:r>
                <w:rPr>
                  <w:rFonts w:ascii="Calibri" w:hAnsi="Calibri"/>
                  <w:sz w:val="18"/>
                  <w:szCs w:val="18"/>
                </w:rPr>
                <w:instrText xml:space="preserve"> PAGEREF OPEN45 \h </w:instrText>
              </w:r>
            </w:ins>
            <w:r>
              <w:rPr>
                <w:rFonts w:ascii="Calibri" w:hAnsi="Calibri"/>
                <w:sz w:val="18"/>
                <w:szCs w:val="18"/>
              </w:rPr>
            </w:r>
            <w:r>
              <w:rPr>
                <w:rFonts w:ascii="Calibri" w:hAnsi="Calibri"/>
                <w:sz w:val="18"/>
                <w:szCs w:val="18"/>
              </w:rPr>
              <w:fldChar w:fldCharType="separate"/>
            </w:r>
            <w:ins w:id="3271" w:author="Dmitry Kaptsenel" w:date="2011-07-11T17:10:00Z">
              <w:r w:rsidR="006F596B">
                <w:rPr>
                  <w:rFonts w:ascii="Calibri" w:hAnsi="Calibri"/>
                  <w:noProof/>
                  <w:sz w:val="18"/>
                  <w:szCs w:val="18"/>
                </w:rPr>
                <w:t>22</w:t>
              </w:r>
            </w:ins>
            <w:ins w:id="3272" w:author="Dmitry Kaptsenel" w:date="2011-07-11T16:26:00Z">
              <w:r>
                <w:rPr>
                  <w:rFonts w:ascii="Calibri" w:hAnsi="Calibri"/>
                  <w:sz w:val="18"/>
                  <w:szCs w:val="18"/>
                </w:rPr>
                <w:fldChar w:fldCharType="end"/>
              </w:r>
            </w:ins>
          </w:p>
        </w:tc>
        <w:tc>
          <w:tcPr>
            <w:tcW w:w="619" w:type="pct"/>
            <w:vAlign w:val="center"/>
          </w:tcPr>
          <w:p w:rsidR="00C31C85" w:rsidRPr="003963E1" w:rsidRDefault="00C31C85" w:rsidP="0043550E">
            <w:pPr>
              <w:jc w:val="center"/>
              <w:rPr>
                <w:ins w:id="3273" w:author="Dmitry Kaptsenel" w:date="2011-07-11T16:24:00Z"/>
                <w:rFonts w:ascii="Calibri" w:hAnsi="Calibri"/>
                <w:sz w:val="18"/>
                <w:szCs w:val="18"/>
              </w:rPr>
            </w:pPr>
            <w:ins w:id="3274" w:author="Dmitry Kaptsenel" w:date="2011-07-11T16:26:00Z">
              <w:r w:rsidRPr="003F6B57">
                <w:rPr>
                  <w:rFonts w:ascii="Calibri" w:hAnsi="Calibri"/>
                  <w:sz w:val="18"/>
                  <w:szCs w:val="18"/>
                  <w:highlight w:val="yellow"/>
                </w:rPr>
                <w:t>Open</w:t>
              </w:r>
            </w:ins>
          </w:p>
        </w:tc>
      </w:tr>
      <w:tr w:rsidR="00C31C85" w:rsidRPr="003963E1" w:rsidTr="009261F3">
        <w:trPr>
          <w:cantSplit/>
          <w:ins w:id="3275" w:author="Dmitry Kaptsenel" w:date="2011-07-11T16:24:00Z"/>
        </w:trPr>
        <w:tc>
          <w:tcPr>
            <w:tcW w:w="227" w:type="pct"/>
            <w:vAlign w:val="center"/>
          </w:tcPr>
          <w:p w:rsidR="00C31C85" w:rsidRDefault="00A57B66" w:rsidP="00415359">
            <w:pPr>
              <w:jc w:val="center"/>
              <w:rPr>
                <w:ins w:id="3276" w:author="Dmitry Kaptsenel" w:date="2011-07-11T16:24:00Z"/>
                <w:rFonts w:ascii="Calibri" w:hAnsi="Calibri"/>
                <w:sz w:val="18"/>
                <w:szCs w:val="18"/>
              </w:rPr>
            </w:pPr>
            <w:ins w:id="3277" w:author="Dmitry Kaptsenel" w:date="2011-07-11T16:30:00Z">
              <w:r>
                <w:rPr>
                  <w:rFonts w:ascii="Calibri" w:hAnsi="Calibri"/>
                  <w:sz w:val="18"/>
                  <w:szCs w:val="18"/>
                </w:rPr>
                <w:lastRenderedPageBreak/>
                <w:t>46</w:t>
              </w:r>
            </w:ins>
          </w:p>
        </w:tc>
        <w:tc>
          <w:tcPr>
            <w:tcW w:w="3797" w:type="pct"/>
          </w:tcPr>
          <w:p w:rsidR="00C31C85" w:rsidRDefault="00A57B66" w:rsidP="004B1FEA">
            <w:pPr>
              <w:jc w:val="left"/>
              <w:rPr>
                <w:ins w:id="3278" w:author="Dmitry Kaptsenel" w:date="2011-07-11T16:24:00Z"/>
                <w:rFonts w:ascii="Calibri" w:hAnsi="Calibri"/>
                <w:sz w:val="18"/>
                <w:szCs w:val="18"/>
              </w:rPr>
            </w:pPr>
            <w:ins w:id="3279" w:author="Dmitry Kaptsenel" w:date="2011-07-11T16:30:00Z">
              <w:r>
                <w:rPr>
                  <w:rFonts w:ascii="Calibri" w:hAnsi="Calibri"/>
                  <w:sz w:val="18"/>
                  <w:szCs w:val="18"/>
                </w:rPr>
                <w:fldChar w:fldCharType="begin"/>
              </w:r>
              <w:r>
                <w:rPr>
                  <w:rFonts w:ascii="Calibri" w:hAnsi="Calibri"/>
                  <w:sz w:val="18"/>
                  <w:szCs w:val="18"/>
                </w:rPr>
                <w:instrText xml:space="preserve"> REF OPEN46 \h </w:instrText>
              </w:r>
            </w:ins>
            <w:r>
              <w:rPr>
                <w:rFonts w:ascii="Calibri" w:hAnsi="Calibri"/>
                <w:sz w:val="18"/>
                <w:szCs w:val="18"/>
              </w:rPr>
            </w:r>
            <w:r>
              <w:rPr>
                <w:rFonts w:ascii="Calibri" w:hAnsi="Calibri"/>
                <w:sz w:val="18"/>
                <w:szCs w:val="18"/>
              </w:rPr>
              <w:fldChar w:fldCharType="separate"/>
            </w:r>
            <w:ins w:id="3280" w:author="Dmitry Kaptsenel" w:date="2011-07-11T17:10:00Z">
              <w:r w:rsidR="006F596B" w:rsidRPr="00A57B66">
                <w:rPr>
                  <w:i/>
                  <w:iCs/>
                  <w:rPrChange w:id="3281" w:author="Dmitry Kaptsenel" w:date="2011-07-11T16:29:00Z">
                    <w:rPr/>
                  </w:rPrChange>
                </w:rPr>
                <w:t>Does COIBufferSetState() support all OpenCL Migrate Buffer/Image requirements?</w:t>
              </w:r>
            </w:ins>
            <w:ins w:id="3282" w:author="Dmitry Kaptsenel" w:date="2011-07-11T16:30:00Z">
              <w:r>
                <w:rPr>
                  <w:rFonts w:ascii="Calibri" w:hAnsi="Calibri"/>
                  <w:sz w:val="18"/>
                  <w:szCs w:val="18"/>
                </w:rPr>
                <w:fldChar w:fldCharType="end"/>
              </w:r>
            </w:ins>
          </w:p>
        </w:tc>
        <w:tc>
          <w:tcPr>
            <w:tcW w:w="357" w:type="pct"/>
            <w:vAlign w:val="center"/>
          </w:tcPr>
          <w:p w:rsidR="00C31C85" w:rsidRDefault="00A57B66" w:rsidP="0043550E">
            <w:pPr>
              <w:jc w:val="center"/>
              <w:rPr>
                <w:ins w:id="3283" w:author="Dmitry Kaptsenel" w:date="2011-07-11T16:24:00Z"/>
                <w:rFonts w:ascii="Calibri" w:hAnsi="Calibri"/>
                <w:sz w:val="18"/>
                <w:szCs w:val="18"/>
              </w:rPr>
            </w:pPr>
            <w:ins w:id="3284" w:author="Dmitry Kaptsenel" w:date="2011-07-11T16:30:00Z">
              <w:r>
                <w:rPr>
                  <w:rFonts w:ascii="Calibri" w:hAnsi="Calibri"/>
                  <w:sz w:val="18"/>
                  <w:szCs w:val="18"/>
                </w:rPr>
                <w:fldChar w:fldCharType="begin"/>
              </w:r>
              <w:r>
                <w:rPr>
                  <w:rFonts w:ascii="Calibri" w:hAnsi="Calibri"/>
                  <w:sz w:val="18"/>
                  <w:szCs w:val="18"/>
                </w:rPr>
                <w:instrText xml:space="preserve"> PAGEREF OPEN46 \h </w:instrText>
              </w:r>
            </w:ins>
            <w:r>
              <w:rPr>
                <w:rFonts w:ascii="Calibri" w:hAnsi="Calibri"/>
                <w:sz w:val="18"/>
                <w:szCs w:val="18"/>
              </w:rPr>
            </w:r>
            <w:r>
              <w:rPr>
                <w:rFonts w:ascii="Calibri" w:hAnsi="Calibri"/>
                <w:sz w:val="18"/>
                <w:szCs w:val="18"/>
              </w:rPr>
              <w:fldChar w:fldCharType="separate"/>
            </w:r>
            <w:ins w:id="3285" w:author="Dmitry Kaptsenel" w:date="2011-07-11T17:10:00Z">
              <w:r w:rsidR="006F596B">
                <w:rPr>
                  <w:rFonts w:ascii="Calibri" w:hAnsi="Calibri"/>
                  <w:noProof/>
                  <w:sz w:val="18"/>
                  <w:szCs w:val="18"/>
                </w:rPr>
                <w:t>39</w:t>
              </w:r>
            </w:ins>
            <w:ins w:id="3286" w:author="Dmitry Kaptsenel" w:date="2011-07-11T16:30:00Z">
              <w:r>
                <w:rPr>
                  <w:rFonts w:ascii="Calibri" w:hAnsi="Calibri"/>
                  <w:sz w:val="18"/>
                  <w:szCs w:val="18"/>
                </w:rPr>
                <w:fldChar w:fldCharType="end"/>
              </w:r>
            </w:ins>
          </w:p>
        </w:tc>
        <w:tc>
          <w:tcPr>
            <w:tcW w:w="619" w:type="pct"/>
            <w:vAlign w:val="center"/>
          </w:tcPr>
          <w:p w:rsidR="00C31C85" w:rsidRPr="003963E1" w:rsidRDefault="00A57B66" w:rsidP="0043550E">
            <w:pPr>
              <w:jc w:val="center"/>
              <w:rPr>
                <w:ins w:id="3287" w:author="Dmitry Kaptsenel" w:date="2011-07-11T16:24:00Z"/>
                <w:rFonts w:ascii="Calibri" w:hAnsi="Calibri"/>
                <w:sz w:val="18"/>
                <w:szCs w:val="18"/>
              </w:rPr>
            </w:pPr>
            <w:ins w:id="3288" w:author="Dmitry Kaptsenel" w:date="2011-07-11T16:30:00Z">
              <w:r w:rsidRPr="003F6B57">
                <w:rPr>
                  <w:rFonts w:ascii="Calibri" w:hAnsi="Calibri"/>
                  <w:sz w:val="18"/>
                  <w:szCs w:val="18"/>
                  <w:highlight w:val="yellow"/>
                </w:rPr>
                <w:t>Open</w:t>
              </w:r>
            </w:ins>
          </w:p>
        </w:tc>
      </w:tr>
      <w:tr w:rsidR="00C31C85" w:rsidRPr="003963E1" w:rsidTr="009261F3">
        <w:trPr>
          <w:cantSplit/>
          <w:ins w:id="3289" w:author="Dmitry Kaptsenel" w:date="2011-07-11T16:24:00Z"/>
        </w:trPr>
        <w:tc>
          <w:tcPr>
            <w:tcW w:w="227" w:type="pct"/>
            <w:vAlign w:val="center"/>
          </w:tcPr>
          <w:p w:rsidR="00C31C85" w:rsidRDefault="00C31C85" w:rsidP="00415359">
            <w:pPr>
              <w:jc w:val="center"/>
              <w:rPr>
                <w:ins w:id="3290" w:author="Dmitry Kaptsenel" w:date="2011-07-11T16:24:00Z"/>
                <w:rFonts w:ascii="Calibri" w:hAnsi="Calibri"/>
                <w:sz w:val="18"/>
                <w:szCs w:val="18"/>
              </w:rPr>
            </w:pPr>
          </w:p>
        </w:tc>
        <w:tc>
          <w:tcPr>
            <w:tcW w:w="3797" w:type="pct"/>
          </w:tcPr>
          <w:p w:rsidR="00C31C85" w:rsidRDefault="00C31C85" w:rsidP="004B1FEA">
            <w:pPr>
              <w:jc w:val="left"/>
              <w:rPr>
                <w:ins w:id="3291" w:author="Dmitry Kaptsenel" w:date="2011-07-11T16:24:00Z"/>
                <w:rFonts w:ascii="Calibri" w:hAnsi="Calibri"/>
                <w:sz w:val="18"/>
                <w:szCs w:val="18"/>
              </w:rPr>
            </w:pPr>
          </w:p>
        </w:tc>
        <w:tc>
          <w:tcPr>
            <w:tcW w:w="357" w:type="pct"/>
            <w:vAlign w:val="center"/>
          </w:tcPr>
          <w:p w:rsidR="00C31C85" w:rsidRDefault="00C31C85" w:rsidP="0043550E">
            <w:pPr>
              <w:jc w:val="center"/>
              <w:rPr>
                <w:ins w:id="3292" w:author="Dmitry Kaptsenel" w:date="2011-07-11T16:24:00Z"/>
                <w:rFonts w:ascii="Calibri" w:hAnsi="Calibri"/>
                <w:sz w:val="18"/>
                <w:szCs w:val="18"/>
              </w:rPr>
            </w:pPr>
          </w:p>
        </w:tc>
        <w:tc>
          <w:tcPr>
            <w:tcW w:w="619" w:type="pct"/>
            <w:vAlign w:val="center"/>
          </w:tcPr>
          <w:p w:rsidR="00C31C85" w:rsidRPr="003963E1" w:rsidRDefault="00C31C85" w:rsidP="0043550E">
            <w:pPr>
              <w:jc w:val="center"/>
              <w:rPr>
                <w:ins w:id="3293" w:author="Dmitry Kaptsenel" w:date="2011-07-11T16:24:00Z"/>
                <w:rFonts w:ascii="Calibri" w:hAnsi="Calibri"/>
                <w:sz w:val="18"/>
                <w:szCs w:val="18"/>
              </w:rPr>
            </w:pPr>
          </w:p>
        </w:tc>
      </w:tr>
      <w:tr w:rsidR="00C31C85" w:rsidRPr="003963E1" w:rsidTr="009261F3">
        <w:trPr>
          <w:cantSplit/>
          <w:ins w:id="3294" w:author="Dmitry Kaptsenel" w:date="2011-07-11T16:24:00Z"/>
        </w:trPr>
        <w:tc>
          <w:tcPr>
            <w:tcW w:w="227" w:type="pct"/>
            <w:vAlign w:val="center"/>
          </w:tcPr>
          <w:p w:rsidR="00C31C85" w:rsidRDefault="00C31C85" w:rsidP="00415359">
            <w:pPr>
              <w:jc w:val="center"/>
              <w:rPr>
                <w:ins w:id="3295" w:author="Dmitry Kaptsenel" w:date="2011-07-11T16:24:00Z"/>
                <w:rFonts w:ascii="Calibri" w:hAnsi="Calibri"/>
                <w:sz w:val="18"/>
                <w:szCs w:val="18"/>
              </w:rPr>
            </w:pPr>
          </w:p>
        </w:tc>
        <w:tc>
          <w:tcPr>
            <w:tcW w:w="3797" w:type="pct"/>
          </w:tcPr>
          <w:p w:rsidR="00C31C85" w:rsidRDefault="00C31C85" w:rsidP="004B1FEA">
            <w:pPr>
              <w:jc w:val="left"/>
              <w:rPr>
                <w:ins w:id="3296" w:author="Dmitry Kaptsenel" w:date="2011-07-11T16:24:00Z"/>
                <w:rFonts w:ascii="Calibri" w:hAnsi="Calibri"/>
                <w:sz w:val="18"/>
                <w:szCs w:val="18"/>
              </w:rPr>
            </w:pPr>
          </w:p>
        </w:tc>
        <w:tc>
          <w:tcPr>
            <w:tcW w:w="357" w:type="pct"/>
            <w:vAlign w:val="center"/>
          </w:tcPr>
          <w:p w:rsidR="00C31C85" w:rsidRDefault="00C31C85" w:rsidP="0043550E">
            <w:pPr>
              <w:jc w:val="center"/>
              <w:rPr>
                <w:ins w:id="3297" w:author="Dmitry Kaptsenel" w:date="2011-07-11T16:24:00Z"/>
                <w:rFonts w:ascii="Calibri" w:hAnsi="Calibri"/>
                <w:sz w:val="18"/>
                <w:szCs w:val="18"/>
              </w:rPr>
            </w:pPr>
          </w:p>
        </w:tc>
        <w:tc>
          <w:tcPr>
            <w:tcW w:w="619" w:type="pct"/>
            <w:vAlign w:val="center"/>
          </w:tcPr>
          <w:p w:rsidR="00C31C85" w:rsidRPr="003963E1" w:rsidRDefault="00C31C85" w:rsidP="0043550E">
            <w:pPr>
              <w:jc w:val="center"/>
              <w:rPr>
                <w:ins w:id="3298" w:author="Dmitry Kaptsenel" w:date="2011-07-11T16:24:00Z"/>
                <w:rFonts w:ascii="Calibri" w:hAnsi="Calibri"/>
                <w:sz w:val="18"/>
                <w:szCs w:val="18"/>
              </w:rPr>
            </w:pPr>
          </w:p>
        </w:tc>
      </w:tr>
      <w:tr w:rsidR="00C31C85" w:rsidRPr="003963E1" w:rsidTr="009261F3">
        <w:trPr>
          <w:cantSplit/>
          <w:ins w:id="3299" w:author="Dmitry Kaptsenel" w:date="2011-07-11T16:24:00Z"/>
        </w:trPr>
        <w:tc>
          <w:tcPr>
            <w:tcW w:w="227" w:type="pct"/>
            <w:vAlign w:val="center"/>
          </w:tcPr>
          <w:p w:rsidR="00C31C85" w:rsidRDefault="00C31C85" w:rsidP="00415359">
            <w:pPr>
              <w:jc w:val="center"/>
              <w:rPr>
                <w:ins w:id="3300" w:author="Dmitry Kaptsenel" w:date="2011-07-11T16:24:00Z"/>
                <w:rFonts w:ascii="Calibri" w:hAnsi="Calibri"/>
                <w:sz w:val="18"/>
                <w:szCs w:val="18"/>
              </w:rPr>
            </w:pPr>
          </w:p>
        </w:tc>
        <w:tc>
          <w:tcPr>
            <w:tcW w:w="3797" w:type="pct"/>
          </w:tcPr>
          <w:p w:rsidR="00C31C85" w:rsidRDefault="00C31C85" w:rsidP="004B1FEA">
            <w:pPr>
              <w:jc w:val="left"/>
              <w:rPr>
                <w:ins w:id="3301" w:author="Dmitry Kaptsenel" w:date="2011-07-11T16:24:00Z"/>
                <w:rFonts w:ascii="Calibri" w:hAnsi="Calibri"/>
                <w:sz w:val="18"/>
                <w:szCs w:val="18"/>
              </w:rPr>
            </w:pPr>
          </w:p>
        </w:tc>
        <w:tc>
          <w:tcPr>
            <w:tcW w:w="357" w:type="pct"/>
            <w:vAlign w:val="center"/>
          </w:tcPr>
          <w:p w:rsidR="00C31C85" w:rsidRDefault="00C31C85" w:rsidP="0043550E">
            <w:pPr>
              <w:jc w:val="center"/>
              <w:rPr>
                <w:ins w:id="3302" w:author="Dmitry Kaptsenel" w:date="2011-07-11T16:24:00Z"/>
                <w:rFonts w:ascii="Calibri" w:hAnsi="Calibri"/>
                <w:sz w:val="18"/>
                <w:szCs w:val="18"/>
              </w:rPr>
            </w:pPr>
          </w:p>
        </w:tc>
        <w:tc>
          <w:tcPr>
            <w:tcW w:w="619" w:type="pct"/>
            <w:vAlign w:val="center"/>
          </w:tcPr>
          <w:p w:rsidR="00C31C85" w:rsidRPr="003963E1" w:rsidRDefault="00C31C85" w:rsidP="0043550E">
            <w:pPr>
              <w:jc w:val="center"/>
              <w:rPr>
                <w:ins w:id="3303" w:author="Dmitry Kaptsenel" w:date="2011-07-11T16:24:00Z"/>
                <w:rFonts w:ascii="Calibri" w:hAnsi="Calibri"/>
                <w:sz w:val="18"/>
                <w:szCs w:val="18"/>
              </w:rPr>
            </w:pPr>
          </w:p>
        </w:tc>
      </w:tr>
      <w:tr w:rsidR="00C31C85" w:rsidRPr="003963E1" w:rsidTr="009261F3">
        <w:trPr>
          <w:cantSplit/>
          <w:ins w:id="3304" w:author="Dmitry Kaptsenel" w:date="2011-07-11T16:24:00Z"/>
        </w:trPr>
        <w:tc>
          <w:tcPr>
            <w:tcW w:w="227" w:type="pct"/>
            <w:vAlign w:val="center"/>
          </w:tcPr>
          <w:p w:rsidR="00C31C85" w:rsidRDefault="00C31C85" w:rsidP="00415359">
            <w:pPr>
              <w:jc w:val="center"/>
              <w:rPr>
                <w:ins w:id="3305" w:author="Dmitry Kaptsenel" w:date="2011-07-11T16:24:00Z"/>
                <w:rFonts w:ascii="Calibri" w:hAnsi="Calibri"/>
                <w:sz w:val="18"/>
                <w:szCs w:val="18"/>
              </w:rPr>
            </w:pPr>
          </w:p>
        </w:tc>
        <w:tc>
          <w:tcPr>
            <w:tcW w:w="3797" w:type="pct"/>
          </w:tcPr>
          <w:p w:rsidR="00C31C85" w:rsidRDefault="00C31C85" w:rsidP="004B1FEA">
            <w:pPr>
              <w:jc w:val="left"/>
              <w:rPr>
                <w:ins w:id="3306" w:author="Dmitry Kaptsenel" w:date="2011-07-11T16:24:00Z"/>
                <w:rFonts w:ascii="Calibri" w:hAnsi="Calibri"/>
                <w:sz w:val="18"/>
                <w:szCs w:val="18"/>
              </w:rPr>
            </w:pPr>
          </w:p>
        </w:tc>
        <w:tc>
          <w:tcPr>
            <w:tcW w:w="357" w:type="pct"/>
            <w:vAlign w:val="center"/>
          </w:tcPr>
          <w:p w:rsidR="00C31C85" w:rsidRDefault="00C31C85" w:rsidP="0043550E">
            <w:pPr>
              <w:jc w:val="center"/>
              <w:rPr>
                <w:ins w:id="3307" w:author="Dmitry Kaptsenel" w:date="2011-07-11T16:24:00Z"/>
                <w:rFonts w:ascii="Calibri" w:hAnsi="Calibri"/>
                <w:sz w:val="18"/>
                <w:szCs w:val="18"/>
              </w:rPr>
            </w:pPr>
          </w:p>
        </w:tc>
        <w:tc>
          <w:tcPr>
            <w:tcW w:w="619" w:type="pct"/>
            <w:vAlign w:val="center"/>
          </w:tcPr>
          <w:p w:rsidR="00C31C85" w:rsidRPr="003963E1" w:rsidRDefault="00C31C85" w:rsidP="0043550E">
            <w:pPr>
              <w:jc w:val="center"/>
              <w:rPr>
                <w:ins w:id="3308" w:author="Dmitry Kaptsenel" w:date="2011-07-11T16:24:00Z"/>
                <w:rFonts w:ascii="Calibri" w:hAnsi="Calibri"/>
                <w:sz w:val="18"/>
                <w:szCs w:val="18"/>
              </w:rPr>
            </w:pPr>
          </w:p>
        </w:tc>
      </w:tr>
      <w:tr w:rsidR="00C31C85" w:rsidRPr="003963E1" w:rsidTr="009261F3">
        <w:trPr>
          <w:cantSplit/>
          <w:ins w:id="3309" w:author="Dmitry Kaptsenel" w:date="2011-07-11T16:24:00Z"/>
        </w:trPr>
        <w:tc>
          <w:tcPr>
            <w:tcW w:w="227" w:type="pct"/>
            <w:vAlign w:val="center"/>
          </w:tcPr>
          <w:p w:rsidR="00C31C85" w:rsidRDefault="00C31C85" w:rsidP="00415359">
            <w:pPr>
              <w:jc w:val="center"/>
              <w:rPr>
                <w:ins w:id="3310" w:author="Dmitry Kaptsenel" w:date="2011-07-11T16:24:00Z"/>
                <w:rFonts w:ascii="Calibri" w:hAnsi="Calibri"/>
                <w:sz w:val="18"/>
                <w:szCs w:val="18"/>
              </w:rPr>
            </w:pPr>
          </w:p>
        </w:tc>
        <w:tc>
          <w:tcPr>
            <w:tcW w:w="3797" w:type="pct"/>
          </w:tcPr>
          <w:p w:rsidR="00C31C85" w:rsidRDefault="00C31C85" w:rsidP="004B1FEA">
            <w:pPr>
              <w:jc w:val="left"/>
              <w:rPr>
                <w:ins w:id="3311" w:author="Dmitry Kaptsenel" w:date="2011-07-11T16:24:00Z"/>
                <w:rFonts w:ascii="Calibri" w:hAnsi="Calibri"/>
                <w:sz w:val="18"/>
                <w:szCs w:val="18"/>
              </w:rPr>
            </w:pPr>
          </w:p>
        </w:tc>
        <w:tc>
          <w:tcPr>
            <w:tcW w:w="357" w:type="pct"/>
            <w:vAlign w:val="center"/>
          </w:tcPr>
          <w:p w:rsidR="00C31C85" w:rsidRDefault="00C31C85" w:rsidP="0043550E">
            <w:pPr>
              <w:jc w:val="center"/>
              <w:rPr>
                <w:ins w:id="3312" w:author="Dmitry Kaptsenel" w:date="2011-07-11T16:24:00Z"/>
                <w:rFonts w:ascii="Calibri" w:hAnsi="Calibri"/>
                <w:sz w:val="18"/>
                <w:szCs w:val="18"/>
              </w:rPr>
            </w:pPr>
          </w:p>
        </w:tc>
        <w:tc>
          <w:tcPr>
            <w:tcW w:w="619" w:type="pct"/>
            <w:vAlign w:val="center"/>
          </w:tcPr>
          <w:p w:rsidR="00C31C85" w:rsidRPr="003963E1" w:rsidRDefault="00C31C85" w:rsidP="0043550E">
            <w:pPr>
              <w:jc w:val="center"/>
              <w:rPr>
                <w:ins w:id="3313" w:author="Dmitry Kaptsenel" w:date="2011-07-11T16:24:00Z"/>
                <w:rFonts w:ascii="Calibri" w:hAnsi="Calibri"/>
                <w:sz w:val="18"/>
                <w:szCs w:val="18"/>
              </w:rPr>
            </w:pPr>
          </w:p>
        </w:tc>
      </w:tr>
    </w:tbl>
    <w:p w:rsidR="002D72A8" w:rsidRDefault="002D72A8"/>
    <w:sectPr w:rsidR="002D72A8" w:rsidSect="00C75861">
      <w:headerReference w:type="even" r:id="rId88"/>
      <w:headerReference w:type="default" r:id="rId89"/>
      <w:footerReference w:type="default" r:id="rId90"/>
      <w:headerReference w:type="first" r:id="rId91"/>
      <w:footerReference w:type="first" r:id="rId92"/>
      <w:pgSz w:w="12240" w:h="15840" w:code="1"/>
      <w:pgMar w:top="1080" w:right="1080" w:bottom="1080" w:left="1080" w:header="360" w:footer="360" w:gutter="0"/>
      <w:cols w:space="720"/>
      <w:titlePg/>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64" w:author="yaridor" w:date="2011-07-10T12:26:00Z" w:initials="YA">
    <w:p w:rsidR="00D527D0" w:rsidRDefault="00D527D0" w:rsidP="00F023FB">
      <w:pPr>
        <w:pStyle w:val="CommentText"/>
      </w:pPr>
      <w:r>
        <w:rPr>
          <w:rStyle w:val="CommentReference"/>
        </w:rPr>
        <w:annotationRef/>
      </w:r>
      <w:r>
        <w:t>Provide reference to the web-site of OpenCL SDK product.</w:t>
      </w:r>
    </w:p>
  </w:comment>
  <w:comment w:id="429" w:author="yaridor" w:date="2011-07-10T12:32:00Z" w:initials="YA">
    <w:p w:rsidR="00D527D0" w:rsidRDefault="00D527D0" w:rsidP="00210A56">
      <w:pPr>
        <w:pStyle w:val="CommentText"/>
      </w:pPr>
      <w:r>
        <w:rPr>
          <w:rStyle w:val="CommentReference"/>
        </w:rPr>
        <w:annotationRef/>
      </w:r>
      <w:r>
        <w:t>I would move all the 2.1 text to 1.1 and remove this “intro” section.</w:t>
      </w:r>
    </w:p>
  </w:comment>
  <w:comment w:id="808" w:author="yaridor" w:date="2011-07-10T17:15:00Z" w:initials="YA">
    <w:p w:rsidR="00D527D0" w:rsidRDefault="00D527D0" w:rsidP="00D46BA5">
      <w:pPr>
        <w:pStyle w:val="CommentText"/>
      </w:pPr>
      <w:r>
        <w:rPr>
          <w:rStyle w:val="CommentReference"/>
        </w:rPr>
        <w:annotationRef/>
      </w:r>
      <w:r>
        <w:t>Need to elaborate here about WG execution. Otherwise, it looks like the same responsibility of the native decide agent.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32B2" w:rsidRDefault="007332B2">
      <w:r>
        <w:separator/>
      </w:r>
    </w:p>
  </w:endnote>
  <w:endnote w:type="continuationSeparator" w:id="0">
    <w:p w:rsidR="007332B2" w:rsidRDefault="007332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imesNewRomanPSMT">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7D0" w:rsidRDefault="007332B2" w:rsidP="00C47E58">
    <w:pPr>
      <w:pStyle w:val="Footer"/>
      <w:tabs>
        <w:tab w:val="clear" w:pos="4493"/>
        <w:tab w:val="clear" w:pos="9029"/>
        <w:tab w:val="left" w:pos="2820"/>
        <w:tab w:val="left" w:pos="3084"/>
        <w:tab w:val="center" w:pos="5040"/>
        <w:tab w:val="right" w:pos="10080"/>
      </w:tabs>
    </w:pPr>
    <w:sdt>
      <w:sdtPr>
        <w:alias w:val="Publish Date"/>
        <w:id w:val="509405033"/>
        <w:placeholder>
          <w:docPart w:val="E144662C735F4B74B1B08894083F140D"/>
        </w:placeholder>
        <w:dataBinding w:prefixMappings="xmlns:ns0='http://schemas.microsoft.com/office/2006/coverPageProps' " w:xpath="/ns0:CoverPageProperties[1]/ns0:PublishDate[1]" w:storeItemID="{55AF091B-3C7A-41E3-B477-F2FDAA23CFDA}"/>
        <w:date w:fullDate="2011-07-11T00:00:00Z">
          <w:dateFormat w:val="dd/MM/yyyy"/>
          <w:lid w:val="he-IL"/>
          <w:storeMappedDataAs w:val="dateTime"/>
          <w:calendar w:val="gregorian"/>
        </w:date>
      </w:sdtPr>
      <w:sdtEndPr/>
      <w:sdtContent>
        <w:del w:id="3316" w:author="Dmitry Kaptsenel" w:date="2011-07-11T17:10:00Z">
          <w:r w:rsidR="00D527D0" w:rsidDel="008D793D">
            <w:rPr>
              <w:rFonts w:hint="cs"/>
              <w:rtl/>
            </w:rPr>
            <w:delText>‏04/05/2011</w:delText>
          </w:r>
        </w:del>
        <w:ins w:id="3317" w:author="Dmitry Kaptsenel" w:date="2011-07-11T17:10:00Z">
          <w:r w:rsidR="008D793D">
            <w:rPr>
              <w:rFonts w:hint="cs"/>
              <w:rtl/>
            </w:rPr>
            <w:t>‏11/07/2011</w:t>
          </w:r>
        </w:ins>
      </w:sdtContent>
    </w:sdt>
    <w:r w:rsidR="00D527D0">
      <w:rPr>
        <w:rStyle w:val="PageNumber"/>
      </w:rPr>
      <w:tab/>
    </w:r>
    <w:r w:rsidR="00D527D0">
      <w:rPr>
        <w:rStyle w:val="PageNumber"/>
      </w:rPr>
      <w:tab/>
    </w:r>
    <w:r w:rsidR="00D527D0">
      <w:rPr>
        <w:rStyle w:val="PageNumber"/>
      </w:rPr>
      <w:tab/>
    </w:r>
    <w:sdt>
      <w:sdtPr>
        <w:rPr>
          <w:rStyle w:val="PageNumber"/>
          <w:rFonts w:asciiTheme="minorHAnsi" w:hAnsiTheme="minorHAnsi"/>
        </w:rPr>
        <w:alias w:val="Category"/>
        <w:id w:val="151684598"/>
        <w:placeholder>
          <w:docPart w:val="050C25BA0E0E4EC18E99410A453107C0"/>
        </w:placeholder>
        <w:dataBinding w:prefixMappings="xmlns:ns0='http://purl.org/dc/elements/1.1/' xmlns:ns1='http://schemas.openxmlformats.org/package/2006/metadata/core-properties' " w:xpath="/ns1:coreProperties[1]/ns1:category[1]" w:storeItemID="{6C3C8BC8-F283-45AE-878A-BAB7291924A1}"/>
        <w:text/>
      </w:sdtPr>
      <w:sdtEndPr>
        <w:rPr>
          <w:rStyle w:val="PageNumber"/>
        </w:rPr>
      </w:sdtEndPr>
      <w:sdtContent>
        <w:r w:rsidR="00D527D0" w:rsidRPr="00C47E58">
          <w:rPr>
            <w:rStyle w:val="PageNumber"/>
            <w:rFonts w:asciiTheme="minorHAnsi" w:hAnsiTheme="minorHAnsi"/>
          </w:rPr>
          <w:t>Intel Confidential</w:t>
        </w:r>
      </w:sdtContent>
    </w:sdt>
    <w:r w:rsidR="00D527D0">
      <w:rPr>
        <w:rStyle w:val="PageNumber"/>
      </w:rPr>
      <w:tab/>
    </w:r>
    <w:r w:rsidR="00D527D0">
      <w:rPr>
        <w:snapToGrid w:val="0"/>
      </w:rPr>
      <w:t xml:space="preserve">Page </w:t>
    </w:r>
    <w:r w:rsidR="00D527D0">
      <w:rPr>
        <w:snapToGrid w:val="0"/>
      </w:rPr>
      <w:fldChar w:fldCharType="begin"/>
    </w:r>
    <w:r w:rsidR="00D527D0">
      <w:rPr>
        <w:snapToGrid w:val="0"/>
      </w:rPr>
      <w:instrText xml:space="preserve"> PAGE </w:instrText>
    </w:r>
    <w:r w:rsidR="00D527D0">
      <w:rPr>
        <w:snapToGrid w:val="0"/>
      </w:rPr>
      <w:fldChar w:fldCharType="separate"/>
    </w:r>
    <w:r w:rsidR="006F596B">
      <w:rPr>
        <w:noProof/>
        <w:snapToGrid w:val="0"/>
      </w:rPr>
      <w:t>9</w:t>
    </w:r>
    <w:r w:rsidR="00D527D0">
      <w:rPr>
        <w:snapToGrid w:val="0"/>
      </w:rPr>
      <w:fldChar w:fldCharType="end"/>
    </w:r>
    <w:r w:rsidR="00D527D0">
      <w:rPr>
        <w:snapToGrid w:val="0"/>
      </w:rPr>
      <w:t xml:space="preserve"> of </w:t>
    </w:r>
    <w:r w:rsidR="00D527D0">
      <w:rPr>
        <w:snapToGrid w:val="0"/>
      </w:rPr>
      <w:fldChar w:fldCharType="begin"/>
    </w:r>
    <w:r w:rsidR="00D527D0">
      <w:rPr>
        <w:snapToGrid w:val="0"/>
      </w:rPr>
      <w:instrText xml:space="preserve"> NUMPAGES </w:instrText>
    </w:r>
    <w:r w:rsidR="00D527D0">
      <w:rPr>
        <w:snapToGrid w:val="0"/>
      </w:rPr>
      <w:fldChar w:fldCharType="separate"/>
    </w:r>
    <w:r w:rsidR="006F596B">
      <w:rPr>
        <w:noProof/>
        <w:snapToGrid w:val="0"/>
      </w:rPr>
      <w:t>69</w:t>
    </w:r>
    <w:r w:rsidR="00D527D0">
      <w:rPr>
        <w:snapToGrid w:val="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7D0" w:rsidRDefault="007332B2" w:rsidP="00C47E58">
    <w:pPr>
      <w:pStyle w:val="NoticeText"/>
      <w:spacing w:before="120"/>
      <w:jc w:val="center"/>
      <w:outlineLvl w:val="0"/>
      <w:rPr>
        <w:sz w:val="18"/>
        <w:szCs w:val="18"/>
      </w:rPr>
    </w:pPr>
    <w:sdt>
      <w:sdtPr>
        <w:alias w:val="Category"/>
        <w:id w:val="151684594"/>
        <w:placeholder>
          <w:docPart w:val="C0BE84FCEFF246398491912E0F1DBD0C"/>
        </w:placeholder>
        <w:dataBinding w:prefixMappings="xmlns:ns0='http://purl.org/dc/elements/1.1/' xmlns:ns1='http://schemas.openxmlformats.org/package/2006/metadata/core-properties' " w:xpath="/ns1:coreProperties[1]/ns1:category[1]" w:storeItemID="{6C3C8BC8-F283-45AE-878A-BAB7291924A1}"/>
        <w:text/>
      </w:sdtPr>
      <w:sdtEndPr/>
      <w:sdtContent>
        <w:r w:rsidR="00D527D0">
          <w:t>Intel Confidential</w:t>
        </w:r>
      </w:sdtContent>
    </w:sdt>
    <w:r w:rsidR="00D527D0" w:rsidRPr="009B687E">
      <w:t xml:space="preserve">.  Copyright © </w:t>
    </w:r>
    <w:r w:rsidR="00D527D0" w:rsidRPr="009B687E">
      <w:fldChar w:fldCharType="begin"/>
    </w:r>
    <w:r w:rsidR="00D527D0" w:rsidRPr="009B687E">
      <w:instrText xml:space="preserve"> SAVEDATE  \@ "yyyy"  \* MERGEFORMAT </w:instrText>
    </w:r>
    <w:r w:rsidR="00D527D0" w:rsidRPr="009B687E">
      <w:fldChar w:fldCharType="separate"/>
    </w:r>
    <w:r w:rsidR="008D793D">
      <w:rPr>
        <w:noProof/>
      </w:rPr>
      <w:t>2011</w:t>
    </w:r>
    <w:r w:rsidR="00D527D0" w:rsidRPr="009B687E">
      <w:fldChar w:fldCharType="end"/>
    </w:r>
    <w:r w:rsidR="00D527D0" w:rsidRPr="009B687E">
      <w:t xml:space="preserve"> Intel Corporation.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32B2" w:rsidRDefault="007332B2">
      <w:r>
        <w:separator/>
      </w:r>
    </w:p>
  </w:footnote>
  <w:footnote w:type="continuationSeparator" w:id="0">
    <w:p w:rsidR="007332B2" w:rsidRDefault="007332B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7D0" w:rsidRDefault="007332B2">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7" o:spid="_x0000_s2050" type="#_x0000_t136" style="position:absolute;left:0;text-align:left;margin-left:0;margin-top:0;width:444.15pt;height:266.45pt;rotation:315;z-index:-25165414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7D0" w:rsidRPr="009B687E" w:rsidRDefault="007332B2" w:rsidP="00742D91">
    <w:pPr>
      <w:pStyle w:val="Header"/>
      <w:tabs>
        <w:tab w:val="center" w:pos="5040"/>
        <w:tab w:val="right" w:pos="10080"/>
      </w:tabs>
      <w:ind w:left="0"/>
      <w:rPr>
        <w:i w:val="0"/>
        <w:iCs w:val="0"/>
        <w:sz w:val="16"/>
        <w:szCs w:val="16"/>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8" o:spid="_x0000_s2051" type="#_x0000_t136" style="position:absolute;left:0;text-align:left;margin-left:0;margin-top:0;width:444.15pt;height:266.45pt;rotation:315;z-index:-25165209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
      <w:sdtPr>
        <w:rPr>
          <w:i w:val="0"/>
          <w:iCs w:val="0"/>
        </w:rPr>
        <w:alias w:val="Subject"/>
        <w:id w:val="509405024"/>
        <w:placeholder>
          <w:docPart w:val="383F0E59EF2047A0BA1A47EBA5A189AE"/>
        </w:placeholder>
        <w:dataBinding w:prefixMappings="xmlns:ns0='http://purl.org/dc/elements/1.1/' xmlns:ns1='http://schemas.openxmlformats.org/package/2006/metadata/core-properties' " w:xpath="/ns1:coreProperties[1]/ns0:subject[1]" w:storeItemID="{6C3C8BC8-F283-45AE-878A-BAB7291924A1}"/>
        <w:text/>
      </w:sdtPr>
      <w:sdtEndPr/>
      <w:sdtContent>
        <w:r w:rsidR="00D527D0">
          <w:rPr>
            <w:i w:val="0"/>
            <w:iCs w:val="0"/>
          </w:rPr>
          <w:t>MIC OpenCL Device Agent High Level Design</w:t>
        </w:r>
      </w:sdtContent>
    </w:sdt>
    <w:r w:rsidR="00D527D0" w:rsidRPr="009B687E">
      <w:rPr>
        <w:i w:val="0"/>
        <w:iCs w:val="0"/>
      </w:rPr>
      <w:tab/>
    </w:r>
    <w:r w:rsidR="00D527D0" w:rsidRPr="009B687E">
      <w:rPr>
        <w:i w:val="0"/>
        <w:iCs w:val="0"/>
      </w:rPr>
      <w:tab/>
    </w:r>
    <w:sdt>
      <w:sdtPr>
        <w:rPr>
          <w:i w:val="0"/>
          <w:iCs w:val="0"/>
        </w:rPr>
        <w:alias w:val="Status"/>
        <w:id w:val="509405058"/>
        <w:placeholder>
          <w:docPart w:val="37BFC11EAB1445769B0E201A15248C7B"/>
        </w:placeholder>
        <w:dataBinding w:prefixMappings="xmlns:ns0='http://purl.org/dc/elements/1.1/' xmlns:ns1='http://schemas.openxmlformats.org/package/2006/metadata/core-properties' " w:xpath="/ns1:coreProperties[1]/ns1:contentStatus[1]" w:storeItemID="{6C3C8BC8-F283-45AE-878A-BAB7291924A1}"/>
        <w:text/>
      </w:sdtPr>
      <w:sdtEndPr/>
      <w:sdtContent>
        <w:del w:id="3314" w:author="Dmitry Kaptsenel" w:date="2011-05-30T15:36:00Z">
          <w:r w:rsidR="00D527D0" w:rsidDel="00F90211">
            <w:rPr>
              <w:i w:val="0"/>
              <w:iCs w:val="0"/>
            </w:rPr>
            <w:delText>Draft 0.4</w:delText>
          </w:r>
        </w:del>
        <w:ins w:id="3315" w:author="Dmitry Kaptsenel" w:date="2011-07-11T17:09:00Z">
          <w:r w:rsidR="008D793D">
            <w:rPr>
              <w:i w:val="0"/>
              <w:iCs w:val="0"/>
            </w:rPr>
            <w:t>Draft 0.5</w:t>
          </w:r>
        </w:ins>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7D0" w:rsidRDefault="007332B2">
    <w:pPr>
      <w:pStyle w:val="Header"/>
      <w:pBdr>
        <w:bottom w:val="none" w:sz="0" w:space="0" w:color="auto"/>
      </w:pBd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6" o:spid="_x0000_s2049" type="#_x0000_t136" style="position:absolute;left:0;text-align:left;margin-left:0;margin-top:0;width:444.15pt;height:266.45pt;rotation:315;z-index:-25165619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545A8"/>
    <w:multiLevelType w:val="hybridMultilevel"/>
    <w:tmpl w:val="7B641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BD17B6"/>
    <w:multiLevelType w:val="hybridMultilevel"/>
    <w:tmpl w:val="C2946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FF5F60"/>
    <w:multiLevelType w:val="hybridMultilevel"/>
    <w:tmpl w:val="6CCC4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5761B5"/>
    <w:multiLevelType w:val="hybridMultilevel"/>
    <w:tmpl w:val="92E6F9AE"/>
    <w:lvl w:ilvl="0" w:tplc="0409000B">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B5A28EB"/>
    <w:multiLevelType w:val="hybridMultilevel"/>
    <w:tmpl w:val="59E4FC0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552037"/>
    <w:multiLevelType w:val="hybridMultilevel"/>
    <w:tmpl w:val="9A2E3C7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10A4E7B"/>
    <w:multiLevelType w:val="hybridMultilevel"/>
    <w:tmpl w:val="ADAC3BA4"/>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4954FC1"/>
    <w:multiLevelType w:val="hybridMultilevel"/>
    <w:tmpl w:val="EC262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C339EA"/>
    <w:multiLevelType w:val="hybridMultilevel"/>
    <w:tmpl w:val="EEB2D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D013B0"/>
    <w:multiLevelType w:val="hybridMultilevel"/>
    <w:tmpl w:val="055E4F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2A75D0"/>
    <w:multiLevelType w:val="hybridMultilevel"/>
    <w:tmpl w:val="4F92E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931944"/>
    <w:multiLevelType w:val="hybridMultilevel"/>
    <w:tmpl w:val="FD30E4DE"/>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E4908F1"/>
    <w:multiLevelType w:val="hybridMultilevel"/>
    <w:tmpl w:val="B720F7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EA00FCC"/>
    <w:multiLevelType w:val="hybridMultilevel"/>
    <w:tmpl w:val="8CFE4D52"/>
    <w:lvl w:ilvl="0" w:tplc="901AAA4A">
      <w:start w:val="1"/>
      <w:numFmt w:val="upperLetter"/>
      <w:pStyle w:val="AppendixHeading1"/>
      <w:lvlText w:val="Appendix %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0796DBC"/>
    <w:multiLevelType w:val="hybridMultilevel"/>
    <w:tmpl w:val="66320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FF2EFE"/>
    <w:multiLevelType w:val="hybridMultilevel"/>
    <w:tmpl w:val="BAEA364E"/>
    <w:lvl w:ilvl="0" w:tplc="3A9AB7C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EA078D"/>
    <w:multiLevelType w:val="hybridMultilevel"/>
    <w:tmpl w:val="9D46F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3B202F"/>
    <w:multiLevelType w:val="hybridMultilevel"/>
    <w:tmpl w:val="BEC8B2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29097D67"/>
    <w:multiLevelType w:val="hybridMultilevel"/>
    <w:tmpl w:val="6E2C0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5E2D61"/>
    <w:multiLevelType w:val="hybridMultilevel"/>
    <w:tmpl w:val="33B03B7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9CF1660"/>
    <w:multiLevelType w:val="multilevel"/>
    <w:tmpl w:val="6D92F002"/>
    <w:lvl w:ilvl="0">
      <w:start w:val="1"/>
      <w:numFmt w:val="decimal"/>
      <w:pStyle w:val="Reference"/>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2ADB4C8F"/>
    <w:multiLevelType w:val="hybridMultilevel"/>
    <w:tmpl w:val="B9D24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2E26AB"/>
    <w:multiLevelType w:val="hybridMultilevel"/>
    <w:tmpl w:val="558A0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B55BF1"/>
    <w:multiLevelType w:val="hybridMultilevel"/>
    <w:tmpl w:val="12940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24700CB"/>
    <w:multiLevelType w:val="hybridMultilevel"/>
    <w:tmpl w:val="A3044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4207356"/>
    <w:multiLevelType w:val="hybridMultilevel"/>
    <w:tmpl w:val="0F907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44332B5"/>
    <w:multiLevelType w:val="hybridMultilevel"/>
    <w:tmpl w:val="77989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468417B"/>
    <w:multiLevelType w:val="hybridMultilevel"/>
    <w:tmpl w:val="BAEA364E"/>
    <w:lvl w:ilvl="0" w:tplc="3A9AB7C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4A84558"/>
    <w:multiLevelType w:val="hybridMultilevel"/>
    <w:tmpl w:val="05E8D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4DA5DD3"/>
    <w:multiLevelType w:val="hybridMultilevel"/>
    <w:tmpl w:val="4D344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4EB6A76"/>
    <w:multiLevelType w:val="hybridMultilevel"/>
    <w:tmpl w:val="EF68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58E43E4"/>
    <w:multiLevelType w:val="hybridMultilevel"/>
    <w:tmpl w:val="76BC8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37270949"/>
    <w:multiLevelType w:val="hybridMultilevel"/>
    <w:tmpl w:val="DBC46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743400A"/>
    <w:multiLevelType w:val="hybridMultilevel"/>
    <w:tmpl w:val="EA6AA1AC"/>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rPr>
        <w:rFont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38FF52F1"/>
    <w:multiLevelType w:val="multilevel"/>
    <w:tmpl w:val="F1A03F4A"/>
    <w:styleLink w:val="AppendixNumbering"/>
    <w:lvl w:ilvl="0">
      <w:start w:val="1"/>
      <w:numFmt w:val="upperLetter"/>
      <w:lvlText w:val="Appendix %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440A6615"/>
    <w:multiLevelType w:val="hybridMultilevel"/>
    <w:tmpl w:val="9A2E3C7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468938F7"/>
    <w:multiLevelType w:val="hybridMultilevel"/>
    <w:tmpl w:val="34064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4708469B"/>
    <w:multiLevelType w:val="hybridMultilevel"/>
    <w:tmpl w:val="F1724A1A"/>
    <w:lvl w:ilvl="0" w:tplc="0409000D">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475C5DF8"/>
    <w:multiLevelType w:val="hybridMultilevel"/>
    <w:tmpl w:val="4832146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6497579"/>
    <w:multiLevelType w:val="hybridMultilevel"/>
    <w:tmpl w:val="E910C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6A821DF"/>
    <w:multiLevelType w:val="hybridMultilevel"/>
    <w:tmpl w:val="2D265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9DF1340"/>
    <w:multiLevelType w:val="hybridMultilevel"/>
    <w:tmpl w:val="75E8ABE0"/>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5E7A29E4"/>
    <w:multiLevelType w:val="hybridMultilevel"/>
    <w:tmpl w:val="7D40619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5FA20AA7"/>
    <w:multiLevelType w:val="hybridMultilevel"/>
    <w:tmpl w:val="D8745506"/>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44">
    <w:nsid w:val="62342AFA"/>
    <w:multiLevelType w:val="hybridMultilevel"/>
    <w:tmpl w:val="C24A382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62CD1DF9"/>
    <w:multiLevelType w:val="hybridMultilevel"/>
    <w:tmpl w:val="5E6CEB84"/>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rPr>
        <w:rFonts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67737093"/>
    <w:multiLevelType w:val="hybridMultilevel"/>
    <w:tmpl w:val="31F030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679A391B"/>
    <w:multiLevelType w:val="hybridMultilevel"/>
    <w:tmpl w:val="E44CD0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69483569"/>
    <w:multiLevelType w:val="hybridMultilevel"/>
    <w:tmpl w:val="E4FAE082"/>
    <w:lvl w:ilvl="0" w:tplc="04090001">
      <w:start w:val="1"/>
      <w:numFmt w:val="decimal"/>
      <w:pStyle w:val="NormalList1"/>
      <w:lvlText w:val="[%1]"/>
      <w:lvlJc w:val="left"/>
      <w:pPr>
        <w:tabs>
          <w:tab w:val="num" w:pos="360"/>
        </w:tabs>
        <w:ind w:left="360" w:hanging="360"/>
      </w:pPr>
      <w:rPr>
        <w:rFonts w:hint="default"/>
      </w:rPr>
    </w:lvl>
    <w:lvl w:ilvl="1" w:tplc="04090003">
      <w:start w:val="1"/>
      <w:numFmt w:val="decimal"/>
      <w:lvlText w:val="%2."/>
      <w:lvlJc w:val="left"/>
      <w:pPr>
        <w:tabs>
          <w:tab w:val="num" w:pos="1440"/>
        </w:tabs>
        <w:ind w:left="1440" w:hanging="360"/>
      </w:pPr>
      <w:rPr>
        <w:rFonts w:hint="default"/>
      </w:r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9">
    <w:nsid w:val="69761151"/>
    <w:multiLevelType w:val="hybridMultilevel"/>
    <w:tmpl w:val="089A5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AC849C4"/>
    <w:multiLevelType w:val="hybridMultilevel"/>
    <w:tmpl w:val="49BAE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B47418D"/>
    <w:multiLevelType w:val="hybridMultilevel"/>
    <w:tmpl w:val="F3CA57E4"/>
    <w:lvl w:ilvl="0" w:tplc="0409000D">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6BB54C0C"/>
    <w:multiLevelType w:val="hybridMultilevel"/>
    <w:tmpl w:val="710AEC14"/>
    <w:lvl w:ilvl="0" w:tplc="6B1CB334">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E5E4F62"/>
    <w:multiLevelType w:val="hybridMultilevel"/>
    <w:tmpl w:val="33AA6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E9F09C0"/>
    <w:multiLevelType w:val="multilevel"/>
    <w:tmpl w:val="5D527AB6"/>
    <w:lvl w:ilvl="0">
      <w:start w:val="1"/>
      <w:numFmt w:val="decimal"/>
      <w:pStyle w:val="Heading1"/>
      <w:lvlText w:val="%1."/>
      <w:lvlJc w:val="left"/>
      <w:pPr>
        <w:tabs>
          <w:tab w:val="num" w:pos="360"/>
        </w:tabs>
        <w:ind w:left="0" w:firstLine="0"/>
      </w:pPr>
      <w:rPr>
        <w:rFonts w:cs="Times New Roman" w:hint="default"/>
        <w:u w:val="none"/>
      </w:rPr>
    </w:lvl>
    <w:lvl w:ilvl="1">
      <w:start w:val="1"/>
      <w:numFmt w:val="decimal"/>
      <w:pStyle w:val="Heading2"/>
      <w:lvlText w:val="%1.%2."/>
      <w:lvlJc w:val="left"/>
      <w:pPr>
        <w:tabs>
          <w:tab w:val="num" w:pos="810"/>
        </w:tabs>
        <w:ind w:left="90" w:firstLine="0"/>
      </w:pPr>
      <w:rPr>
        <w:rFonts w:cs="Times New Roman" w:hint="default"/>
        <w:u w:val="none"/>
      </w:rPr>
    </w:lvl>
    <w:lvl w:ilvl="2">
      <w:start w:val="1"/>
      <w:numFmt w:val="decimal"/>
      <w:pStyle w:val="Heading3"/>
      <w:lvlText w:val="%1.%2.%3."/>
      <w:lvlJc w:val="left"/>
      <w:pPr>
        <w:tabs>
          <w:tab w:val="num" w:pos="720"/>
        </w:tabs>
        <w:ind w:left="0" w:firstLine="0"/>
      </w:pPr>
      <w:rPr>
        <w:rFonts w:cs="Times New Roman" w:hint="default"/>
        <w:u w:val="none"/>
      </w:rPr>
    </w:lvl>
    <w:lvl w:ilvl="3">
      <w:start w:val="1"/>
      <w:numFmt w:val="decimal"/>
      <w:pStyle w:val="Heading4"/>
      <w:lvlText w:val="%1.%2.%3.%4."/>
      <w:lvlJc w:val="left"/>
      <w:pPr>
        <w:tabs>
          <w:tab w:val="num" w:pos="1080"/>
        </w:tabs>
        <w:ind w:left="0" w:firstLine="0"/>
      </w:pPr>
      <w:rPr>
        <w:rFonts w:cs="Times New Roman" w:hint="default"/>
        <w:u w:val="none"/>
      </w:rPr>
    </w:lvl>
    <w:lvl w:ilvl="4">
      <w:start w:val="1"/>
      <w:numFmt w:val="decimal"/>
      <w:pStyle w:val="Heading5"/>
      <w:lvlText w:val="%1.%2.%3.%4.%5."/>
      <w:lvlJc w:val="left"/>
      <w:pPr>
        <w:tabs>
          <w:tab w:val="num" w:pos="1440"/>
        </w:tabs>
        <w:ind w:left="0" w:firstLine="0"/>
      </w:pPr>
      <w:rPr>
        <w:rFonts w:cs="Times New Roman" w:hint="default"/>
      </w:rPr>
    </w:lvl>
    <w:lvl w:ilvl="5">
      <w:start w:val="1"/>
      <w:numFmt w:val="decimal"/>
      <w:pStyle w:val="Heading6"/>
      <w:lvlText w:val="%1.%2.%3.%4.%5.%6."/>
      <w:lvlJc w:val="left"/>
      <w:pPr>
        <w:tabs>
          <w:tab w:val="num" w:pos="1440"/>
        </w:tabs>
        <w:ind w:left="0" w:firstLine="0"/>
      </w:pPr>
      <w:rPr>
        <w:rFonts w:cs="Times New Roman" w:hint="default"/>
      </w:rPr>
    </w:lvl>
    <w:lvl w:ilvl="6">
      <w:start w:val="1"/>
      <w:numFmt w:val="decimal"/>
      <w:pStyle w:val="Heading7"/>
      <w:lvlText w:val="%1.%2.%3.%4.%5.%6.%7."/>
      <w:lvlJc w:val="left"/>
      <w:pPr>
        <w:tabs>
          <w:tab w:val="num" w:pos="1800"/>
        </w:tabs>
        <w:ind w:left="0" w:firstLine="0"/>
      </w:pPr>
      <w:rPr>
        <w:rFonts w:cs="Times New Roman" w:hint="default"/>
      </w:rPr>
    </w:lvl>
    <w:lvl w:ilvl="7">
      <w:start w:val="1"/>
      <w:numFmt w:val="decimal"/>
      <w:pStyle w:val="Heading8"/>
      <w:lvlText w:val="%1.%2.%3.%4.%5.%6.%7.%8."/>
      <w:lvlJc w:val="left"/>
      <w:pPr>
        <w:tabs>
          <w:tab w:val="num" w:pos="2160"/>
        </w:tabs>
        <w:ind w:left="0" w:firstLine="0"/>
      </w:pPr>
      <w:rPr>
        <w:rFonts w:cs="Times New Roman" w:hint="default"/>
      </w:rPr>
    </w:lvl>
    <w:lvl w:ilvl="8">
      <w:start w:val="1"/>
      <w:numFmt w:val="decimal"/>
      <w:pStyle w:val="Heading9"/>
      <w:lvlText w:val="%1.%2.%3.%4.%5.%6.%7.%8.%9."/>
      <w:lvlJc w:val="left"/>
      <w:pPr>
        <w:tabs>
          <w:tab w:val="num" w:pos="2160"/>
        </w:tabs>
        <w:ind w:left="0" w:firstLine="0"/>
      </w:pPr>
      <w:rPr>
        <w:rFonts w:cs="Times New Roman" w:hint="default"/>
      </w:rPr>
    </w:lvl>
  </w:abstractNum>
  <w:abstractNum w:abstractNumId="55">
    <w:nsid w:val="70CF75F6"/>
    <w:multiLevelType w:val="hybridMultilevel"/>
    <w:tmpl w:val="41408E06"/>
    <w:lvl w:ilvl="0" w:tplc="3A9AB7C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73915954"/>
    <w:multiLevelType w:val="hybridMultilevel"/>
    <w:tmpl w:val="B2DAE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74BC2955"/>
    <w:multiLevelType w:val="hybridMultilevel"/>
    <w:tmpl w:val="59E4FC0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74DD1EEE"/>
    <w:multiLevelType w:val="hybridMultilevel"/>
    <w:tmpl w:val="8B04B0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75E10609"/>
    <w:multiLevelType w:val="hybridMultilevel"/>
    <w:tmpl w:val="46602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6DC2DFB"/>
    <w:multiLevelType w:val="hybridMultilevel"/>
    <w:tmpl w:val="5DA02DF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7ACD6896"/>
    <w:multiLevelType w:val="hybridMultilevel"/>
    <w:tmpl w:val="94AC12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num w:numId="1">
    <w:abstractNumId w:val="54"/>
  </w:num>
  <w:num w:numId="2">
    <w:abstractNumId w:val="13"/>
  </w:num>
  <w:num w:numId="3">
    <w:abstractNumId w:val="34"/>
  </w:num>
  <w:num w:numId="4">
    <w:abstractNumId w:val="48"/>
  </w:num>
  <w:num w:numId="5">
    <w:abstractNumId w:val="20"/>
  </w:num>
  <w:num w:numId="6">
    <w:abstractNumId w:val="10"/>
  </w:num>
  <w:num w:numId="7">
    <w:abstractNumId w:val="31"/>
  </w:num>
  <w:num w:numId="8">
    <w:abstractNumId w:val="17"/>
  </w:num>
  <w:num w:numId="9">
    <w:abstractNumId w:val="52"/>
  </w:num>
  <w:num w:numId="10">
    <w:abstractNumId w:val="44"/>
  </w:num>
  <w:num w:numId="11">
    <w:abstractNumId w:val="41"/>
  </w:num>
  <w:num w:numId="12">
    <w:abstractNumId w:val="11"/>
  </w:num>
  <w:num w:numId="13">
    <w:abstractNumId w:val="51"/>
  </w:num>
  <w:num w:numId="14">
    <w:abstractNumId w:val="6"/>
  </w:num>
  <w:num w:numId="15">
    <w:abstractNumId w:val="35"/>
  </w:num>
  <w:num w:numId="16">
    <w:abstractNumId w:val="47"/>
  </w:num>
  <w:num w:numId="17">
    <w:abstractNumId w:val="5"/>
  </w:num>
  <w:num w:numId="18">
    <w:abstractNumId w:val="57"/>
  </w:num>
  <w:num w:numId="19">
    <w:abstractNumId w:val="59"/>
  </w:num>
  <w:num w:numId="20">
    <w:abstractNumId w:val="36"/>
  </w:num>
  <w:num w:numId="21">
    <w:abstractNumId w:val="40"/>
  </w:num>
  <w:num w:numId="22">
    <w:abstractNumId w:val="9"/>
  </w:num>
  <w:num w:numId="23">
    <w:abstractNumId w:val="23"/>
  </w:num>
  <w:num w:numId="24">
    <w:abstractNumId w:val="46"/>
  </w:num>
  <w:num w:numId="25">
    <w:abstractNumId w:val="60"/>
  </w:num>
  <w:num w:numId="26">
    <w:abstractNumId w:val="29"/>
  </w:num>
  <w:num w:numId="27">
    <w:abstractNumId w:val="43"/>
  </w:num>
  <w:num w:numId="28">
    <w:abstractNumId w:val="30"/>
  </w:num>
  <w:num w:numId="29">
    <w:abstractNumId w:val="21"/>
  </w:num>
  <w:num w:numId="30">
    <w:abstractNumId w:val="4"/>
  </w:num>
  <w:num w:numId="31">
    <w:abstractNumId w:val="26"/>
  </w:num>
  <w:num w:numId="32">
    <w:abstractNumId w:val="12"/>
  </w:num>
  <w:num w:numId="33">
    <w:abstractNumId w:val="0"/>
  </w:num>
  <w:num w:numId="34">
    <w:abstractNumId w:val="49"/>
  </w:num>
  <w:num w:numId="35">
    <w:abstractNumId w:val="38"/>
  </w:num>
  <w:num w:numId="36">
    <w:abstractNumId w:val="42"/>
  </w:num>
  <w:num w:numId="37">
    <w:abstractNumId w:val="25"/>
  </w:num>
  <w:num w:numId="38">
    <w:abstractNumId w:val="50"/>
  </w:num>
  <w:num w:numId="39">
    <w:abstractNumId w:val="16"/>
  </w:num>
  <w:num w:numId="40">
    <w:abstractNumId w:val="39"/>
  </w:num>
  <w:num w:numId="41">
    <w:abstractNumId w:val="2"/>
  </w:num>
  <w:num w:numId="42">
    <w:abstractNumId w:val="27"/>
  </w:num>
  <w:num w:numId="43">
    <w:abstractNumId w:val="15"/>
  </w:num>
  <w:num w:numId="44">
    <w:abstractNumId w:val="28"/>
  </w:num>
  <w:num w:numId="45">
    <w:abstractNumId w:val="55"/>
  </w:num>
  <w:num w:numId="46">
    <w:abstractNumId w:val="19"/>
  </w:num>
  <w:num w:numId="47">
    <w:abstractNumId w:val="52"/>
  </w:num>
  <w:num w:numId="48">
    <w:abstractNumId w:val="52"/>
  </w:num>
  <w:num w:numId="49">
    <w:abstractNumId w:val="52"/>
  </w:num>
  <w:num w:numId="50">
    <w:abstractNumId w:val="3"/>
  </w:num>
  <w:num w:numId="51">
    <w:abstractNumId w:val="52"/>
  </w:num>
  <w:num w:numId="52">
    <w:abstractNumId w:val="52"/>
  </w:num>
  <w:num w:numId="53">
    <w:abstractNumId w:val="52"/>
  </w:num>
  <w:num w:numId="54">
    <w:abstractNumId w:val="52"/>
  </w:num>
  <w:num w:numId="55">
    <w:abstractNumId w:val="52"/>
  </w:num>
  <w:num w:numId="56">
    <w:abstractNumId w:val="52"/>
  </w:num>
  <w:num w:numId="57">
    <w:abstractNumId w:val="52"/>
  </w:num>
  <w:num w:numId="58">
    <w:abstractNumId w:val="24"/>
  </w:num>
  <w:num w:numId="59">
    <w:abstractNumId w:val="58"/>
  </w:num>
  <w:num w:numId="60">
    <w:abstractNumId w:val="7"/>
  </w:num>
  <w:num w:numId="61">
    <w:abstractNumId w:val="45"/>
  </w:num>
  <w:num w:numId="62">
    <w:abstractNumId w:val="33"/>
  </w:num>
  <w:num w:numId="63">
    <w:abstractNumId w:val="56"/>
  </w:num>
  <w:num w:numId="64">
    <w:abstractNumId w:val="22"/>
  </w:num>
  <w:num w:numId="65">
    <w:abstractNumId w:val="53"/>
  </w:num>
  <w:num w:numId="66">
    <w:abstractNumId w:val="14"/>
  </w:num>
  <w:num w:numId="67">
    <w:abstractNumId w:val="32"/>
  </w:num>
  <w:num w:numId="68">
    <w:abstractNumId w:val="8"/>
  </w:num>
  <w:num w:numId="69">
    <w:abstractNumId w:val="1"/>
  </w:num>
  <w:num w:numId="70">
    <w:abstractNumId w:val="37"/>
  </w:num>
  <w:num w:numId="71">
    <w:abstractNumId w:val="18"/>
  </w:num>
  <w:num w:numId="72">
    <w:abstractNumId w:val="54"/>
  </w:num>
  <w:num w:numId="73">
    <w:abstractNumId w:val="61"/>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oNotHyphenateCaps/>
  <w:drawingGridHorizontalSpacing w:val="100"/>
  <w:drawingGridVerticalSpacing w:val="0"/>
  <w:displayHorizontalDrawingGridEvery w:val="0"/>
  <w:displayVerticalDrawingGridEvery w:val="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B8470C"/>
    <w:rsid w:val="0000013B"/>
    <w:rsid w:val="000002BC"/>
    <w:rsid w:val="000007A3"/>
    <w:rsid w:val="000015E9"/>
    <w:rsid w:val="00001614"/>
    <w:rsid w:val="00003CBE"/>
    <w:rsid w:val="00004B0B"/>
    <w:rsid w:val="000052FE"/>
    <w:rsid w:val="00010AEC"/>
    <w:rsid w:val="0001163C"/>
    <w:rsid w:val="00011E4C"/>
    <w:rsid w:val="00013D59"/>
    <w:rsid w:val="0001536A"/>
    <w:rsid w:val="000159A1"/>
    <w:rsid w:val="0001785C"/>
    <w:rsid w:val="000233EA"/>
    <w:rsid w:val="000234E5"/>
    <w:rsid w:val="00023953"/>
    <w:rsid w:val="00024C4A"/>
    <w:rsid w:val="00024C4E"/>
    <w:rsid w:val="00024E02"/>
    <w:rsid w:val="00025255"/>
    <w:rsid w:val="00025354"/>
    <w:rsid w:val="00025D27"/>
    <w:rsid w:val="00026C7E"/>
    <w:rsid w:val="00026DE3"/>
    <w:rsid w:val="0003041F"/>
    <w:rsid w:val="00031214"/>
    <w:rsid w:val="000318D1"/>
    <w:rsid w:val="00031AE9"/>
    <w:rsid w:val="00032943"/>
    <w:rsid w:val="000352E0"/>
    <w:rsid w:val="000361BB"/>
    <w:rsid w:val="00036EAB"/>
    <w:rsid w:val="00037FB7"/>
    <w:rsid w:val="00040D2D"/>
    <w:rsid w:val="0004128C"/>
    <w:rsid w:val="00042E70"/>
    <w:rsid w:val="000439C7"/>
    <w:rsid w:val="000454CF"/>
    <w:rsid w:val="00045790"/>
    <w:rsid w:val="00046745"/>
    <w:rsid w:val="0004740D"/>
    <w:rsid w:val="000476C5"/>
    <w:rsid w:val="00050E3F"/>
    <w:rsid w:val="000527AF"/>
    <w:rsid w:val="00052D50"/>
    <w:rsid w:val="000552BE"/>
    <w:rsid w:val="00056B95"/>
    <w:rsid w:val="00057F19"/>
    <w:rsid w:val="000606C1"/>
    <w:rsid w:val="00060749"/>
    <w:rsid w:val="000623BE"/>
    <w:rsid w:val="000644C8"/>
    <w:rsid w:val="00064722"/>
    <w:rsid w:val="00064B63"/>
    <w:rsid w:val="00064C5E"/>
    <w:rsid w:val="000656B8"/>
    <w:rsid w:val="000656D4"/>
    <w:rsid w:val="00065E7B"/>
    <w:rsid w:val="00067580"/>
    <w:rsid w:val="00070480"/>
    <w:rsid w:val="0007056F"/>
    <w:rsid w:val="000719C4"/>
    <w:rsid w:val="000719EB"/>
    <w:rsid w:val="00071BC7"/>
    <w:rsid w:val="00071FAA"/>
    <w:rsid w:val="00073BED"/>
    <w:rsid w:val="00073E8D"/>
    <w:rsid w:val="000742E5"/>
    <w:rsid w:val="00077156"/>
    <w:rsid w:val="00080190"/>
    <w:rsid w:val="00081494"/>
    <w:rsid w:val="0008152A"/>
    <w:rsid w:val="000840E8"/>
    <w:rsid w:val="000841AD"/>
    <w:rsid w:val="00085304"/>
    <w:rsid w:val="00087C96"/>
    <w:rsid w:val="00090DAD"/>
    <w:rsid w:val="00091BB9"/>
    <w:rsid w:val="00092729"/>
    <w:rsid w:val="0009370F"/>
    <w:rsid w:val="00093944"/>
    <w:rsid w:val="00093F7D"/>
    <w:rsid w:val="00095A42"/>
    <w:rsid w:val="00095AD4"/>
    <w:rsid w:val="00096507"/>
    <w:rsid w:val="00096CE0"/>
    <w:rsid w:val="00097092"/>
    <w:rsid w:val="000A0DE8"/>
    <w:rsid w:val="000A1B3A"/>
    <w:rsid w:val="000A23E6"/>
    <w:rsid w:val="000A29F3"/>
    <w:rsid w:val="000A2BDC"/>
    <w:rsid w:val="000A4841"/>
    <w:rsid w:val="000A6879"/>
    <w:rsid w:val="000A786E"/>
    <w:rsid w:val="000B013E"/>
    <w:rsid w:val="000B18F6"/>
    <w:rsid w:val="000B1BC8"/>
    <w:rsid w:val="000B2961"/>
    <w:rsid w:val="000B443B"/>
    <w:rsid w:val="000B50A6"/>
    <w:rsid w:val="000B53AC"/>
    <w:rsid w:val="000B63ED"/>
    <w:rsid w:val="000B6BF0"/>
    <w:rsid w:val="000C19D9"/>
    <w:rsid w:val="000C334E"/>
    <w:rsid w:val="000C3905"/>
    <w:rsid w:val="000C5B50"/>
    <w:rsid w:val="000C61AC"/>
    <w:rsid w:val="000C6B93"/>
    <w:rsid w:val="000C6CBA"/>
    <w:rsid w:val="000D04E9"/>
    <w:rsid w:val="000D313D"/>
    <w:rsid w:val="000D3E61"/>
    <w:rsid w:val="000D56CC"/>
    <w:rsid w:val="000D5D01"/>
    <w:rsid w:val="000D5DCB"/>
    <w:rsid w:val="000D5F6A"/>
    <w:rsid w:val="000E0D9C"/>
    <w:rsid w:val="000E1149"/>
    <w:rsid w:val="000E2AB2"/>
    <w:rsid w:val="000E2EEF"/>
    <w:rsid w:val="000E45A1"/>
    <w:rsid w:val="000E4B75"/>
    <w:rsid w:val="000E5548"/>
    <w:rsid w:val="000E7A28"/>
    <w:rsid w:val="000E7F34"/>
    <w:rsid w:val="000F08BD"/>
    <w:rsid w:val="000F09F7"/>
    <w:rsid w:val="000F15B9"/>
    <w:rsid w:val="000F3350"/>
    <w:rsid w:val="000F3A2F"/>
    <w:rsid w:val="000F3BF1"/>
    <w:rsid w:val="000F474A"/>
    <w:rsid w:val="000F500E"/>
    <w:rsid w:val="000F5C4F"/>
    <w:rsid w:val="000F62F3"/>
    <w:rsid w:val="00100076"/>
    <w:rsid w:val="0010058F"/>
    <w:rsid w:val="00100915"/>
    <w:rsid w:val="001014E2"/>
    <w:rsid w:val="00102E76"/>
    <w:rsid w:val="001030D8"/>
    <w:rsid w:val="00103254"/>
    <w:rsid w:val="0010346C"/>
    <w:rsid w:val="00103530"/>
    <w:rsid w:val="001054BC"/>
    <w:rsid w:val="0010709C"/>
    <w:rsid w:val="0010799C"/>
    <w:rsid w:val="00110C5C"/>
    <w:rsid w:val="00111C33"/>
    <w:rsid w:val="00111CA1"/>
    <w:rsid w:val="00112BDB"/>
    <w:rsid w:val="00112F24"/>
    <w:rsid w:val="00113B3B"/>
    <w:rsid w:val="00113BF3"/>
    <w:rsid w:val="00113D66"/>
    <w:rsid w:val="001147F5"/>
    <w:rsid w:val="00116127"/>
    <w:rsid w:val="00117802"/>
    <w:rsid w:val="00117D9B"/>
    <w:rsid w:val="00117F80"/>
    <w:rsid w:val="00121FF0"/>
    <w:rsid w:val="00122400"/>
    <w:rsid w:val="00123B37"/>
    <w:rsid w:val="00124B91"/>
    <w:rsid w:val="0012576D"/>
    <w:rsid w:val="00125A72"/>
    <w:rsid w:val="0012723A"/>
    <w:rsid w:val="00127604"/>
    <w:rsid w:val="00130E98"/>
    <w:rsid w:val="00133288"/>
    <w:rsid w:val="001344DC"/>
    <w:rsid w:val="00134A77"/>
    <w:rsid w:val="00135FA7"/>
    <w:rsid w:val="00136820"/>
    <w:rsid w:val="00136915"/>
    <w:rsid w:val="00136974"/>
    <w:rsid w:val="00136C93"/>
    <w:rsid w:val="00136ED1"/>
    <w:rsid w:val="001400E9"/>
    <w:rsid w:val="0014069B"/>
    <w:rsid w:val="001424A6"/>
    <w:rsid w:val="00142637"/>
    <w:rsid w:val="0014267D"/>
    <w:rsid w:val="0014304C"/>
    <w:rsid w:val="001439CE"/>
    <w:rsid w:val="00143B02"/>
    <w:rsid w:val="001454A9"/>
    <w:rsid w:val="001469E4"/>
    <w:rsid w:val="00146E3F"/>
    <w:rsid w:val="00150F8C"/>
    <w:rsid w:val="00151896"/>
    <w:rsid w:val="00152F64"/>
    <w:rsid w:val="0015354D"/>
    <w:rsid w:val="00153896"/>
    <w:rsid w:val="00153A61"/>
    <w:rsid w:val="00153D09"/>
    <w:rsid w:val="00154011"/>
    <w:rsid w:val="00154999"/>
    <w:rsid w:val="001561BC"/>
    <w:rsid w:val="00157F29"/>
    <w:rsid w:val="00160A43"/>
    <w:rsid w:val="0016266B"/>
    <w:rsid w:val="001636D5"/>
    <w:rsid w:val="0016437D"/>
    <w:rsid w:val="00164913"/>
    <w:rsid w:val="00164A15"/>
    <w:rsid w:val="00164B84"/>
    <w:rsid w:val="00164D79"/>
    <w:rsid w:val="00165AC4"/>
    <w:rsid w:val="0016651B"/>
    <w:rsid w:val="00167944"/>
    <w:rsid w:val="00167BED"/>
    <w:rsid w:val="00170259"/>
    <w:rsid w:val="001712B2"/>
    <w:rsid w:val="0017208A"/>
    <w:rsid w:val="0017271E"/>
    <w:rsid w:val="00172CD5"/>
    <w:rsid w:val="00172D79"/>
    <w:rsid w:val="00172F16"/>
    <w:rsid w:val="00173184"/>
    <w:rsid w:val="00173825"/>
    <w:rsid w:val="0017392F"/>
    <w:rsid w:val="001750A9"/>
    <w:rsid w:val="00175570"/>
    <w:rsid w:val="00175A5F"/>
    <w:rsid w:val="001768A0"/>
    <w:rsid w:val="00177EA7"/>
    <w:rsid w:val="00180133"/>
    <w:rsid w:val="001813E5"/>
    <w:rsid w:val="00181992"/>
    <w:rsid w:val="00182278"/>
    <w:rsid w:val="00184A5B"/>
    <w:rsid w:val="0018532E"/>
    <w:rsid w:val="00186085"/>
    <w:rsid w:val="001861D0"/>
    <w:rsid w:val="00186F70"/>
    <w:rsid w:val="00187933"/>
    <w:rsid w:val="0018794B"/>
    <w:rsid w:val="00187C20"/>
    <w:rsid w:val="00187D6E"/>
    <w:rsid w:val="00190921"/>
    <w:rsid w:val="00190945"/>
    <w:rsid w:val="00190AA6"/>
    <w:rsid w:val="00192B42"/>
    <w:rsid w:val="00194BBA"/>
    <w:rsid w:val="00194CF2"/>
    <w:rsid w:val="00195A28"/>
    <w:rsid w:val="00195B41"/>
    <w:rsid w:val="00195F0D"/>
    <w:rsid w:val="00195F91"/>
    <w:rsid w:val="00197008"/>
    <w:rsid w:val="0019727A"/>
    <w:rsid w:val="0019778C"/>
    <w:rsid w:val="001A03D7"/>
    <w:rsid w:val="001A0F3B"/>
    <w:rsid w:val="001A112D"/>
    <w:rsid w:val="001A34DE"/>
    <w:rsid w:val="001A3927"/>
    <w:rsid w:val="001A3F32"/>
    <w:rsid w:val="001A40D3"/>
    <w:rsid w:val="001A4D62"/>
    <w:rsid w:val="001A50E3"/>
    <w:rsid w:val="001A53E6"/>
    <w:rsid w:val="001A55BF"/>
    <w:rsid w:val="001A5A20"/>
    <w:rsid w:val="001A60C9"/>
    <w:rsid w:val="001A6C37"/>
    <w:rsid w:val="001A720D"/>
    <w:rsid w:val="001A75A0"/>
    <w:rsid w:val="001A7EA9"/>
    <w:rsid w:val="001B09FB"/>
    <w:rsid w:val="001B10A2"/>
    <w:rsid w:val="001B34AC"/>
    <w:rsid w:val="001B35D9"/>
    <w:rsid w:val="001B4FDF"/>
    <w:rsid w:val="001B5D68"/>
    <w:rsid w:val="001B6A2B"/>
    <w:rsid w:val="001B7D6B"/>
    <w:rsid w:val="001B7E64"/>
    <w:rsid w:val="001C02F0"/>
    <w:rsid w:val="001C1AB1"/>
    <w:rsid w:val="001C358A"/>
    <w:rsid w:val="001C36F0"/>
    <w:rsid w:val="001C4138"/>
    <w:rsid w:val="001C49E9"/>
    <w:rsid w:val="001C5201"/>
    <w:rsid w:val="001C566F"/>
    <w:rsid w:val="001C5C9D"/>
    <w:rsid w:val="001C5F27"/>
    <w:rsid w:val="001C6508"/>
    <w:rsid w:val="001C7364"/>
    <w:rsid w:val="001C78F0"/>
    <w:rsid w:val="001D031F"/>
    <w:rsid w:val="001D0353"/>
    <w:rsid w:val="001D0A84"/>
    <w:rsid w:val="001D12A7"/>
    <w:rsid w:val="001D2FC0"/>
    <w:rsid w:val="001D3587"/>
    <w:rsid w:val="001D4351"/>
    <w:rsid w:val="001D7FCA"/>
    <w:rsid w:val="001E0EDB"/>
    <w:rsid w:val="001E1191"/>
    <w:rsid w:val="001E1EA1"/>
    <w:rsid w:val="001E21D0"/>
    <w:rsid w:val="001E3ADE"/>
    <w:rsid w:val="001E448F"/>
    <w:rsid w:val="001E62DD"/>
    <w:rsid w:val="001E773D"/>
    <w:rsid w:val="001E7876"/>
    <w:rsid w:val="001E7A9C"/>
    <w:rsid w:val="001F0257"/>
    <w:rsid w:val="001F0297"/>
    <w:rsid w:val="001F144B"/>
    <w:rsid w:val="001F1506"/>
    <w:rsid w:val="001F2753"/>
    <w:rsid w:val="001F4B57"/>
    <w:rsid w:val="001F4C21"/>
    <w:rsid w:val="001F5050"/>
    <w:rsid w:val="001F517F"/>
    <w:rsid w:val="001F560F"/>
    <w:rsid w:val="001F617E"/>
    <w:rsid w:val="001F788D"/>
    <w:rsid w:val="00200823"/>
    <w:rsid w:val="00201A6B"/>
    <w:rsid w:val="002020C8"/>
    <w:rsid w:val="00202747"/>
    <w:rsid w:val="00203CBC"/>
    <w:rsid w:val="002042C6"/>
    <w:rsid w:val="0020675C"/>
    <w:rsid w:val="0020777C"/>
    <w:rsid w:val="002105B0"/>
    <w:rsid w:val="00210A56"/>
    <w:rsid w:val="00211037"/>
    <w:rsid w:val="00211295"/>
    <w:rsid w:val="00211E85"/>
    <w:rsid w:val="00212528"/>
    <w:rsid w:val="0021339E"/>
    <w:rsid w:val="00213756"/>
    <w:rsid w:val="00215767"/>
    <w:rsid w:val="00215AEF"/>
    <w:rsid w:val="002173F9"/>
    <w:rsid w:val="00220298"/>
    <w:rsid w:val="00220ED5"/>
    <w:rsid w:val="002215F6"/>
    <w:rsid w:val="00221DF1"/>
    <w:rsid w:val="0022223D"/>
    <w:rsid w:val="00223250"/>
    <w:rsid w:val="002236D9"/>
    <w:rsid w:val="00225A9B"/>
    <w:rsid w:val="00226455"/>
    <w:rsid w:val="00226717"/>
    <w:rsid w:val="002275DE"/>
    <w:rsid w:val="0023054D"/>
    <w:rsid w:val="002328A5"/>
    <w:rsid w:val="00232D08"/>
    <w:rsid w:val="00232D0B"/>
    <w:rsid w:val="00233E3C"/>
    <w:rsid w:val="00234405"/>
    <w:rsid w:val="00234A91"/>
    <w:rsid w:val="002378BF"/>
    <w:rsid w:val="00240667"/>
    <w:rsid w:val="002406CF"/>
    <w:rsid w:val="00240DB2"/>
    <w:rsid w:val="002416BB"/>
    <w:rsid w:val="00243C6E"/>
    <w:rsid w:val="002447C7"/>
    <w:rsid w:val="00244CB5"/>
    <w:rsid w:val="00246510"/>
    <w:rsid w:val="00250F5A"/>
    <w:rsid w:val="00251C0E"/>
    <w:rsid w:val="00252B7E"/>
    <w:rsid w:val="00252DDA"/>
    <w:rsid w:val="00253BDD"/>
    <w:rsid w:val="00253BFA"/>
    <w:rsid w:val="002551FD"/>
    <w:rsid w:val="00255292"/>
    <w:rsid w:val="002555E9"/>
    <w:rsid w:val="00255865"/>
    <w:rsid w:val="00255AB6"/>
    <w:rsid w:val="00255F4B"/>
    <w:rsid w:val="00260457"/>
    <w:rsid w:val="0026176D"/>
    <w:rsid w:val="00262A8B"/>
    <w:rsid w:val="00263432"/>
    <w:rsid w:val="00263FC7"/>
    <w:rsid w:val="002642DF"/>
    <w:rsid w:val="002649DB"/>
    <w:rsid w:val="00264FEF"/>
    <w:rsid w:val="002660AB"/>
    <w:rsid w:val="00267090"/>
    <w:rsid w:val="00267911"/>
    <w:rsid w:val="00270438"/>
    <w:rsid w:val="00270538"/>
    <w:rsid w:val="00270B39"/>
    <w:rsid w:val="00271B71"/>
    <w:rsid w:val="0027280B"/>
    <w:rsid w:val="00272D12"/>
    <w:rsid w:val="00273828"/>
    <w:rsid w:val="00273D74"/>
    <w:rsid w:val="00273FC9"/>
    <w:rsid w:val="002745BA"/>
    <w:rsid w:val="002745D1"/>
    <w:rsid w:val="00274BDE"/>
    <w:rsid w:val="00275F56"/>
    <w:rsid w:val="00277BB7"/>
    <w:rsid w:val="00277DA9"/>
    <w:rsid w:val="00277DDE"/>
    <w:rsid w:val="002805EF"/>
    <w:rsid w:val="00281C4D"/>
    <w:rsid w:val="002820AF"/>
    <w:rsid w:val="002837AB"/>
    <w:rsid w:val="00283840"/>
    <w:rsid w:val="00283EDB"/>
    <w:rsid w:val="002842A5"/>
    <w:rsid w:val="002855CF"/>
    <w:rsid w:val="002860D5"/>
    <w:rsid w:val="00286786"/>
    <w:rsid w:val="00287DD3"/>
    <w:rsid w:val="00287E99"/>
    <w:rsid w:val="00291D6E"/>
    <w:rsid w:val="00295F3B"/>
    <w:rsid w:val="00296114"/>
    <w:rsid w:val="00296C9F"/>
    <w:rsid w:val="0029705E"/>
    <w:rsid w:val="002A0090"/>
    <w:rsid w:val="002A01BC"/>
    <w:rsid w:val="002A1E3A"/>
    <w:rsid w:val="002A2236"/>
    <w:rsid w:val="002A2959"/>
    <w:rsid w:val="002A2A0B"/>
    <w:rsid w:val="002A2DAE"/>
    <w:rsid w:val="002A2F66"/>
    <w:rsid w:val="002A3847"/>
    <w:rsid w:val="002A5638"/>
    <w:rsid w:val="002A5701"/>
    <w:rsid w:val="002A6208"/>
    <w:rsid w:val="002A6B6D"/>
    <w:rsid w:val="002B07A3"/>
    <w:rsid w:val="002B14AB"/>
    <w:rsid w:val="002B18CF"/>
    <w:rsid w:val="002B19C2"/>
    <w:rsid w:val="002B1C90"/>
    <w:rsid w:val="002B330F"/>
    <w:rsid w:val="002B369F"/>
    <w:rsid w:val="002B5194"/>
    <w:rsid w:val="002B538D"/>
    <w:rsid w:val="002B578A"/>
    <w:rsid w:val="002B60A3"/>
    <w:rsid w:val="002B64B5"/>
    <w:rsid w:val="002B6806"/>
    <w:rsid w:val="002B7CC2"/>
    <w:rsid w:val="002C065E"/>
    <w:rsid w:val="002C0A55"/>
    <w:rsid w:val="002C1D98"/>
    <w:rsid w:val="002C2FE0"/>
    <w:rsid w:val="002C3F93"/>
    <w:rsid w:val="002C51E8"/>
    <w:rsid w:val="002C544D"/>
    <w:rsid w:val="002C606A"/>
    <w:rsid w:val="002C6AAF"/>
    <w:rsid w:val="002D10D4"/>
    <w:rsid w:val="002D21A5"/>
    <w:rsid w:val="002D22A8"/>
    <w:rsid w:val="002D2BDD"/>
    <w:rsid w:val="002D3043"/>
    <w:rsid w:val="002D3EB1"/>
    <w:rsid w:val="002D42A7"/>
    <w:rsid w:val="002D583C"/>
    <w:rsid w:val="002D5887"/>
    <w:rsid w:val="002D5CB0"/>
    <w:rsid w:val="002D62B9"/>
    <w:rsid w:val="002D65A8"/>
    <w:rsid w:val="002D72A8"/>
    <w:rsid w:val="002E051A"/>
    <w:rsid w:val="002E0F99"/>
    <w:rsid w:val="002E18E1"/>
    <w:rsid w:val="002E1CDB"/>
    <w:rsid w:val="002E3A1D"/>
    <w:rsid w:val="002E5153"/>
    <w:rsid w:val="002E5526"/>
    <w:rsid w:val="002E5914"/>
    <w:rsid w:val="002E6918"/>
    <w:rsid w:val="002E69B3"/>
    <w:rsid w:val="002E6E1E"/>
    <w:rsid w:val="002E73AC"/>
    <w:rsid w:val="002E7996"/>
    <w:rsid w:val="002F152E"/>
    <w:rsid w:val="002F1CC9"/>
    <w:rsid w:val="002F258E"/>
    <w:rsid w:val="002F3F15"/>
    <w:rsid w:val="002F429E"/>
    <w:rsid w:val="002F4CA9"/>
    <w:rsid w:val="002F514B"/>
    <w:rsid w:val="002F59C4"/>
    <w:rsid w:val="002F5ECD"/>
    <w:rsid w:val="002F6C67"/>
    <w:rsid w:val="003013FB"/>
    <w:rsid w:val="00302DB9"/>
    <w:rsid w:val="00304039"/>
    <w:rsid w:val="003055FB"/>
    <w:rsid w:val="003056C6"/>
    <w:rsid w:val="003075DA"/>
    <w:rsid w:val="00311783"/>
    <w:rsid w:val="00311B8F"/>
    <w:rsid w:val="00311BB3"/>
    <w:rsid w:val="003122CD"/>
    <w:rsid w:val="00312793"/>
    <w:rsid w:val="0031287A"/>
    <w:rsid w:val="00313ACB"/>
    <w:rsid w:val="00313D18"/>
    <w:rsid w:val="003142FB"/>
    <w:rsid w:val="003149DC"/>
    <w:rsid w:val="00315CFB"/>
    <w:rsid w:val="00316227"/>
    <w:rsid w:val="003165ED"/>
    <w:rsid w:val="00316DC4"/>
    <w:rsid w:val="00317298"/>
    <w:rsid w:val="00317A9F"/>
    <w:rsid w:val="00320C9A"/>
    <w:rsid w:val="00321C66"/>
    <w:rsid w:val="0032247B"/>
    <w:rsid w:val="003239FD"/>
    <w:rsid w:val="00323FB9"/>
    <w:rsid w:val="00324723"/>
    <w:rsid w:val="0032506E"/>
    <w:rsid w:val="003263A0"/>
    <w:rsid w:val="00326807"/>
    <w:rsid w:val="00327558"/>
    <w:rsid w:val="00327716"/>
    <w:rsid w:val="00327975"/>
    <w:rsid w:val="00327CF1"/>
    <w:rsid w:val="00327D33"/>
    <w:rsid w:val="00330554"/>
    <w:rsid w:val="00331EA1"/>
    <w:rsid w:val="003322C2"/>
    <w:rsid w:val="00332505"/>
    <w:rsid w:val="00332B69"/>
    <w:rsid w:val="00333E60"/>
    <w:rsid w:val="00334DCC"/>
    <w:rsid w:val="00336390"/>
    <w:rsid w:val="0033687C"/>
    <w:rsid w:val="00337619"/>
    <w:rsid w:val="00337D98"/>
    <w:rsid w:val="00340A94"/>
    <w:rsid w:val="00340E8F"/>
    <w:rsid w:val="003416A8"/>
    <w:rsid w:val="00341FE9"/>
    <w:rsid w:val="00342FAE"/>
    <w:rsid w:val="00344AFF"/>
    <w:rsid w:val="00345123"/>
    <w:rsid w:val="00345EE4"/>
    <w:rsid w:val="00346493"/>
    <w:rsid w:val="00346820"/>
    <w:rsid w:val="00346AD4"/>
    <w:rsid w:val="0035083D"/>
    <w:rsid w:val="003518BA"/>
    <w:rsid w:val="003524BF"/>
    <w:rsid w:val="00352EA3"/>
    <w:rsid w:val="0035391C"/>
    <w:rsid w:val="00353C8A"/>
    <w:rsid w:val="00353CD0"/>
    <w:rsid w:val="00353D80"/>
    <w:rsid w:val="003548C5"/>
    <w:rsid w:val="00355322"/>
    <w:rsid w:val="0035576D"/>
    <w:rsid w:val="00357F4C"/>
    <w:rsid w:val="00360BA5"/>
    <w:rsid w:val="00361083"/>
    <w:rsid w:val="0036144D"/>
    <w:rsid w:val="003618EE"/>
    <w:rsid w:val="0036278A"/>
    <w:rsid w:val="00362933"/>
    <w:rsid w:val="00362DFB"/>
    <w:rsid w:val="00365D78"/>
    <w:rsid w:val="00365FCB"/>
    <w:rsid w:val="003668ED"/>
    <w:rsid w:val="003674CC"/>
    <w:rsid w:val="0037107B"/>
    <w:rsid w:val="0037175C"/>
    <w:rsid w:val="00371EFF"/>
    <w:rsid w:val="00372526"/>
    <w:rsid w:val="0037284C"/>
    <w:rsid w:val="00372F40"/>
    <w:rsid w:val="0037309B"/>
    <w:rsid w:val="0037317D"/>
    <w:rsid w:val="003741A5"/>
    <w:rsid w:val="00374594"/>
    <w:rsid w:val="00374657"/>
    <w:rsid w:val="0037516C"/>
    <w:rsid w:val="00375720"/>
    <w:rsid w:val="00375C88"/>
    <w:rsid w:val="00376249"/>
    <w:rsid w:val="00380AA7"/>
    <w:rsid w:val="00380C88"/>
    <w:rsid w:val="003819C1"/>
    <w:rsid w:val="00382178"/>
    <w:rsid w:val="00383577"/>
    <w:rsid w:val="00384B90"/>
    <w:rsid w:val="00384EBE"/>
    <w:rsid w:val="00385564"/>
    <w:rsid w:val="00385CD3"/>
    <w:rsid w:val="003874F1"/>
    <w:rsid w:val="00390044"/>
    <w:rsid w:val="00391B48"/>
    <w:rsid w:val="00395453"/>
    <w:rsid w:val="003962C0"/>
    <w:rsid w:val="00396325"/>
    <w:rsid w:val="00396C8F"/>
    <w:rsid w:val="00397047"/>
    <w:rsid w:val="003975CB"/>
    <w:rsid w:val="00397B6B"/>
    <w:rsid w:val="003A1382"/>
    <w:rsid w:val="003A1503"/>
    <w:rsid w:val="003A2864"/>
    <w:rsid w:val="003A2FAD"/>
    <w:rsid w:val="003A3A3D"/>
    <w:rsid w:val="003A47EA"/>
    <w:rsid w:val="003A7B04"/>
    <w:rsid w:val="003B0343"/>
    <w:rsid w:val="003B0D18"/>
    <w:rsid w:val="003B1620"/>
    <w:rsid w:val="003B2196"/>
    <w:rsid w:val="003B2795"/>
    <w:rsid w:val="003B2F34"/>
    <w:rsid w:val="003B365D"/>
    <w:rsid w:val="003B3D37"/>
    <w:rsid w:val="003B47BF"/>
    <w:rsid w:val="003B47F0"/>
    <w:rsid w:val="003B4C38"/>
    <w:rsid w:val="003B4DA6"/>
    <w:rsid w:val="003B5BD9"/>
    <w:rsid w:val="003B6021"/>
    <w:rsid w:val="003B74CE"/>
    <w:rsid w:val="003B7916"/>
    <w:rsid w:val="003B7FD1"/>
    <w:rsid w:val="003C0130"/>
    <w:rsid w:val="003C0C6B"/>
    <w:rsid w:val="003C1C05"/>
    <w:rsid w:val="003C1CDE"/>
    <w:rsid w:val="003C2B51"/>
    <w:rsid w:val="003C3866"/>
    <w:rsid w:val="003C5456"/>
    <w:rsid w:val="003C5556"/>
    <w:rsid w:val="003C6248"/>
    <w:rsid w:val="003C6740"/>
    <w:rsid w:val="003C6A41"/>
    <w:rsid w:val="003C70C3"/>
    <w:rsid w:val="003C743D"/>
    <w:rsid w:val="003D0492"/>
    <w:rsid w:val="003D0E62"/>
    <w:rsid w:val="003D0EA3"/>
    <w:rsid w:val="003D16F6"/>
    <w:rsid w:val="003D2DC0"/>
    <w:rsid w:val="003D59D5"/>
    <w:rsid w:val="003D5B02"/>
    <w:rsid w:val="003D66BC"/>
    <w:rsid w:val="003D6789"/>
    <w:rsid w:val="003D6F41"/>
    <w:rsid w:val="003D766B"/>
    <w:rsid w:val="003E1329"/>
    <w:rsid w:val="003E179F"/>
    <w:rsid w:val="003E199E"/>
    <w:rsid w:val="003E3129"/>
    <w:rsid w:val="003E389A"/>
    <w:rsid w:val="003E3A1C"/>
    <w:rsid w:val="003E401A"/>
    <w:rsid w:val="003E4539"/>
    <w:rsid w:val="003E472E"/>
    <w:rsid w:val="003E4A14"/>
    <w:rsid w:val="003E517C"/>
    <w:rsid w:val="003E710D"/>
    <w:rsid w:val="003E765D"/>
    <w:rsid w:val="003F08E6"/>
    <w:rsid w:val="003F0F0D"/>
    <w:rsid w:val="003F3C27"/>
    <w:rsid w:val="003F3C42"/>
    <w:rsid w:val="003F4461"/>
    <w:rsid w:val="003F4E45"/>
    <w:rsid w:val="003F68D1"/>
    <w:rsid w:val="003F6B57"/>
    <w:rsid w:val="004009B3"/>
    <w:rsid w:val="00401457"/>
    <w:rsid w:val="00401EDB"/>
    <w:rsid w:val="00402F3A"/>
    <w:rsid w:val="00403857"/>
    <w:rsid w:val="00403C3D"/>
    <w:rsid w:val="004044D0"/>
    <w:rsid w:val="0040484E"/>
    <w:rsid w:val="0040512E"/>
    <w:rsid w:val="004052BC"/>
    <w:rsid w:val="00405F37"/>
    <w:rsid w:val="004066BE"/>
    <w:rsid w:val="00406963"/>
    <w:rsid w:val="00406BCF"/>
    <w:rsid w:val="00407F66"/>
    <w:rsid w:val="0041018A"/>
    <w:rsid w:val="0041032C"/>
    <w:rsid w:val="004116DF"/>
    <w:rsid w:val="0041290F"/>
    <w:rsid w:val="004135B3"/>
    <w:rsid w:val="0041430F"/>
    <w:rsid w:val="00415359"/>
    <w:rsid w:val="00415591"/>
    <w:rsid w:val="00417430"/>
    <w:rsid w:val="00420416"/>
    <w:rsid w:val="00420A22"/>
    <w:rsid w:val="004223A2"/>
    <w:rsid w:val="00423318"/>
    <w:rsid w:val="004249DF"/>
    <w:rsid w:val="004253A9"/>
    <w:rsid w:val="0042594E"/>
    <w:rsid w:val="00425BEE"/>
    <w:rsid w:val="00426270"/>
    <w:rsid w:val="00426BA7"/>
    <w:rsid w:val="00427730"/>
    <w:rsid w:val="00427904"/>
    <w:rsid w:val="00427CAF"/>
    <w:rsid w:val="00430810"/>
    <w:rsid w:val="00431BE0"/>
    <w:rsid w:val="00432202"/>
    <w:rsid w:val="0043342C"/>
    <w:rsid w:val="0043550E"/>
    <w:rsid w:val="00437523"/>
    <w:rsid w:val="00437585"/>
    <w:rsid w:val="00440F1E"/>
    <w:rsid w:val="00441286"/>
    <w:rsid w:val="00442881"/>
    <w:rsid w:val="0044482E"/>
    <w:rsid w:val="00444910"/>
    <w:rsid w:val="004450AF"/>
    <w:rsid w:val="00445761"/>
    <w:rsid w:val="00445C84"/>
    <w:rsid w:val="00446A8D"/>
    <w:rsid w:val="00446DD7"/>
    <w:rsid w:val="00446FE1"/>
    <w:rsid w:val="00447020"/>
    <w:rsid w:val="00447166"/>
    <w:rsid w:val="0045064C"/>
    <w:rsid w:val="00450835"/>
    <w:rsid w:val="00450FA7"/>
    <w:rsid w:val="004516D6"/>
    <w:rsid w:val="00451761"/>
    <w:rsid w:val="00451D38"/>
    <w:rsid w:val="004524FE"/>
    <w:rsid w:val="00452876"/>
    <w:rsid w:val="00452927"/>
    <w:rsid w:val="00452B47"/>
    <w:rsid w:val="00453F99"/>
    <w:rsid w:val="00455782"/>
    <w:rsid w:val="004558AD"/>
    <w:rsid w:val="00455C62"/>
    <w:rsid w:val="00457013"/>
    <w:rsid w:val="00460BFF"/>
    <w:rsid w:val="0046159A"/>
    <w:rsid w:val="00461A7C"/>
    <w:rsid w:val="00462E21"/>
    <w:rsid w:val="00464B06"/>
    <w:rsid w:val="0046530F"/>
    <w:rsid w:val="0046576D"/>
    <w:rsid w:val="00466719"/>
    <w:rsid w:val="004668D0"/>
    <w:rsid w:val="00467E81"/>
    <w:rsid w:val="00467F89"/>
    <w:rsid w:val="00470ED2"/>
    <w:rsid w:val="00470EE5"/>
    <w:rsid w:val="0047124D"/>
    <w:rsid w:val="0047129C"/>
    <w:rsid w:val="00472F32"/>
    <w:rsid w:val="004740C3"/>
    <w:rsid w:val="00475065"/>
    <w:rsid w:val="0047715B"/>
    <w:rsid w:val="00477296"/>
    <w:rsid w:val="00477C16"/>
    <w:rsid w:val="00477CA7"/>
    <w:rsid w:val="00480672"/>
    <w:rsid w:val="00481312"/>
    <w:rsid w:val="0048164E"/>
    <w:rsid w:val="004819CA"/>
    <w:rsid w:val="00485C11"/>
    <w:rsid w:val="004866F9"/>
    <w:rsid w:val="0048716A"/>
    <w:rsid w:val="004873DF"/>
    <w:rsid w:val="00487F47"/>
    <w:rsid w:val="0049034E"/>
    <w:rsid w:val="0049099E"/>
    <w:rsid w:val="004917FC"/>
    <w:rsid w:val="00491EC9"/>
    <w:rsid w:val="00494924"/>
    <w:rsid w:val="00495358"/>
    <w:rsid w:val="00496635"/>
    <w:rsid w:val="004A022F"/>
    <w:rsid w:val="004A072C"/>
    <w:rsid w:val="004A0A95"/>
    <w:rsid w:val="004A1A53"/>
    <w:rsid w:val="004A1F68"/>
    <w:rsid w:val="004A2747"/>
    <w:rsid w:val="004A3B3B"/>
    <w:rsid w:val="004A4EC9"/>
    <w:rsid w:val="004A4EE4"/>
    <w:rsid w:val="004A52AF"/>
    <w:rsid w:val="004A65D4"/>
    <w:rsid w:val="004A6945"/>
    <w:rsid w:val="004A7BC7"/>
    <w:rsid w:val="004B04BB"/>
    <w:rsid w:val="004B05DA"/>
    <w:rsid w:val="004B1FEA"/>
    <w:rsid w:val="004B224F"/>
    <w:rsid w:val="004B2510"/>
    <w:rsid w:val="004B3E28"/>
    <w:rsid w:val="004B4BE1"/>
    <w:rsid w:val="004B5084"/>
    <w:rsid w:val="004B7512"/>
    <w:rsid w:val="004B7FD5"/>
    <w:rsid w:val="004C3C5A"/>
    <w:rsid w:val="004C4AD0"/>
    <w:rsid w:val="004C5B97"/>
    <w:rsid w:val="004C7194"/>
    <w:rsid w:val="004D0307"/>
    <w:rsid w:val="004D12C1"/>
    <w:rsid w:val="004D3405"/>
    <w:rsid w:val="004D4DC2"/>
    <w:rsid w:val="004D6BFE"/>
    <w:rsid w:val="004D6E5E"/>
    <w:rsid w:val="004D7507"/>
    <w:rsid w:val="004E0829"/>
    <w:rsid w:val="004E09E6"/>
    <w:rsid w:val="004E0ADD"/>
    <w:rsid w:val="004E16BE"/>
    <w:rsid w:val="004E1E1A"/>
    <w:rsid w:val="004E2D20"/>
    <w:rsid w:val="004E3150"/>
    <w:rsid w:val="004E584A"/>
    <w:rsid w:val="004E5BF5"/>
    <w:rsid w:val="004E5DEA"/>
    <w:rsid w:val="004E66FE"/>
    <w:rsid w:val="004E68BE"/>
    <w:rsid w:val="004E7154"/>
    <w:rsid w:val="004E7315"/>
    <w:rsid w:val="004F0A2A"/>
    <w:rsid w:val="004F0F78"/>
    <w:rsid w:val="004F1A35"/>
    <w:rsid w:val="004F3481"/>
    <w:rsid w:val="004F4017"/>
    <w:rsid w:val="004F41D8"/>
    <w:rsid w:val="004F4E07"/>
    <w:rsid w:val="004F51E2"/>
    <w:rsid w:val="004F56AF"/>
    <w:rsid w:val="004F5E06"/>
    <w:rsid w:val="004F6585"/>
    <w:rsid w:val="004F7600"/>
    <w:rsid w:val="0050159D"/>
    <w:rsid w:val="005024A6"/>
    <w:rsid w:val="00502845"/>
    <w:rsid w:val="0050374C"/>
    <w:rsid w:val="005056EB"/>
    <w:rsid w:val="00506CA0"/>
    <w:rsid w:val="005077E7"/>
    <w:rsid w:val="00510A28"/>
    <w:rsid w:val="005121B7"/>
    <w:rsid w:val="005129B4"/>
    <w:rsid w:val="0051304A"/>
    <w:rsid w:val="00513981"/>
    <w:rsid w:val="005150F8"/>
    <w:rsid w:val="00515307"/>
    <w:rsid w:val="0051568A"/>
    <w:rsid w:val="00516057"/>
    <w:rsid w:val="00517C22"/>
    <w:rsid w:val="00517EF3"/>
    <w:rsid w:val="00521AD4"/>
    <w:rsid w:val="005222A9"/>
    <w:rsid w:val="00523EB6"/>
    <w:rsid w:val="00524CA7"/>
    <w:rsid w:val="0052694D"/>
    <w:rsid w:val="0052696B"/>
    <w:rsid w:val="00530D25"/>
    <w:rsid w:val="00531B29"/>
    <w:rsid w:val="005328F4"/>
    <w:rsid w:val="00532ABC"/>
    <w:rsid w:val="0053342B"/>
    <w:rsid w:val="00534887"/>
    <w:rsid w:val="00534E1C"/>
    <w:rsid w:val="00535977"/>
    <w:rsid w:val="00535A12"/>
    <w:rsid w:val="005362E2"/>
    <w:rsid w:val="0053655A"/>
    <w:rsid w:val="0053669A"/>
    <w:rsid w:val="00536CAE"/>
    <w:rsid w:val="005417F4"/>
    <w:rsid w:val="00542400"/>
    <w:rsid w:val="00542BE4"/>
    <w:rsid w:val="00542EDF"/>
    <w:rsid w:val="0054408D"/>
    <w:rsid w:val="00544462"/>
    <w:rsid w:val="005446E1"/>
    <w:rsid w:val="00547042"/>
    <w:rsid w:val="0055056A"/>
    <w:rsid w:val="005511FA"/>
    <w:rsid w:val="0055485F"/>
    <w:rsid w:val="005549BD"/>
    <w:rsid w:val="00554CD5"/>
    <w:rsid w:val="00555BE3"/>
    <w:rsid w:val="00555E84"/>
    <w:rsid w:val="0055626E"/>
    <w:rsid w:val="00557936"/>
    <w:rsid w:val="00557ADE"/>
    <w:rsid w:val="00560502"/>
    <w:rsid w:val="00561D9F"/>
    <w:rsid w:val="0056220C"/>
    <w:rsid w:val="0056289E"/>
    <w:rsid w:val="00562D6B"/>
    <w:rsid w:val="005630A3"/>
    <w:rsid w:val="005633DD"/>
    <w:rsid w:val="00563828"/>
    <w:rsid w:val="00563FF0"/>
    <w:rsid w:val="00564831"/>
    <w:rsid w:val="00564B7E"/>
    <w:rsid w:val="00565066"/>
    <w:rsid w:val="00565173"/>
    <w:rsid w:val="005663E3"/>
    <w:rsid w:val="00566407"/>
    <w:rsid w:val="005666C8"/>
    <w:rsid w:val="00567268"/>
    <w:rsid w:val="0056786C"/>
    <w:rsid w:val="00571A78"/>
    <w:rsid w:val="005726CC"/>
    <w:rsid w:val="00572E62"/>
    <w:rsid w:val="0057454D"/>
    <w:rsid w:val="005751A3"/>
    <w:rsid w:val="00575807"/>
    <w:rsid w:val="005772D0"/>
    <w:rsid w:val="005772EF"/>
    <w:rsid w:val="005807DA"/>
    <w:rsid w:val="00580B75"/>
    <w:rsid w:val="00580C3B"/>
    <w:rsid w:val="005812DA"/>
    <w:rsid w:val="00581B3D"/>
    <w:rsid w:val="005825D8"/>
    <w:rsid w:val="00583358"/>
    <w:rsid w:val="00583D53"/>
    <w:rsid w:val="00584CE9"/>
    <w:rsid w:val="00585073"/>
    <w:rsid w:val="00585874"/>
    <w:rsid w:val="005874F8"/>
    <w:rsid w:val="00587C28"/>
    <w:rsid w:val="00587CC4"/>
    <w:rsid w:val="0059104E"/>
    <w:rsid w:val="005920C7"/>
    <w:rsid w:val="005922CF"/>
    <w:rsid w:val="00592D4C"/>
    <w:rsid w:val="00594D3A"/>
    <w:rsid w:val="00595E88"/>
    <w:rsid w:val="005966A0"/>
    <w:rsid w:val="0059671B"/>
    <w:rsid w:val="005A1990"/>
    <w:rsid w:val="005A29AA"/>
    <w:rsid w:val="005A29F8"/>
    <w:rsid w:val="005A310A"/>
    <w:rsid w:val="005A34BB"/>
    <w:rsid w:val="005A376B"/>
    <w:rsid w:val="005A3B1A"/>
    <w:rsid w:val="005A401B"/>
    <w:rsid w:val="005A45F9"/>
    <w:rsid w:val="005A5285"/>
    <w:rsid w:val="005A5691"/>
    <w:rsid w:val="005A5AF5"/>
    <w:rsid w:val="005A6A85"/>
    <w:rsid w:val="005A7B37"/>
    <w:rsid w:val="005A7F06"/>
    <w:rsid w:val="005B0F8E"/>
    <w:rsid w:val="005B1A5B"/>
    <w:rsid w:val="005B1DF3"/>
    <w:rsid w:val="005B25D8"/>
    <w:rsid w:val="005B2C80"/>
    <w:rsid w:val="005B5251"/>
    <w:rsid w:val="005B5D84"/>
    <w:rsid w:val="005B65B9"/>
    <w:rsid w:val="005B7101"/>
    <w:rsid w:val="005B7878"/>
    <w:rsid w:val="005C0291"/>
    <w:rsid w:val="005C0638"/>
    <w:rsid w:val="005C1C72"/>
    <w:rsid w:val="005C2146"/>
    <w:rsid w:val="005C37E6"/>
    <w:rsid w:val="005C3A58"/>
    <w:rsid w:val="005C4857"/>
    <w:rsid w:val="005C6E19"/>
    <w:rsid w:val="005D0637"/>
    <w:rsid w:val="005D1EC8"/>
    <w:rsid w:val="005D350B"/>
    <w:rsid w:val="005D3A8F"/>
    <w:rsid w:val="005D3F9D"/>
    <w:rsid w:val="005D4FD0"/>
    <w:rsid w:val="005D5074"/>
    <w:rsid w:val="005D5611"/>
    <w:rsid w:val="005D5821"/>
    <w:rsid w:val="005D602A"/>
    <w:rsid w:val="005D6042"/>
    <w:rsid w:val="005D64D5"/>
    <w:rsid w:val="005D6613"/>
    <w:rsid w:val="005D6C1E"/>
    <w:rsid w:val="005D716E"/>
    <w:rsid w:val="005E0701"/>
    <w:rsid w:val="005E0BD5"/>
    <w:rsid w:val="005E222E"/>
    <w:rsid w:val="005E40B7"/>
    <w:rsid w:val="005E415A"/>
    <w:rsid w:val="005E46AE"/>
    <w:rsid w:val="005E4B98"/>
    <w:rsid w:val="005E4E9C"/>
    <w:rsid w:val="005E5C46"/>
    <w:rsid w:val="005E5FA8"/>
    <w:rsid w:val="005E71C9"/>
    <w:rsid w:val="005F08A6"/>
    <w:rsid w:val="005F0915"/>
    <w:rsid w:val="005F0EB0"/>
    <w:rsid w:val="005F1A1D"/>
    <w:rsid w:val="005F2A82"/>
    <w:rsid w:val="005F319E"/>
    <w:rsid w:val="005F4245"/>
    <w:rsid w:val="005F498A"/>
    <w:rsid w:val="005F587C"/>
    <w:rsid w:val="005F59F1"/>
    <w:rsid w:val="005F6137"/>
    <w:rsid w:val="005F6456"/>
    <w:rsid w:val="005F6ECC"/>
    <w:rsid w:val="005F7988"/>
    <w:rsid w:val="005F7AF7"/>
    <w:rsid w:val="00601F7D"/>
    <w:rsid w:val="00603818"/>
    <w:rsid w:val="006039E2"/>
    <w:rsid w:val="00604E61"/>
    <w:rsid w:val="00605B3D"/>
    <w:rsid w:val="00605C02"/>
    <w:rsid w:val="00605DAF"/>
    <w:rsid w:val="0060643A"/>
    <w:rsid w:val="00606AAC"/>
    <w:rsid w:val="00606C2C"/>
    <w:rsid w:val="0060770E"/>
    <w:rsid w:val="0060784A"/>
    <w:rsid w:val="00607A23"/>
    <w:rsid w:val="00612540"/>
    <w:rsid w:val="00612D1D"/>
    <w:rsid w:val="00613FE7"/>
    <w:rsid w:val="0061410A"/>
    <w:rsid w:val="00614675"/>
    <w:rsid w:val="00614F29"/>
    <w:rsid w:val="0061561B"/>
    <w:rsid w:val="00615CA2"/>
    <w:rsid w:val="00616986"/>
    <w:rsid w:val="00616E7A"/>
    <w:rsid w:val="006176FA"/>
    <w:rsid w:val="006177BC"/>
    <w:rsid w:val="00617ADD"/>
    <w:rsid w:val="00620654"/>
    <w:rsid w:val="006211F8"/>
    <w:rsid w:val="00621C45"/>
    <w:rsid w:val="00621E85"/>
    <w:rsid w:val="00624714"/>
    <w:rsid w:val="00625E75"/>
    <w:rsid w:val="00630515"/>
    <w:rsid w:val="00631303"/>
    <w:rsid w:val="00631F73"/>
    <w:rsid w:val="0063207F"/>
    <w:rsid w:val="006323CE"/>
    <w:rsid w:val="006325DF"/>
    <w:rsid w:val="0063299B"/>
    <w:rsid w:val="00633865"/>
    <w:rsid w:val="00633C0D"/>
    <w:rsid w:val="00634EA2"/>
    <w:rsid w:val="00635890"/>
    <w:rsid w:val="00635EBA"/>
    <w:rsid w:val="00636335"/>
    <w:rsid w:val="00636666"/>
    <w:rsid w:val="006416F9"/>
    <w:rsid w:val="00646890"/>
    <w:rsid w:val="006474D7"/>
    <w:rsid w:val="0064799D"/>
    <w:rsid w:val="00647C6E"/>
    <w:rsid w:val="00650EE4"/>
    <w:rsid w:val="00650F28"/>
    <w:rsid w:val="0065254E"/>
    <w:rsid w:val="00654415"/>
    <w:rsid w:val="00654B1E"/>
    <w:rsid w:val="00655ECB"/>
    <w:rsid w:val="0065754D"/>
    <w:rsid w:val="00660BE8"/>
    <w:rsid w:val="00661A2D"/>
    <w:rsid w:val="006638CE"/>
    <w:rsid w:val="0066416C"/>
    <w:rsid w:val="006653A6"/>
    <w:rsid w:val="00665C8C"/>
    <w:rsid w:val="00665E39"/>
    <w:rsid w:val="00665EA1"/>
    <w:rsid w:val="00667662"/>
    <w:rsid w:val="00667D22"/>
    <w:rsid w:val="00670841"/>
    <w:rsid w:val="00671F2B"/>
    <w:rsid w:val="006732EF"/>
    <w:rsid w:val="006736B4"/>
    <w:rsid w:val="00676AFF"/>
    <w:rsid w:val="00680C07"/>
    <w:rsid w:val="00681DE1"/>
    <w:rsid w:val="0068200B"/>
    <w:rsid w:val="00682688"/>
    <w:rsid w:val="00682CB8"/>
    <w:rsid w:val="006852B1"/>
    <w:rsid w:val="006871FC"/>
    <w:rsid w:val="00690D53"/>
    <w:rsid w:val="00690DEB"/>
    <w:rsid w:val="00691185"/>
    <w:rsid w:val="0069280A"/>
    <w:rsid w:val="00693118"/>
    <w:rsid w:val="0069442B"/>
    <w:rsid w:val="00695C0A"/>
    <w:rsid w:val="00695EA1"/>
    <w:rsid w:val="00696599"/>
    <w:rsid w:val="006A0266"/>
    <w:rsid w:val="006A15FA"/>
    <w:rsid w:val="006A20B4"/>
    <w:rsid w:val="006A37C0"/>
    <w:rsid w:val="006A514C"/>
    <w:rsid w:val="006A5F69"/>
    <w:rsid w:val="006A662C"/>
    <w:rsid w:val="006B0323"/>
    <w:rsid w:val="006B0E7C"/>
    <w:rsid w:val="006B0F6A"/>
    <w:rsid w:val="006B1B82"/>
    <w:rsid w:val="006B1BC1"/>
    <w:rsid w:val="006B245E"/>
    <w:rsid w:val="006B38AD"/>
    <w:rsid w:val="006B3A16"/>
    <w:rsid w:val="006B3AD2"/>
    <w:rsid w:val="006B440E"/>
    <w:rsid w:val="006B68C1"/>
    <w:rsid w:val="006B68F3"/>
    <w:rsid w:val="006B6DDB"/>
    <w:rsid w:val="006B7303"/>
    <w:rsid w:val="006C137B"/>
    <w:rsid w:val="006C1506"/>
    <w:rsid w:val="006C1996"/>
    <w:rsid w:val="006C4C94"/>
    <w:rsid w:val="006C4CAE"/>
    <w:rsid w:val="006C5BEC"/>
    <w:rsid w:val="006C5E55"/>
    <w:rsid w:val="006C6000"/>
    <w:rsid w:val="006C6082"/>
    <w:rsid w:val="006C65FD"/>
    <w:rsid w:val="006C749B"/>
    <w:rsid w:val="006D064A"/>
    <w:rsid w:val="006D2037"/>
    <w:rsid w:val="006D2462"/>
    <w:rsid w:val="006D2CCE"/>
    <w:rsid w:val="006D4D4D"/>
    <w:rsid w:val="006D67E1"/>
    <w:rsid w:val="006E068D"/>
    <w:rsid w:val="006E0808"/>
    <w:rsid w:val="006E15C8"/>
    <w:rsid w:val="006E18ED"/>
    <w:rsid w:val="006E431D"/>
    <w:rsid w:val="006E4C8E"/>
    <w:rsid w:val="006E5B57"/>
    <w:rsid w:val="006E7BCA"/>
    <w:rsid w:val="006F1125"/>
    <w:rsid w:val="006F34AF"/>
    <w:rsid w:val="006F3C7B"/>
    <w:rsid w:val="006F525D"/>
    <w:rsid w:val="006F596B"/>
    <w:rsid w:val="00700144"/>
    <w:rsid w:val="0070033C"/>
    <w:rsid w:val="00700489"/>
    <w:rsid w:val="0070065E"/>
    <w:rsid w:val="0070074B"/>
    <w:rsid w:val="00700A17"/>
    <w:rsid w:val="00700AE7"/>
    <w:rsid w:val="00702DA5"/>
    <w:rsid w:val="00702E06"/>
    <w:rsid w:val="007034DC"/>
    <w:rsid w:val="00703B84"/>
    <w:rsid w:val="00703FC5"/>
    <w:rsid w:val="0070405E"/>
    <w:rsid w:val="00704465"/>
    <w:rsid w:val="00705478"/>
    <w:rsid w:val="007060C5"/>
    <w:rsid w:val="00706E55"/>
    <w:rsid w:val="0070700A"/>
    <w:rsid w:val="0071087A"/>
    <w:rsid w:val="007115F0"/>
    <w:rsid w:val="00711A41"/>
    <w:rsid w:val="007120F3"/>
    <w:rsid w:val="00712D22"/>
    <w:rsid w:val="00713191"/>
    <w:rsid w:val="00713A4E"/>
    <w:rsid w:val="007153A1"/>
    <w:rsid w:val="0071621C"/>
    <w:rsid w:val="00716A0A"/>
    <w:rsid w:val="007173B1"/>
    <w:rsid w:val="00721D02"/>
    <w:rsid w:val="00722474"/>
    <w:rsid w:val="00722799"/>
    <w:rsid w:val="00722B54"/>
    <w:rsid w:val="00722B5C"/>
    <w:rsid w:val="00723163"/>
    <w:rsid w:val="00723883"/>
    <w:rsid w:val="007243F4"/>
    <w:rsid w:val="007254A2"/>
    <w:rsid w:val="00726AEA"/>
    <w:rsid w:val="00727C6E"/>
    <w:rsid w:val="007308AF"/>
    <w:rsid w:val="007318DA"/>
    <w:rsid w:val="007330F9"/>
    <w:rsid w:val="007332B2"/>
    <w:rsid w:val="00734462"/>
    <w:rsid w:val="007352E3"/>
    <w:rsid w:val="00735DA1"/>
    <w:rsid w:val="0073631A"/>
    <w:rsid w:val="0073644A"/>
    <w:rsid w:val="007367BF"/>
    <w:rsid w:val="00740078"/>
    <w:rsid w:val="0074086B"/>
    <w:rsid w:val="00741293"/>
    <w:rsid w:val="007413C3"/>
    <w:rsid w:val="00742D91"/>
    <w:rsid w:val="007451AA"/>
    <w:rsid w:val="00745311"/>
    <w:rsid w:val="00745895"/>
    <w:rsid w:val="007466CC"/>
    <w:rsid w:val="00747201"/>
    <w:rsid w:val="007473C5"/>
    <w:rsid w:val="007515B4"/>
    <w:rsid w:val="0075208A"/>
    <w:rsid w:val="00752521"/>
    <w:rsid w:val="007535A7"/>
    <w:rsid w:val="007544F5"/>
    <w:rsid w:val="00755A6D"/>
    <w:rsid w:val="007560C7"/>
    <w:rsid w:val="007608CC"/>
    <w:rsid w:val="00761C91"/>
    <w:rsid w:val="00762C0F"/>
    <w:rsid w:val="00763BB4"/>
    <w:rsid w:val="00763D18"/>
    <w:rsid w:val="00765800"/>
    <w:rsid w:val="00765FB5"/>
    <w:rsid w:val="00766B36"/>
    <w:rsid w:val="00766C01"/>
    <w:rsid w:val="00767D1E"/>
    <w:rsid w:val="00770A62"/>
    <w:rsid w:val="00770B5E"/>
    <w:rsid w:val="00770C9C"/>
    <w:rsid w:val="00770EA4"/>
    <w:rsid w:val="00771922"/>
    <w:rsid w:val="007722D2"/>
    <w:rsid w:val="007723F3"/>
    <w:rsid w:val="00772501"/>
    <w:rsid w:val="0077273D"/>
    <w:rsid w:val="00772AFA"/>
    <w:rsid w:val="00772B36"/>
    <w:rsid w:val="00772C31"/>
    <w:rsid w:val="00772DF5"/>
    <w:rsid w:val="0077485A"/>
    <w:rsid w:val="00774B4D"/>
    <w:rsid w:val="0077657C"/>
    <w:rsid w:val="00776882"/>
    <w:rsid w:val="00780399"/>
    <w:rsid w:val="00780419"/>
    <w:rsid w:val="00780A08"/>
    <w:rsid w:val="00780AA7"/>
    <w:rsid w:val="00780E4B"/>
    <w:rsid w:val="0078336A"/>
    <w:rsid w:val="00783971"/>
    <w:rsid w:val="007851E1"/>
    <w:rsid w:val="00785791"/>
    <w:rsid w:val="0078682B"/>
    <w:rsid w:val="00786CD1"/>
    <w:rsid w:val="00786F7A"/>
    <w:rsid w:val="007910AE"/>
    <w:rsid w:val="00791DF1"/>
    <w:rsid w:val="007935C0"/>
    <w:rsid w:val="00793B48"/>
    <w:rsid w:val="007941D0"/>
    <w:rsid w:val="00794921"/>
    <w:rsid w:val="00794C50"/>
    <w:rsid w:val="00795B56"/>
    <w:rsid w:val="007964EC"/>
    <w:rsid w:val="0079703D"/>
    <w:rsid w:val="00797280"/>
    <w:rsid w:val="007A095A"/>
    <w:rsid w:val="007A25A5"/>
    <w:rsid w:val="007A3086"/>
    <w:rsid w:val="007A6AA9"/>
    <w:rsid w:val="007A6C54"/>
    <w:rsid w:val="007A760D"/>
    <w:rsid w:val="007B0094"/>
    <w:rsid w:val="007B0D0C"/>
    <w:rsid w:val="007B1535"/>
    <w:rsid w:val="007B253A"/>
    <w:rsid w:val="007B2636"/>
    <w:rsid w:val="007B285D"/>
    <w:rsid w:val="007B2F62"/>
    <w:rsid w:val="007B4416"/>
    <w:rsid w:val="007B50BA"/>
    <w:rsid w:val="007B5319"/>
    <w:rsid w:val="007B540B"/>
    <w:rsid w:val="007B554E"/>
    <w:rsid w:val="007B564B"/>
    <w:rsid w:val="007B623A"/>
    <w:rsid w:val="007B64BF"/>
    <w:rsid w:val="007B6844"/>
    <w:rsid w:val="007B7C4A"/>
    <w:rsid w:val="007B7FC7"/>
    <w:rsid w:val="007C00A6"/>
    <w:rsid w:val="007C13F8"/>
    <w:rsid w:val="007C15DD"/>
    <w:rsid w:val="007C2076"/>
    <w:rsid w:val="007C22BF"/>
    <w:rsid w:val="007C2F94"/>
    <w:rsid w:val="007C3CB2"/>
    <w:rsid w:val="007C452D"/>
    <w:rsid w:val="007C5574"/>
    <w:rsid w:val="007C62BD"/>
    <w:rsid w:val="007C7394"/>
    <w:rsid w:val="007C7842"/>
    <w:rsid w:val="007C7A2F"/>
    <w:rsid w:val="007D0C0A"/>
    <w:rsid w:val="007D13D4"/>
    <w:rsid w:val="007D21AA"/>
    <w:rsid w:val="007D2B2D"/>
    <w:rsid w:val="007D36AF"/>
    <w:rsid w:val="007D3740"/>
    <w:rsid w:val="007D78E0"/>
    <w:rsid w:val="007D7F24"/>
    <w:rsid w:val="007E0B1B"/>
    <w:rsid w:val="007E183C"/>
    <w:rsid w:val="007E26C0"/>
    <w:rsid w:val="007E275B"/>
    <w:rsid w:val="007E2986"/>
    <w:rsid w:val="007E417F"/>
    <w:rsid w:val="007E4817"/>
    <w:rsid w:val="007E50B2"/>
    <w:rsid w:val="007E68EA"/>
    <w:rsid w:val="007E6987"/>
    <w:rsid w:val="007E70D5"/>
    <w:rsid w:val="007E72A8"/>
    <w:rsid w:val="007E7625"/>
    <w:rsid w:val="007E7B48"/>
    <w:rsid w:val="007F0516"/>
    <w:rsid w:val="007F077E"/>
    <w:rsid w:val="007F0D76"/>
    <w:rsid w:val="007F2022"/>
    <w:rsid w:val="007F2A11"/>
    <w:rsid w:val="007F44A1"/>
    <w:rsid w:val="007F4BF4"/>
    <w:rsid w:val="007F624A"/>
    <w:rsid w:val="007F6486"/>
    <w:rsid w:val="007F6C4C"/>
    <w:rsid w:val="007F76CA"/>
    <w:rsid w:val="007F7DCD"/>
    <w:rsid w:val="0080017A"/>
    <w:rsid w:val="008001A2"/>
    <w:rsid w:val="008012B5"/>
    <w:rsid w:val="00802352"/>
    <w:rsid w:val="00803D46"/>
    <w:rsid w:val="00804B96"/>
    <w:rsid w:val="00805B70"/>
    <w:rsid w:val="00806307"/>
    <w:rsid w:val="00807770"/>
    <w:rsid w:val="00810890"/>
    <w:rsid w:val="00812208"/>
    <w:rsid w:val="0081221A"/>
    <w:rsid w:val="00812846"/>
    <w:rsid w:val="008131AA"/>
    <w:rsid w:val="00813334"/>
    <w:rsid w:val="0081373D"/>
    <w:rsid w:val="00814389"/>
    <w:rsid w:val="00814A6E"/>
    <w:rsid w:val="00814ADA"/>
    <w:rsid w:val="0081574D"/>
    <w:rsid w:val="00816389"/>
    <w:rsid w:val="00816C3B"/>
    <w:rsid w:val="00816FAB"/>
    <w:rsid w:val="0081749E"/>
    <w:rsid w:val="00820932"/>
    <w:rsid w:val="00822943"/>
    <w:rsid w:val="00822E32"/>
    <w:rsid w:val="008235CC"/>
    <w:rsid w:val="00823671"/>
    <w:rsid w:val="00823EA9"/>
    <w:rsid w:val="008246B2"/>
    <w:rsid w:val="008252FB"/>
    <w:rsid w:val="00825DF7"/>
    <w:rsid w:val="00826964"/>
    <w:rsid w:val="0082772B"/>
    <w:rsid w:val="0082774F"/>
    <w:rsid w:val="00827EC7"/>
    <w:rsid w:val="00830946"/>
    <w:rsid w:val="00830965"/>
    <w:rsid w:val="00831A08"/>
    <w:rsid w:val="0083494E"/>
    <w:rsid w:val="00834F12"/>
    <w:rsid w:val="00835AFE"/>
    <w:rsid w:val="00835DA4"/>
    <w:rsid w:val="00836074"/>
    <w:rsid w:val="00836AE9"/>
    <w:rsid w:val="008370A1"/>
    <w:rsid w:val="00840F38"/>
    <w:rsid w:val="00840F68"/>
    <w:rsid w:val="008411E6"/>
    <w:rsid w:val="00841386"/>
    <w:rsid w:val="008421DA"/>
    <w:rsid w:val="008442E8"/>
    <w:rsid w:val="00844727"/>
    <w:rsid w:val="00845196"/>
    <w:rsid w:val="00845660"/>
    <w:rsid w:val="00846D3E"/>
    <w:rsid w:val="00847541"/>
    <w:rsid w:val="00847A9B"/>
    <w:rsid w:val="00847DFD"/>
    <w:rsid w:val="00850223"/>
    <w:rsid w:val="00851553"/>
    <w:rsid w:val="0085290B"/>
    <w:rsid w:val="00852C2D"/>
    <w:rsid w:val="00852CC1"/>
    <w:rsid w:val="00852CDF"/>
    <w:rsid w:val="008540EA"/>
    <w:rsid w:val="008546A6"/>
    <w:rsid w:val="00855319"/>
    <w:rsid w:val="008578D5"/>
    <w:rsid w:val="00857B1D"/>
    <w:rsid w:val="0086031A"/>
    <w:rsid w:val="00861EB6"/>
    <w:rsid w:val="00864E86"/>
    <w:rsid w:val="00865D2A"/>
    <w:rsid w:val="00867396"/>
    <w:rsid w:val="00867D4C"/>
    <w:rsid w:val="008702F0"/>
    <w:rsid w:val="00871EC1"/>
    <w:rsid w:val="00872F5F"/>
    <w:rsid w:val="00873B00"/>
    <w:rsid w:val="008740CB"/>
    <w:rsid w:val="00874481"/>
    <w:rsid w:val="00874B85"/>
    <w:rsid w:val="00874E3C"/>
    <w:rsid w:val="0087765B"/>
    <w:rsid w:val="00877A1B"/>
    <w:rsid w:val="00880F67"/>
    <w:rsid w:val="008810B1"/>
    <w:rsid w:val="00881B19"/>
    <w:rsid w:val="00881CDE"/>
    <w:rsid w:val="008823EC"/>
    <w:rsid w:val="00882766"/>
    <w:rsid w:val="008832D0"/>
    <w:rsid w:val="0088334A"/>
    <w:rsid w:val="008833CE"/>
    <w:rsid w:val="0088570A"/>
    <w:rsid w:val="008860C3"/>
    <w:rsid w:val="00887191"/>
    <w:rsid w:val="00887ECB"/>
    <w:rsid w:val="008910D6"/>
    <w:rsid w:val="008914D6"/>
    <w:rsid w:val="0089188E"/>
    <w:rsid w:val="00891BF1"/>
    <w:rsid w:val="008933C3"/>
    <w:rsid w:val="00893D21"/>
    <w:rsid w:val="00894E94"/>
    <w:rsid w:val="00895EED"/>
    <w:rsid w:val="0089697A"/>
    <w:rsid w:val="00896AA7"/>
    <w:rsid w:val="00897E7F"/>
    <w:rsid w:val="008A1192"/>
    <w:rsid w:val="008A162E"/>
    <w:rsid w:val="008A233A"/>
    <w:rsid w:val="008A2F89"/>
    <w:rsid w:val="008A420E"/>
    <w:rsid w:val="008A557D"/>
    <w:rsid w:val="008A5F99"/>
    <w:rsid w:val="008A60BA"/>
    <w:rsid w:val="008A62B3"/>
    <w:rsid w:val="008B1EF7"/>
    <w:rsid w:val="008B253D"/>
    <w:rsid w:val="008B4038"/>
    <w:rsid w:val="008B6F15"/>
    <w:rsid w:val="008C0277"/>
    <w:rsid w:val="008C0DB5"/>
    <w:rsid w:val="008C206C"/>
    <w:rsid w:val="008C2390"/>
    <w:rsid w:val="008C299A"/>
    <w:rsid w:val="008C4153"/>
    <w:rsid w:val="008C416C"/>
    <w:rsid w:val="008C4470"/>
    <w:rsid w:val="008C4C25"/>
    <w:rsid w:val="008C4C3D"/>
    <w:rsid w:val="008C6D3D"/>
    <w:rsid w:val="008C6F8B"/>
    <w:rsid w:val="008D021E"/>
    <w:rsid w:val="008D053E"/>
    <w:rsid w:val="008D07FF"/>
    <w:rsid w:val="008D1136"/>
    <w:rsid w:val="008D1C91"/>
    <w:rsid w:val="008D1EC4"/>
    <w:rsid w:val="008D1F3A"/>
    <w:rsid w:val="008D2A2C"/>
    <w:rsid w:val="008D30CD"/>
    <w:rsid w:val="008D4E5F"/>
    <w:rsid w:val="008D74BB"/>
    <w:rsid w:val="008D751D"/>
    <w:rsid w:val="008D7689"/>
    <w:rsid w:val="008D793D"/>
    <w:rsid w:val="008D7F96"/>
    <w:rsid w:val="008E0588"/>
    <w:rsid w:val="008E07AC"/>
    <w:rsid w:val="008E0B06"/>
    <w:rsid w:val="008E175A"/>
    <w:rsid w:val="008E1FE7"/>
    <w:rsid w:val="008E20D8"/>
    <w:rsid w:val="008E2E69"/>
    <w:rsid w:val="008E3CBC"/>
    <w:rsid w:val="008E4864"/>
    <w:rsid w:val="008E4EDA"/>
    <w:rsid w:val="008E509E"/>
    <w:rsid w:val="008E5FE0"/>
    <w:rsid w:val="008F2594"/>
    <w:rsid w:val="008F3051"/>
    <w:rsid w:val="008F468F"/>
    <w:rsid w:val="008F52BD"/>
    <w:rsid w:val="008F54C6"/>
    <w:rsid w:val="008F5C6D"/>
    <w:rsid w:val="008F6411"/>
    <w:rsid w:val="008F7E06"/>
    <w:rsid w:val="009016C5"/>
    <w:rsid w:val="009026AD"/>
    <w:rsid w:val="009026FC"/>
    <w:rsid w:val="00902CA5"/>
    <w:rsid w:val="009035E1"/>
    <w:rsid w:val="009039CF"/>
    <w:rsid w:val="00903FC6"/>
    <w:rsid w:val="00904AAA"/>
    <w:rsid w:val="00905ED9"/>
    <w:rsid w:val="00906440"/>
    <w:rsid w:val="00907283"/>
    <w:rsid w:val="009076BB"/>
    <w:rsid w:val="0090774C"/>
    <w:rsid w:val="0091128A"/>
    <w:rsid w:val="00911378"/>
    <w:rsid w:val="009163CE"/>
    <w:rsid w:val="009166F3"/>
    <w:rsid w:val="00916EC1"/>
    <w:rsid w:val="00917EC0"/>
    <w:rsid w:val="00917FB2"/>
    <w:rsid w:val="00921955"/>
    <w:rsid w:val="00921F34"/>
    <w:rsid w:val="00922151"/>
    <w:rsid w:val="009233CC"/>
    <w:rsid w:val="00923A4D"/>
    <w:rsid w:val="00923D7C"/>
    <w:rsid w:val="00924190"/>
    <w:rsid w:val="00924317"/>
    <w:rsid w:val="009261F3"/>
    <w:rsid w:val="009278F9"/>
    <w:rsid w:val="00927AA6"/>
    <w:rsid w:val="00927ED4"/>
    <w:rsid w:val="0093168F"/>
    <w:rsid w:val="00931CAB"/>
    <w:rsid w:val="00931DBF"/>
    <w:rsid w:val="009320B2"/>
    <w:rsid w:val="00934509"/>
    <w:rsid w:val="0093473F"/>
    <w:rsid w:val="0093482C"/>
    <w:rsid w:val="00935854"/>
    <w:rsid w:val="009368A2"/>
    <w:rsid w:val="00937C48"/>
    <w:rsid w:val="0094132C"/>
    <w:rsid w:val="009421C8"/>
    <w:rsid w:val="00944B4C"/>
    <w:rsid w:val="00945207"/>
    <w:rsid w:val="00945371"/>
    <w:rsid w:val="00945ED6"/>
    <w:rsid w:val="009461C1"/>
    <w:rsid w:val="009472DD"/>
    <w:rsid w:val="009474F1"/>
    <w:rsid w:val="0094780E"/>
    <w:rsid w:val="00950B08"/>
    <w:rsid w:val="00951DA8"/>
    <w:rsid w:val="00952386"/>
    <w:rsid w:val="00952761"/>
    <w:rsid w:val="00953E5D"/>
    <w:rsid w:val="00953F03"/>
    <w:rsid w:val="00955BA0"/>
    <w:rsid w:val="00955EA8"/>
    <w:rsid w:val="00956273"/>
    <w:rsid w:val="0095712E"/>
    <w:rsid w:val="0095740F"/>
    <w:rsid w:val="00957C0E"/>
    <w:rsid w:val="0096206E"/>
    <w:rsid w:val="009658BE"/>
    <w:rsid w:val="009660D9"/>
    <w:rsid w:val="009662F7"/>
    <w:rsid w:val="00966643"/>
    <w:rsid w:val="00966788"/>
    <w:rsid w:val="00967463"/>
    <w:rsid w:val="0097055D"/>
    <w:rsid w:val="00970BA2"/>
    <w:rsid w:val="00970DA0"/>
    <w:rsid w:val="00971331"/>
    <w:rsid w:val="00971644"/>
    <w:rsid w:val="00971748"/>
    <w:rsid w:val="00971918"/>
    <w:rsid w:val="009720B3"/>
    <w:rsid w:val="00972598"/>
    <w:rsid w:val="00973171"/>
    <w:rsid w:val="00973A3F"/>
    <w:rsid w:val="00974108"/>
    <w:rsid w:val="009752B2"/>
    <w:rsid w:val="00975B16"/>
    <w:rsid w:val="00976C1F"/>
    <w:rsid w:val="0097735A"/>
    <w:rsid w:val="009773FE"/>
    <w:rsid w:val="00977ADD"/>
    <w:rsid w:val="00977CB1"/>
    <w:rsid w:val="00980B36"/>
    <w:rsid w:val="0098325C"/>
    <w:rsid w:val="009834FA"/>
    <w:rsid w:val="0098397C"/>
    <w:rsid w:val="00983CD5"/>
    <w:rsid w:val="00984AF9"/>
    <w:rsid w:val="0098622E"/>
    <w:rsid w:val="009862A8"/>
    <w:rsid w:val="009902AD"/>
    <w:rsid w:val="00991B1C"/>
    <w:rsid w:val="009923B2"/>
    <w:rsid w:val="0099403B"/>
    <w:rsid w:val="0099471D"/>
    <w:rsid w:val="0099582F"/>
    <w:rsid w:val="00995A9F"/>
    <w:rsid w:val="009972BA"/>
    <w:rsid w:val="00997446"/>
    <w:rsid w:val="00997974"/>
    <w:rsid w:val="009A125A"/>
    <w:rsid w:val="009A18A4"/>
    <w:rsid w:val="009A2F45"/>
    <w:rsid w:val="009A3493"/>
    <w:rsid w:val="009A5440"/>
    <w:rsid w:val="009A5F20"/>
    <w:rsid w:val="009A6A2C"/>
    <w:rsid w:val="009A7B92"/>
    <w:rsid w:val="009B04DE"/>
    <w:rsid w:val="009B0E7E"/>
    <w:rsid w:val="009B123B"/>
    <w:rsid w:val="009B16C9"/>
    <w:rsid w:val="009B2B92"/>
    <w:rsid w:val="009B2DE0"/>
    <w:rsid w:val="009B46BF"/>
    <w:rsid w:val="009B4BEB"/>
    <w:rsid w:val="009B5448"/>
    <w:rsid w:val="009B56C3"/>
    <w:rsid w:val="009B5FD6"/>
    <w:rsid w:val="009B62CF"/>
    <w:rsid w:val="009B6705"/>
    <w:rsid w:val="009B687E"/>
    <w:rsid w:val="009B703C"/>
    <w:rsid w:val="009B780C"/>
    <w:rsid w:val="009B7E69"/>
    <w:rsid w:val="009C05BC"/>
    <w:rsid w:val="009C15CF"/>
    <w:rsid w:val="009C1B15"/>
    <w:rsid w:val="009C2191"/>
    <w:rsid w:val="009C2F50"/>
    <w:rsid w:val="009C5FA7"/>
    <w:rsid w:val="009C72DB"/>
    <w:rsid w:val="009C7A94"/>
    <w:rsid w:val="009C7DB3"/>
    <w:rsid w:val="009D0871"/>
    <w:rsid w:val="009D10E5"/>
    <w:rsid w:val="009D3028"/>
    <w:rsid w:val="009D365C"/>
    <w:rsid w:val="009D3E64"/>
    <w:rsid w:val="009D517E"/>
    <w:rsid w:val="009D52E8"/>
    <w:rsid w:val="009D54A5"/>
    <w:rsid w:val="009D57B8"/>
    <w:rsid w:val="009D5CE5"/>
    <w:rsid w:val="009D7BA7"/>
    <w:rsid w:val="009D7EA6"/>
    <w:rsid w:val="009E2007"/>
    <w:rsid w:val="009E344E"/>
    <w:rsid w:val="009E3FD2"/>
    <w:rsid w:val="009E4CBD"/>
    <w:rsid w:val="009E7505"/>
    <w:rsid w:val="009E7F44"/>
    <w:rsid w:val="009F0076"/>
    <w:rsid w:val="009F047E"/>
    <w:rsid w:val="009F0500"/>
    <w:rsid w:val="009F1C30"/>
    <w:rsid w:val="009F3348"/>
    <w:rsid w:val="009F340F"/>
    <w:rsid w:val="009F385E"/>
    <w:rsid w:val="009F45A0"/>
    <w:rsid w:val="009F5435"/>
    <w:rsid w:val="009F5AFC"/>
    <w:rsid w:val="009F5F53"/>
    <w:rsid w:val="009F6E03"/>
    <w:rsid w:val="009F6EC9"/>
    <w:rsid w:val="009F7602"/>
    <w:rsid w:val="00A001ED"/>
    <w:rsid w:val="00A011E5"/>
    <w:rsid w:val="00A01B6E"/>
    <w:rsid w:val="00A0276F"/>
    <w:rsid w:val="00A02BCD"/>
    <w:rsid w:val="00A02EB2"/>
    <w:rsid w:val="00A03779"/>
    <w:rsid w:val="00A03A53"/>
    <w:rsid w:val="00A03C18"/>
    <w:rsid w:val="00A03C1D"/>
    <w:rsid w:val="00A03F3A"/>
    <w:rsid w:val="00A04C58"/>
    <w:rsid w:val="00A06124"/>
    <w:rsid w:val="00A06403"/>
    <w:rsid w:val="00A0682A"/>
    <w:rsid w:val="00A06962"/>
    <w:rsid w:val="00A07B72"/>
    <w:rsid w:val="00A07D3D"/>
    <w:rsid w:val="00A107E9"/>
    <w:rsid w:val="00A10A7D"/>
    <w:rsid w:val="00A125AB"/>
    <w:rsid w:val="00A1324E"/>
    <w:rsid w:val="00A133C5"/>
    <w:rsid w:val="00A139ED"/>
    <w:rsid w:val="00A13ADF"/>
    <w:rsid w:val="00A13D59"/>
    <w:rsid w:val="00A1413C"/>
    <w:rsid w:val="00A14365"/>
    <w:rsid w:val="00A14BA2"/>
    <w:rsid w:val="00A14FF2"/>
    <w:rsid w:val="00A15BAB"/>
    <w:rsid w:val="00A15C08"/>
    <w:rsid w:val="00A16177"/>
    <w:rsid w:val="00A2105E"/>
    <w:rsid w:val="00A21BB2"/>
    <w:rsid w:val="00A221DA"/>
    <w:rsid w:val="00A22473"/>
    <w:rsid w:val="00A27DCC"/>
    <w:rsid w:val="00A27F27"/>
    <w:rsid w:val="00A30FC0"/>
    <w:rsid w:val="00A31B66"/>
    <w:rsid w:val="00A31FB3"/>
    <w:rsid w:val="00A332E8"/>
    <w:rsid w:val="00A337B4"/>
    <w:rsid w:val="00A3400A"/>
    <w:rsid w:val="00A3419A"/>
    <w:rsid w:val="00A341C6"/>
    <w:rsid w:val="00A34CC4"/>
    <w:rsid w:val="00A351D9"/>
    <w:rsid w:val="00A358DD"/>
    <w:rsid w:val="00A35CBD"/>
    <w:rsid w:val="00A3697F"/>
    <w:rsid w:val="00A375FC"/>
    <w:rsid w:val="00A37824"/>
    <w:rsid w:val="00A41EBE"/>
    <w:rsid w:val="00A4296B"/>
    <w:rsid w:val="00A43652"/>
    <w:rsid w:val="00A448F1"/>
    <w:rsid w:val="00A449AE"/>
    <w:rsid w:val="00A44A0A"/>
    <w:rsid w:val="00A45916"/>
    <w:rsid w:val="00A46C64"/>
    <w:rsid w:val="00A46F16"/>
    <w:rsid w:val="00A47433"/>
    <w:rsid w:val="00A50680"/>
    <w:rsid w:val="00A50C8C"/>
    <w:rsid w:val="00A53744"/>
    <w:rsid w:val="00A538A5"/>
    <w:rsid w:val="00A5539D"/>
    <w:rsid w:val="00A55D96"/>
    <w:rsid w:val="00A56AF2"/>
    <w:rsid w:val="00A56BC9"/>
    <w:rsid w:val="00A57A43"/>
    <w:rsid w:val="00A57B66"/>
    <w:rsid w:val="00A6006F"/>
    <w:rsid w:val="00A60C7B"/>
    <w:rsid w:val="00A62F51"/>
    <w:rsid w:val="00A63C80"/>
    <w:rsid w:val="00A63DE1"/>
    <w:rsid w:val="00A6614B"/>
    <w:rsid w:val="00A66BAB"/>
    <w:rsid w:val="00A66CAB"/>
    <w:rsid w:val="00A70183"/>
    <w:rsid w:val="00A71140"/>
    <w:rsid w:val="00A7146E"/>
    <w:rsid w:val="00A715A6"/>
    <w:rsid w:val="00A715CA"/>
    <w:rsid w:val="00A71B31"/>
    <w:rsid w:val="00A72175"/>
    <w:rsid w:val="00A72CDF"/>
    <w:rsid w:val="00A7302C"/>
    <w:rsid w:val="00A73157"/>
    <w:rsid w:val="00A73225"/>
    <w:rsid w:val="00A74AB2"/>
    <w:rsid w:val="00A77ABB"/>
    <w:rsid w:val="00A808A4"/>
    <w:rsid w:val="00A80BE3"/>
    <w:rsid w:val="00A82202"/>
    <w:rsid w:val="00A823D0"/>
    <w:rsid w:val="00A83437"/>
    <w:rsid w:val="00A86D90"/>
    <w:rsid w:val="00A87322"/>
    <w:rsid w:val="00A875F9"/>
    <w:rsid w:val="00A878F3"/>
    <w:rsid w:val="00A87FC6"/>
    <w:rsid w:val="00A92972"/>
    <w:rsid w:val="00A9354B"/>
    <w:rsid w:val="00A938CB"/>
    <w:rsid w:val="00A94019"/>
    <w:rsid w:val="00A96FEB"/>
    <w:rsid w:val="00A973CB"/>
    <w:rsid w:val="00AA05FB"/>
    <w:rsid w:val="00AA0D5E"/>
    <w:rsid w:val="00AA1B55"/>
    <w:rsid w:val="00AA24CA"/>
    <w:rsid w:val="00AA28D7"/>
    <w:rsid w:val="00AA2EA4"/>
    <w:rsid w:val="00AA5C46"/>
    <w:rsid w:val="00AA5C7D"/>
    <w:rsid w:val="00AB0350"/>
    <w:rsid w:val="00AB19BA"/>
    <w:rsid w:val="00AB1BB8"/>
    <w:rsid w:val="00AB1EAF"/>
    <w:rsid w:val="00AB2B8A"/>
    <w:rsid w:val="00AB4778"/>
    <w:rsid w:val="00AB4B0F"/>
    <w:rsid w:val="00AB5116"/>
    <w:rsid w:val="00AC00C4"/>
    <w:rsid w:val="00AC05AC"/>
    <w:rsid w:val="00AC14DC"/>
    <w:rsid w:val="00AC18BF"/>
    <w:rsid w:val="00AC1D81"/>
    <w:rsid w:val="00AC30E8"/>
    <w:rsid w:val="00AC3970"/>
    <w:rsid w:val="00AC3DCC"/>
    <w:rsid w:val="00AC42FE"/>
    <w:rsid w:val="00AC4522"/>
    <w:rsid w:val="00AC4C96"/>
    <w:rsid w:val="00AC69E5"/>
    <w:rsid w:val="00AC6BB1"/>
    <w:rsid w:val="00AC6FD5"/>
    <w:rsid w:val="00AC7434"/>
    <w:rsid w:val="00AD0DB6"/>
    <w:rsid w:val="00AD0E09"/>
    <w:rsid w:val="00AD1B81"/>
    <w:rsid w:val="00AD1F00"/>
    <w:rsid w:val="00AD246E"/>
    <w:rsid w:val="00AD2D84"/>
    <w:rsid w:val="00AD30E3"/>
    <w:rsid w:val="00AD3FE5"/>
    <w:rsid w:val="00AD489F"/>
    <w:rsid w:val="00AD4F11"/>
    <w:rsid w:val="00AD5ACE"/>
    <w:rsid w:val="00AD5C88"/>
    <w:rsid w:val="00AD6A92"/>
    <w:rsid w:val="00AD7006"/>
    <w:rsid w:val="00AD7AFD"/>
    <w:rsid w:val="00AE3430"/>
    <w:rsid w:val="00AE402F"/>
    <w:rsid w:val="00AE43FA"/>
    <w:rsid w:val="00AE48B1"/>
    <w:rsid w:val="00AE4BF1"/>
    <w:rsid w:val="00AE7CA8"/>
    <w:rsid w:val="00AF0F89"/>
    <w:rsid w:val="00AF14D4"/>
    <w:rsid w:val="00AF1DCE"/>
    <w:rsid w:val="00AF2CC5"/>
    <w:rsid w:val="00AF3D85"/>
    <w:rsid w:val="00AF4587"/>
    <w:rsid w:val="00AF57AC"/>
    <w:rsid w:val="00AF5D1B"/>
    <w:rsid w:val="00AF5DA7"/>
    <w:rsid w:val="00AF61B4"/>
    <w:rsid w:val="00AF622D"/>
    <w:rsid w:val="00AF6F06"/>
    <w:rsid w:val="00AF75F2"/>
    <w:rsid w:val="00AF7A10"/>
    <w:rsid w:val="00AF7A69"/>
    <w:rsid w:val="00AF7D6D"/>
    <w:rsid w:val="00B00310"/>
    <w:rsid w:val="00B00495"/>
    <w:rsid w:val="00B0076F"/>
    <w:rsid w:val="00B00C16"/>
    <w:rsid w:val="00B01F55"/>
    <w:rsid w:val="00B01F64"/>
    <w:rsid w:val="00B03801"/>
    <w:rsid w:val="00B0456F"/>
    <w:rsid w:val="00B046E6"/>
    <w:rsid w:val="00B05033"/>
    <w:rsid w:val="00B07115"/>
    <w:rsid w:val="00B0727C"/>
    <w:rsid w:val="00B07AB2"/>
    <w:rsid w:val="00B07B31"/>
    <w:rsid w:val="00B11174"/>
    <w:rsid w:val="00B11D4C"/>
    <w:rsid w:val="00B123B9"/>
    <w:rsid w:val="00B137A4"/>
    <w:rsid w:val="00B14E5A"/>
    <w:rsid w:val="00B17759"/>
    <w:rsid w:val="00B177E1"/>
    <w:rsid w:val="00B21DF0"/>
    <w:rsid w:val="00B22188"/>
    <w:rsid w:val="00B224D5"/>
    <w:rsid w:val="00B22FF7"/>
    <w:rsid w:val="00B23B56"/>
    <w:rsid w:val="00B24E57"/>
    <w:rsid w:val="00B26635"/>
    <w:rsid w:val="00B26EC8"/>
    <w:rsid w:val="00B270E4"/>
    <w:rsid w:val="00B27300"/>
    <w:rsid w:val="00B31888"/>
    <w:rsid w:val="00B31EA0"/>
    <w:rsid w:val="00B31F1F"/>
    <w:rsid w:val="00B32C3F"/>
    <w:rsid w:val="00B32DD4"/>
    <w:rsid w:val="00B337CC"/>
    <w:rsid w:val="00B34526"/>
    <w:rsid w:val="00B3456D"/>
    <w:rsid w:val="00B3553A"/>
    <w:rsid w:val="00B3629F"/>
    <w:rsid w:val="00B36629"/>
    <w:rsid w:val="00B366AF"/>
    <w:rsid w:val="00B409A6"/>
    <w:rsid w:val="00B422B2"/>
    <w:rsid w:val="00B432FD"/>
    <w:rsid w:val="00B433FE"/>
    <w:rsid w:val="00B4395A"/>
    <w:rsid w:val="00B45985"/>
    <w:rsid w:val="00B45B0D"/>
    <w:rsid w:val="00B47063"/>
    <w:rsid w:val="00B47AE2"/>
    <w:rsid w:val="00B5163B"/>
    <w:rsid w:val="00B51DE3"/>
    <w:rsid w:val="00B523EC"/>
    <w:rsid w:val="00B524B7"/>
    <w:rsid w:val="00B52786"/>
    <w:rsid w:val="00B535C2"/>
    <w:rsid w:val="00B55142"/>
    <w:rsid w:val="00B55474"/>
    <w:rsid w:val="00B5594A"/>
    <w:rsid w:val="00B5659B"/>
    <w:rsid w:val="00B57E34"/>
    <w:rsid w:val="00B602D8"/>
    <w:rsid w:val="00B607F3"/>
    <w:rsid w:val="00B60EE5"/>
    <w:rsid w:val="00B614F4"/>
    <w:rsid w:val="00B620DA"/>
    <w:rsid w:val="00B6375F"/>
    <w:rsid w:val="00B638E8"/>
    <w:rsid w:val="00B63908"/>
    <w:rsid w:val="00B6529D"/>
    <w:rsid w:val="00B653E9"/>
    <w:rsid w:val="00B65424"/>
    <w:rsid w:val="00B657A4"/>
    <w:rsid w:val="00B65C39"/>
    <w:rsid w:val="00B66A20"/>
    <w:rsid w:val="00B70E10"/>
    <w:rsid w:val="00B7270B"/>
    <w:rsid w:val="00B80423"/>
    <w:rsid w:val="00B824E1"/>
    <w:rsid w:val="00B82FA0"/>
    <w:rsid w:val="00B83222"/>
    <w:rsid w:val="00B8470C"/>
    <w:rsid w:val="00B85B0A"/>
    <w:rsid w:val="00B86E38"/>
    <w:rsid w:val="00B90CC1"/>
    <w:rsid w:val="00B90FEC"/>
    <w:rsid w:val="00B9181D"/>
    <w:rsid w:val="00B92335"/>
    <w:rsid w:val="00B94132"/>
    <w:rsid w:val="00B94361"/>
    <w:rsid w:val="00B94562"/>
    <w:rsid w:val="00B946B0"/>
    <w:rsid w:val="00B9519A"/>
    <w:rsid w:val="00B95466"/>
    <w:rsid w:val="00B95BC0"/>
    <w:rsid w:val="00B9771C"/>
    <w:rsid w:val="00B97F3C"/>
    <w:rsid w:val="00B97FB1"/>
    <w:rsid w:val="00BA0704"/>
    <w:rsid w:val="00BA0D6A"/>
    <w:rsid w:val="00BA3969"/>
    <w:rsid w:val="00BA399A"/>
    <w:rsid w:val="00BA3BB2"/>
    <w:rsid w:val="00BA3D2E"/>
    <w:rsid w:val="00BA4EA1"/>
    <w:rsid w:val="00BA5916"/>
    <w:rsid w:val="00BA70F0"/>
    <w:rsid w:val="00BA7E3C"/>
    <w:rsid w:val="00BA7E7B"/>
    <w:rsid w:val="00BB175F"/>
    <w:rsid w:val="00BB2300"/>
    <w:rsid w:val="00BB2FF2"/>
    <w:rsid w:val="00BB4626"/>
    <w:rsid w:val="00BB4733"/>
    <w:rsid w:val="00BB4879"/>
    <w:rsid w:val="00BB5C09"/>
    <w:rsid w:val="00BB5FEC"/>
    <w:rsid w:val="00BB6CF7"/>
    <w:rsid w:val="00BB70B2"/>
    <w:rsid w:val="00BB713F"/>
    <w:rsid w:val="00BB71E4"/>
    <w:rsid w:val="00BB7827"/>
    <w:rsid w:val="00BC10E0"/>
    <w:rsid w:val="00BC1485"/>
    <w:rsid w:val="00BC17E4"/>
    <w:rsid w:val="00BC1AA9"/>
    <w:rsid w:val="00BC339B"/>
    <w:rsid w:val="00BC5916"/>
    <w:rsid w:val="00BC59A8"/>
    <w:rsid w:val="00BC6101"/>
    <w:rsid w:val="00BC62C5"/>
    <w:rsid w:val="00BC7472"/>
    <w:rsid w:val="00BC75AC"/>
    <w:rsid w:val="00BC767D"/>
    <w:rsid w:val="00BC7989"/>
    <w:rsid w:val="00BD0823"/>
    <w:rsid w:val="00BD0D1E"/>
    <w:rsid w:val="00BD15CA"/>
    <w:rsid w:val="00BD19EE"/>
    <w:rsid w:val="00BD21D7"/>
    <w:rsid w:val="00BD279C"/>
    <w:rsid w:val="00BD3775"/>
    <w:rsid w:val="00BD5748"/>
    <w:rsid w:val="00BD6A45"/>
    <w:rsid w:val="00BD7993"/>
    <w:rsid w:val="00BD7FDA"/>
    <w:rsid w:val="00BE05B5"/>
    <w:rsid w:val="00BE22D0"/>
    <w:rsid w:val="00BE308B"/>
    <w:rsid w:val="00BE39F6"/>
    <w:rsid w:val="00BE3A8C"/>
    <w:rsid w:val="00BE3AB6"/>
    <w:rsid w:val="00BE414B"/>
    <w:rsid w:val="00BE4307"/>
    <w:rsid w:val="00BE5EC2"/>
    <w:rsid w:val="00BE71B8"/>
    <w:rsid w:val="00BE7D65"/>
    <w:rsid w:val="00BF24A5"/>
    <w:rsid w:val="00BF24E2"/>
    <w:rsid w:val="00BF29E4"/>
    <w:rsid w:val="00BF2C4A"/>
    <w:rsid w:val="00BF2E5D"/>
    <w:rsid w:val="00BF4C14"/>
    <w:rsid w:val="00BF5913"/>
    <w:rsid w:val="00BF7897"/>
    <w:rsid w:val="00C00572"/>
    <w:rsid w:val="00C0058C"/>
    <w:rsid w:val="00C00A46"/>
    <w:rsid w:val="00C013CE"/>
    <w:rsid w:val="00C018E5"/>
    <w:rsid w:val="00C01F64"/>
    <w:rsid w:val="00C03017"/>
    <w:rsid w:val="00C03067"/>
    <w:rsid w:val="00C0418A"/>
    <w:rsid w:val="00C04A23"/>
    <w:rsid w:val="00C05547"/>
    <w:rsid w:val="00C05941"/>
    <w:rsid w:val="00C05964"/>
    <w:rsid w:val="00C06138"/>
    <w:rsid w:val="00C06AA4"/>
    <w:rsid w:val="00C072ED"/>
    <w:rsid w:val="00C10598"/>
    <w:rsid w:val="00C10D56"/>
    <w:rsid w:val="00C1101B"/>
    <w:rsid w:val="00C119C5"/>
    <w:rsid w:val="00C1309E"/>
    <w:rsid w:val="00C14122"/>
    <w:rsid w:val="00C15ED3"/>
    <w:rsid w:val="00C16366"/>
    <w:rsid w:val="00C164C9"/>
    <w:rsid w:val="00C1677B"/>
    <w:rsid w:val="00C172EE"/>
    <w:rsid w:val="00C20F5F"/>
    <w:rsid w:val="00C219F9"/>
    <w:rsid w:val="00C21C51"/>
    <w:rsid w:val="00C23FA7"/>
    <w:rsid w:val="00C24C96"/>
    <w:rsid w:val="00C27720"/>
    <w:rsid w:val="00C31AAA"/>
    <w:rsid w:val="00C31C85"/>
    <w:rsid w:val="00C31F91"/>
    <w:rsid w:val="00C32436"/>
    <w:rsid w:val="00C324C8"/>
    <w:rsid w:val="00C33128"/>
    <w:rsid w:val="00C332FA"/>
    <w:rsid w:val="00C33578"/>
    <w:rsid w:val="00C352D2"/>
    <w:rsid w:val="00C35BE0"/>
    <w:rsid w:val="00C36208"/>
    <w:rsid w:val="00C37839"/>
    <w:rsid w:val="00C379DD"/>
    <w:rsid w:val="00C37FC1"/>
    <w:rsid w:val="00C41701"/>
    <w:rsid w:val="00C41F53"/>
    <w:rsid w:val="00C427BD"/>
    <w:rsid w:val="00C45A49"/>
    <w:rsid w:val="00C460F4"/>
    <w:rsid w:val="00C47282"/>
    <w:rsid w:val="00C47B65"/>
    <w:rsid w:val="00C47BF7"/>
    <w:rsid w:val="00C47E58"/>
    <w:rsid w:val="00C50818"/>
    <w:rsid w:val="00C50BC2"/>
    <w:rsid w:val="00C514D3"/>
    <w:rsid w:val="00C5155A"/>
    <w:rsid w:val="00C5314C"/>
    <w:rsid w:val="00C539BB"/>
    <w:rsid w:val="00C5441A"/>
    <w:rsid w:val="00C54BDA"/>
    <w:rsid w:val="00C55282"/>
    <w:rsid w:val="00C55D7F"/>
    <w:rsid w:val="00C566B8"/>
    <w:rsid w:val="00C56CE9"/>
    <w:rsid w:val="00C571ED"/>
    <w:rsid w:val="00C5748C"/>
    <w:rsid w:val="00C576B8"/>
    <w:rsid w:val="00C57770"/>
    <w:rsid w:val="00C57AC2"/>
    <w:rsid w:val="00C600E4"/>
    <w:rsid w:val="00C60BF5"/>
    <w:rsid w:val="00C60EA3"/>
    <w:rsid w:val="00C61DF7"/>
    <w:rsid w:val="00C62149"/>
    <w:rsid w:val="00C628B8"/>
    <w:rsid w:val="00C62B5C"/>
    <w:rsid w:val="00C64D4F"/>
    <w:rsid w:val="00C65584"/>
    <w:rsid w:val="00C6580E"/>
    <w:rsid w:val="00C6606F"/>
    <w:rsid w:val="00C67D71"/>
    <w:rsid w:val="00C67DE8"/>
    <w:rsid w:val="00C70425"/>
    <w:rsid w:val="00C71BCA"/>
    <w:rsid w:val="00C743C9"/>
    <w:rsid w:val="00C7499A"/>
    <w:rsid w:val="00C74B73"/>
    <w:rsid w:val="00C75419"/>
    <w:rsid w:val="00C75861"/>
    <w:rsid w:val="00C75973"/>
    <w:rsid w:val="00C764F8"/>
    <w:rsid w:val="00C76556"/>
    <w:rsid w:val="00C76E4D"/>
    <w:rsid w:val="00C80084"/>
    <w:rsid w:val="00C80182"/>
    <w:rsid w:val="00C810C9"/>
    <w:rsid w:val="00C84098"/>
    <w:rsid w:val="00C84308"/>
    <w:rsid w:val="00C8478F"/>
    <w:rsid w:val="00C848CE"/>
    <w:rsid w:val="00C84D4A"/>
    <w:rsid w:val="00C86B08"/>
    <w:rsid w:val="00C92E8E"/>
    <w:rsid w:val="00C93BC5"/>
    <w:rsid w:val="00C94230"/>
    <w:rsid w:val="00C946A2"/>
    <w:rsid w:val="00C94CED"/>
    <w:rsid w:val="00C952F4"/>
    <w:rsid w:val="00C9707B"/>
    <w:rsid w:val="00CA0B42"/>
    <w:rsid w:val="00CA2200"/>
    <w:rsid w:val="00CA2227"/>
    <w:rsid w:val="00CA2F02"/>
    <w:rsid w:val="00CA3023"/>
    <w:rsid w:val="00CA34F7"/>
    <w:rsid w:val="00CA3BD4"/>
    <w:rsid w:val="00CA5128"/>
    <w:rsid w:val="00CA6DC7"/>
    <w:rsid w:val="00CA6E2E"/>
    <w:rsid w:val="00CB0AEC"/>
    <w:rsid w:val="00CB3738"/>
    <w:rsid w:val="00CB454B"/>
    <w:rsid w:val="00CB4E54"/>
    <w:rsid w:val="00CB4F43"/>
    <w:rsid w:val="00CB6C73"/>
    <w:rsid w:val="00CB7D8C"/>
    <w:rsid w:val="00CC152D"/>
    <w:rsid w:val="00CC1910"/>
    <w:rsid w:val="00CC1A9A"/>
    <w:rsid w:val="00CC1E49"/>
    <w:rsid w:val="00CC42D6"/>
    <w:rsid w:val="00CC4B0D"/>
    <w:rsid w:val="00CC6617"/>
    <w:rsid w:val="00CC6A02"/>
    <w:rsid w:val="00CC73A8"/>
    <w:rsid w:val="00CD0B19"/>
    <w:rsid w:val="00CD0EB6"/>
    <w:rsid w:val="00CD13FB"/>
    <w:rsid w:val="00CD3ABB"/>
    <w:rsid w:val="00CD3CC4"/>
    <w:rsid w:val="00CD462C"/>
    <w:rsid w:val="00CD4DC1"/>
    <w:rsid w:val="00CD5408"/>
    <w:rsid w:val="00CD5422"/>
    <w:rsid w:val="00CD74A7"/>
    <w:rsid w:val="00CD7D0A"/>
    <w:rsid w:val="00CE03D6"/>
    <w:rsid w:val="00CE04FE"/>
    <w:rsid w:val="00CE1E35"/>
    <w:rsid w:val="00CE1F01"/>
    <w:rsid w:val="00CE26B9"/>
    <w:rsid w:val="00CE3CBB"/>
    <w:rsid w:val="00CE675D"/>
    <w:rsid w:val="00CE72CA"/>
    <w:rsid w:val="00CF1780"/>
    <w:rsid w:val="00CF272E"/>
    <w:rsid w:val="00CF2B4A"/>
    <w:rsid w:val="00CF3214"/>
    <w:rsid w:val="00CF4B33"/>
    <w:rsid w:val="00D00367"/>
    <w:rsid w:val="00D0138D"/>
    <w:rsid w:val="00D016C8"/>
    <w:rsid w:val="00D01FE4"/>
    <w:rsid w:val="00D021BD"/>
    <w:rsid w:val="00D0245B"/>
    <w:rsid w:val="00D02504"/>
    <w:rsid w:val="00D026B9"/>
    <w:rsid w:val="00D043F3"/>
    <w:rsid w:val="00D04574"/>
    <w:rsid w:val="00D04CDB"/>
    <w:rsid w:val="00D0502E"/>
    <w:rsid w:val="00D0657F"/>
    <w:rsid w:val="00D06BD9"/>
    <w:rsid w:val="00D1127E"/>
    <w:rsid w:val="00D12194"/>
    <w:rsid w:val="00D1281B"/>
    <w:rsid w:val="00D12A07"/>
    <w:rsid w:val="00D14C62"/>
    <w:rsid w:val="00D1521D"/>
    <w:rsid w:val="00D1683A"/>
    <w:rsid w:val="00D16E60"/>
    <w:rsid w:val="00D173A5"/>
    <w:rsid w:val="00D21627"/>
    <w:rsid w:val="00D217DF"/>
    <w:rsid w:val="00D23DF8"/>
    <w:rsid w:val="00D23EA3"/>
    <w:rsid w:val="00D2493A"/>
    <w:rsid w:val="00D265B7"/>
    <w:rsid w:val="00D2683A"/>
    <w:rsid w:val="00D27926"/>
    <w:rsid w:val="00D30851"/>
    <w:rsid w:val="00D30E82"/>
    <w:rsid w:val="00D31183"/>
    <w:rsid w:val="00D3320C"/>
    <w:rsid w:val="00D3357F"/>
    <w:rsid w:val="00D3391F"/>
    <w:rsid w:val="00D33DF8"/>
    <w:rsid w:val="00D36016"/>
    <w:rsid w:val="00D3635D"/>
    <w:rsid w:val="00D36D20"/>
    <w:rsid w:val="00D37F78"/>
    <w:rsid w:val="00D408F9"/>
    <w:rsid w:val="00D41799"/>
    <w:rsid w:val="00D41E99"/>
    <w:rsid w:val="00D4268D"/>
    <w:rsid w:val="00D42958"/>
    <w:rsid w:val="00D4327E"/>
    <w:rsid w:val="00D44001"/>
    <w:rsid w:val="00D44D2A"/>
    <w:rsid w:val="00D457D0"/>
    <w:rsid w:val="00D46BA5"/>
    <w:rsid w:val="00D46C79"/>
    <w:rsid w:val="00D47068"/>
    <w:rsid w:val="00D52524"/>
    <w:rsid w:val="00D527D0"/>
    <w:rsid w:val="00D5345C"/>
    <w:rsid w:val="00D53602"/>
    <w:rsid w:val="00D54CB8"/>
    <w:rsid w:val="00D54F6E"/>
    <w:rsid w:val="00D553A7"/>
    <w:rsid w:val="00D56995"/>
    <w:rsid w:val="00D57153"/>
    <w:rsid w:val="00D57EA6"/>
    <w:rsid w:val="00D60D18"/>
    <w:rsid w:val="00D60DA9"/>
    <w:rsid w:val="00D61B93"/>
    <w:rsid w:val="00D62174"/>
    <w:rsid w:val="00D6284E"/>
    <w:rsid w:val="00D63595"/>
    <w:rsid w:val="00D64A84"/>
    <w:rsid w:val="00D64E7F"/>
    <w:rsid w:val="00D66CF8"/>
    <w:rsid w:val="00D66EFA"/>
    <w:rsid w:val="00D67565"/>
    <w:rsid w:val="00D67E15"/>
    <w:rsid w:val="00D67EFC"/>
    <w:rsid w:val="00D70122"/>
    <w:rsid w:val="00D701AF"/>
    <w:rsid w:val="00D71515"/>
    <w:rsid w:val="00D7214F"/>
    <w:rsid w:val="00D72E9E"/>
    <w:rsid w:val="00D765CD"/>
    <w:rsid w:val="00D800C0"/>
    <w:rsid w:val="00D80781"/>
    <w:rsid w:val="00D81A96"/>
    <w:rsid w:val="00D81B1A"/>
    <w:rsid w:val="00D823D2"/>
    <w:rsid w:val="00D829E4"/>
    <w:rsid w:val="00D83AD0"/>
    <w:rsid w:val="00D842E0"/>
    <w:rsid w:val="00D865AF"/>
    <w:rsid w:val="00D93AC8"/>
    <w:rsid w:val="00D940D2"/>
    <w:rsid w:val="00D95289"/>
    <w:rsid w:val="00D9695A"/>
    <w:rsid w:val="00D97221"/>
    <w:rsid w:val="00D97BDD"/>
    <w:rsid w:val="00DA0D31"/>
    <w:rsid w:val="00DA177D"/>
    <w:rsid w:val="00DA643A"/>
    <w:rsid w:val="00DA773B"/>
    <w:rsid w:val="00DB020A"/>
    <w:rsid w:val="00DB02B3"/>
    <w:rsid w:val="00DB1C71"/>
    <w:rsid w:val="00DB2F4B"/>
    <w:rsid w:val="00DB45F8"/>
    <w:rsid w:val="00DB46CE"/>
    <w:rsid w:val="00DB48D4"/>
    <w:rsid w:val="00DB59CF"/>
    <w:rsid w:val="00DB6538"/>
    <w:rsid w:val="00DB73CF"/>
    <w:rsid w:val="00DB7715"/>
    <w:rsid w:val="00DC042E"/>
    <w:rsid w:val="00DC0670"/>
    <w:rsid w:val="00DC0F18"/>
    <w:rsid w:val="00DC19C6"/>
    <w:rsid w:val="00DC1A1F"/>
    <w:rsid w:val="00DC4D78"/>
    <w:rsid w:val="00DC6454"/>
    <w:rsid w:val="00DC79CE"/>
    <w:rsid w:val="00DD1AD6"/>
    <w:rsid w:val="00DD2752"/>
    <w:rsid w:val="00DD28E2"/>
    <w:rsid w:val="00DD3178"/>
    <w:rsid w:val="00DD4F4D"/>
    <w:rsid w:val="00DD62E0"/>
    <w:rsid w:val="00DD75D5"/>
    <w:rsid w:val="00DD7D37"/>
    <w:rsid w:val="00DE0191"/>
    <w:rsid w:val="00DE1A89"/>
    <w:rsid w:val="00DE2965"/>
    <w:rsid w:val="00DE33CE"/>
    <w:rsid w:val="00DE36DE"/>
    <w:rsid w:val="00DE3B98"/>
    <w:rsid w:val="00DE463F"/>
    <w:rsid w:val="00DE4EA3"/>
    <w:rsid w:val="00DE58F8"/>
    <w:rsid w:val="00DE5E21"/>
    <w:rsid w:val="00DE5EDA"/>
    <w:rsid w:val="00DE617B"/>
    <w:rsid w:val="00DE6759"/>
    <w:rsid w:val="00DE7AF1"/>
    <w:rsid w:val="00DF4577"/>
    <w:rsid w:val="00DF69B4"/>
    <w:rsid w:val="00DF7AA9"/>
    <w:rsid w:val="00E005BC"/>
    <w:rsid w:val="00E0251A"/>
    <w:rsid w:val="00E03A19"/>
    <w:rsid w:val="00E04A7B"/>
    <w:rsid w:val="00E07285"/>
    <w:rsid w:val="00E10DC7"/>
    <w:rsid w:val="00E116CC"/>
    <w:rsid w:val="00E11C4F"/>
    <w:rsid w:val="00E12EAE"/>
    <w:rsid w:val="00E13675"/>
    <w:rsid w:val="00E1498E"/>
    <w:rsid w:val="00E15CC9"/>
    <w:rsid w:val="00E176B5"/>
    <w:rsid w:val="00E222F8"/>
    <w:rsid w:val="00E241D4"/>
    <w:rsid w:val="00E24643"/>
    <w:rsid w:val="00E2486B"/>
    <w:rsid w:val="00E25AB2"/>
    <w:rsid w:val="00E2640C"/>
    <w:rsid w:val="00E30A85"/>
    <w:rsid w:val="00E312EA"/>
    <w:rsid w:val="00E31B6F"/>
    <w:rsid w:val="00E32162"/>
    <w:rsid w:val="00E32525"/>
    <w:rsid w:val="00E34DD9"/>
    <w:rsid w:val="00E364E1"/>
    <w:rsid w:val="00E3688D"/>
    <w:rsid w:val="00E37115"/>
    <w:rsid w:val="00E37945"/>
    <w:rsid w:val="00E379E1"/>
    <w:rsid w:val="00E37E9A"/>
    <w:rsid w:val="00E40D59"/>
    <w:rsid w:val="00E41827"/>
    <w:rsid w:val="00E41E98"/>
    <w:rsid w:val="00E426C8"/>
    <w:rsid w:val="00E42E5C"/>
    <w:rsid w:val="00E433E7"/>
    <w:rsid w:val="00E443F4"/>
    <w:rsid w:val="00E44831"/>
    <w:rsid w:val="00E44DD8"/>
    <w:rsid w:val="00E45DB2"/>
    <w:rsid w:val="00E47B52"/>
    <w:rsid w:val="00E51660"/>
    <w:rsid w:val="00E5258C"/>
    <w:rsid w:val="00E5399F"/>
    <w:rsid w:val="00E53FF5"/>
    <w:rsid w:val="00E54695"/>
    <w:rsid w:val="00E559E5"/>
    <w:rsid w:val="00E5649C"/>
    <w:rsid w:val="00E567F3"/>
    <w:rsid w:val="00E5699A"/>
    <w:rsid w:val="00E56F45"/>
    <w:rsid w:val="00E57029"/>
    <w:rsid w:val="00E57413"/>
    <w:rsid w:val="00E60EE4"/>
    <w:rsid w:val="00E61403"/>
    <w:rsid w:val="00E61EAA"/>
    <w:rsid w:val="00E62A18"/>
    <w:rsid w:val="00E636F7"/>
    <w:rsid w:val="00E63DD4"/>
    <w:rsid w:val="00E64167"/>
    <w:rsid w:val="00E64D7E"/>
    <w:rsid w:val="00E64ECB"/>
    <w:rsid w:val="00E6537A"/>
    <w:rsid w:val="00E659B9"/>
    <w:rsid w:val="00E65EB3"/>
    <w:rsid w:val="00E65F27"/>
    <w:rsid w:val="00E66137"/>
    <w:rsid w:val="00E66163"/>
    <w:rsid w:val="00E71192"/>
    <w:rsid w:val="00E71683"/>
    <w:rsid w:val="00E729A3"/>
    <w:rsid w:val="00E72F1E"/>
    <w:rsid w:val="00E7381C"/>
    <w:rsid w:val="00E73D25"/>
    <w:rsid w:val="00E744EA"/>
    <w:rsid w:val="00E7452C"/>
    <w:rsid w:val="00E7468A"/>
    <w:rsid w:val="00E746E4"/>
    <w:rsid w:val="00E76675"/>
    <w:rsid w:val="00E802E5"/>
    <w:rsid w:val="00E80816"/>
    <w:rsid w:val="00E80A18"/>
    <w:rsid w:val="00E812F0"/>
    <w:rsid w:val="00E845C3"/>
    <w:rsid w:val="00E84E6A"/>
    <w:rsid w:val="00E85341"/>
    <w:rsid w:val="00E86520"/>
    <w:rsid w:val="00E86942"/>
    <w:rsid w:val="00E86A63"/>
    <w:rsid w:val="00E86EB5"/>
    <w:rsid w:val="00E90783"/>
    <w:rsid w:val="00E91203"/>
    <w:rsid w:val="00E91685"/>
    <w:rsid w:val="00E91E9E"/>
    <w:rsid w:val="00E92EB2"/>
    <w:rsid w:val="00E931F5"/>
    <w:rsid w:val="00E940FC"/>
    <w:rsid w:val="00E946ED"/>
    <w:rsid w:val="00E94F8D"/>
    <w:rsid w:val="00E95220"/>
    <w:rsid w:val="00E964AF"/>
    <w:rsid w:val="00E96B12"/>
    <w:rsid w:val="00E976B2"/>
    <w:rsid w:val="00EA03BC"/>
    <w:rsid w:val="00EA0916"/>
    <w:rsid w:val="00EA12DA"/>
    <w:rsid w:val="00EA2932"/>
    <w:rsid w:val="00EA3BE2"/>
    <w:rsid w:val="00EA415C"/>
    <w:rsid w:val="00EA49A4"/>
    <w:rsid w:val="00EA5372"/>
    <w:rsid w:val="00EA56E6"/>
    <w:rsid w:val="00EA70A3"/>
    <w:rsid w:val="00EA72C5"/>
    <w:rsid w:val="00EA7CB0"/>
    <w:rsid w:val="00EB1360"/>
    <w:rsid w:val="00EB24E3"/>
    <w:rsid w:val="00EB43C9"/>
    <w:rsid w:val="00EB49FF"/>
    <w:rsid w:val="00EB632B"/>
    <w:rsid w:val="00EB644A"/>
    <w:rsid w:val="00EB688E"/>
    <w:rsid w:val="00EB6D02"/>
    <w:rsid w:val="00EB78B1"/>
    <w:rsid w:val="00EC0705"/>
    <w:rsid w:val="00EC1EC6"/>
    <w:rsid w:val="00EC35CB"/>
    <w:rsid w:val="00EC46C3"/>
    <w:rsid w:val="00EC4CFF"/>
    <w:rsid w:val="00EC4DD8"/>
    <w:rsid w:val="00EC5F01"/>
    <w:rsid w:val="00EC6930"/>
    <w:rsid w:val="00EC7169"/>
    <w:rsid w:val="00EC71C8"/>
    <w:rsid w:val="00EC7613"/>
    <w:rsid w:val="00EC79AB"/>
    <w:rsid w:val="00ED1472"/>
    <w:rsid w:val="00ED2E1F"/>
    <w:rsid w:val="00ED3C78"/>
    <w:rsid w:val="00ED420C"/>
    <w:rsid w:val="00ED5768"/>
    <w:rsid w:val="00ED5802"/>
    <w:rsid w:val="00ED5A81"/>
    <w:rsid w:val="00ED6513"/>
    <w:rsid w:val="00ED6F27"/>
    <w:rsid w:val="00ED704E"/>
    <w:rsid w:val="00ED7E4E"/>
    <w:rsid w:val="00EE0D49"/>
    <w:rsid w:val="00EE15F1"/>
    <w:rsid w:val="00EE1806"/>
    <w:rsid w:val="00EE197D"/>
    <w:rsid w:val="00EE1DF1"/>
    <w:rsid w:val="00EE324D"/>
    <w:rsid w:val="00EE3366"/>
    <w:rsid w:val="00EE4320"/>
    <w:rsid w:val="00EE51E7"/>
    <w:rsid w:val="00EE5527"/>
    <w:rsid w:val="00EE592E"/>
    <w:rsid w:val="00EF0B3B"/>
    <w:rsid w:val="00EF1524"/>
    <w:rsid w:val="00EF4855"/>
    <w:rsid w:val="00EF4B2E"/>
    <w:rsid w:val="00EF5987"/>
    <w:rsid w:val="00EF59CF"/>
    <w:rsid w:val="00EF6507"/>
    <w:rsid w:val="00EF7049"/>
    <w:rsid w:val="00EF7C74"/>
    <w:rsid w:val="00F01306"/>
    <w:rsid w:val="00F023FB"/>
    <w:rsid w:val="00F03330"/>
    <w:rsid w:val="00F04CEB"/>
    <w:rsid w:val="00F05441"/>
    <w:rsid w:val="00F05BBD"/>
    <w:rsid w:val="00F06427"/>
    <w:rsid w:val="00F07A54"/>
    <w:rsid w:val="00F07EF3"/>
    <w:rsid w:val="00F106D7"/>
    <w:rsid w:val="00F11145"/>
    <w:rsid w:val="00F11A53"/>
    <w:rsid w:val="00F121CF"/>
    <w:rsid w:val="00F1415B"/>
    <w:rsid w:val="00F14D24"/>
    <w:rsid w:val="00F158FD"/>
    <w:rsid w:val="00F15A80"/>
    <w:rsid w:val="00F15E0E"/>
    <w:rsid w:val="00F1638C"/>
    <w:rsid w:val="00F172E4"/>
    <w:rsid w:val="00F20395"/>
    <w:rsid w:val="00F205F5"/>
    <w:rsid w:val="00F211B0"/>
    <w:rsid w:val="00F22729"/>
    <w:rsid w:val="00F2299F"/>
    <w:rsid w:val="00F234CA"/>
    <w:rsid w:val="00F23FD3"/>
    <w:rsid w:val="00F240AA"/>
    <w:rsid w:val="00F24D2A"/>
    <w:rsid w:val="00F26D7B"/>
    <w:rsid w:val="00F30654"/>
    <w:rsid w:val="00F31216"/>
    <w:rsid w:val="00F31595"/>
    <w:rsid w:val="00F31A83"/>
    <w:rsid w:val="00F33E45"/>
    <w:rsid w:val="00F344AE"/>
    <w:rsid w:val="00F34744"/>
    <w:rsid w:val="00F3539D"/>
    <w:rsid w:val="00F359EC"/>
    <w:rsid w:val="00F36582"/>
    <w:rsid w:val="00F375D1"/>
    <w:rsid w:val="00F37BEA"/>
    <w:rsid w:val="00F37DD8"/>
    <w:rsid w:val="00F407CF"/>
    <w:rsid w:val="00F40880"/>
    <w:rsid w:val="00F42220"/>
    <w:rsid w:val="00F42381"/>
    <w:rsid w:val="00F42554"/>
    <w:rsid w:val="00F42719"/>
    <w:rsid w:val="00F434E3"/>
    <w:rsid w:val="00F437ED"/>
    <w:rsid w:val="00F44784"/>
    <w:rsid w:val="00F450D1"/>
    <w:rsid w:val="00F46894"/>
    <w:rsid w:val="00F470A9"/>
    <w:rsid w:val="00F47751"/>
    <w:rsid w:val="00F50FFC"/>
    <w:rsid w:val="00F5191C"/>
    <w:rsid w:val="00F51B46"/>
    <w:rsid w:val="00F520C9"/>
    <w:rsid w:val="00F53606"/>
    <w:rsid w:val="00F53C30"/>
    <w:rsid w:val="00F53F99"/>
    <w:rsid w:val="00F55817"/>
    <w:rsid w:val="00F55B0F"/>
    <w:rsid w:val="00F55C2F"/>
    <w:rsid w:val="00F55ED0"/>
    <w:rsid w:val="00F56326"/>
    <w:rsid w:val="00F572E3"/>
    <w:rsid w:val="00F57A3F"/>
    <w:rsid w:val="00F61B10"/>
    <w:rsid w:val="00F6225E"/>
    <w:rsid w:val="00F62571"/>
    <w:rsid w:val="00F634F7"/>
    <w:rsid w:val="00F63642"/>
    <w:rsid w:val="00F63812"/>
    <w:rsid w:val="00F63B3D"/>
    <w:rsid w:val="00F64EB7"/>
    <w:rsid w:val="00F65011"/>
    <w:rsid w:val="00F677FE"/>
    <w:rsid w:val="00F70542"/>
    <w:rsid w:val="00F7073D"/>
    <w:rsid w:val="00F70C29"/>
    <w:rsid w:val="00F70DCB"/>
    <w:rsid w:val="00F725F7"/>
    <w:rsid w:val="00F72ED6"/>
    <w:rsid w:val="00F73204"/>
    <w:rsid w:val="00F746E4"/>
    <w:rsid w:val="00F76052"/>
    <w:rsid w:val="00F76B98"/>
    <w:rsid w:val="00F80597"/>
    <w:rsid w:val="00F810C9"/>
    <w:rsid w:val="00F81267"/>
    <w:rsid w:val="00F815AF"/>
    <w:rsid w:val="00F81A6A"/>
    <w:rsid w:val="00F824CF"/>
    <w:rsid w:val="00F83544"/>
    <w:rsid w:val="00F83C5F"/>
    <w:rsid w:val="00F83FFE"/>
    <w:rsid w:val="00F844B9"/>
    <w:rsid w:val="00F85D57"/>
    <w:rsid w:val="00F8732C"/>
    <w:rsid w:val="00F90211"/>
    <w:rsid w:val="00F92009"/>
    <w:rsid w:val="00F92888"/>
    <w:rsid w:val="00F9374A"/>
    <w:rsid w:val="00F951C7"/>
    <w:rsid w:val="00F97238"/>
    <w:rsid w:val="00F97560"/>
    <w:rsid w:val="00FA0171"/>
    <w:rsid w:val="00FA05BB"/>
    <w:rsid w:val="00FA0A71"/>
    <w:rsid w:val="00FA1009"/>
    <w:rsid w:val="00FA1DA6"/>
    <w:rsid w:val="00FA1E22"/>
    <w:rsid w:val="00FA2617"/>
    <w:rsid w:val="00FA2722"/>
    <w:rsid w:val="00FA2E84"/>
    <w:rsid w:val="00FA31F6"/>
    <w:rsid w:val="00FA3967"/>
    <w:rsid w:val="00FA5037"/>
    <w:rsid w:val="00FA5052"/>
    <w:rsid w:val="00FA60C6"/>
    <w:rsid w:val="00FA61B8"/>
    <w:rsid w:val="00FA6626"/>
    <w:rsid w:val="00FA7756"/>
    <w:rsid w:val="00FA7A8A"/>
    <w:rsid w:val="00FA7E40"/>
    <w:rsid w:val="00FB10FA"/>
    <w:rsid w:val="00FB1152"/>
    <w:rsid w:val="00FB19B7"/>
    <w:rsid w:val="00FB1AFF"/>
    <w:rsid w:val="00FB20FF"/>
    <w:rsid w:val="00FB2C22"/>
    <w:rsid w:val="00FB3E23"/>
    <w:rsid w:val="00FB44C8"/>
    <w:rsid w:val="00FB47A1"/>
    <w:rsid w:val="00FB4B27"/>
    <w:rsid w:val="00FB6A25"/>
    <w:rsid w:val="00FB6E2B"/>
    <w:rsid w:val="00FC04BF"/>
    <w:rsid w:val="00FC0784"/>
    <w:rsid w:val="00FC191C"/>
    <w:rsid w:val="00FC483D"/>
    <w:rsid w:val="00FC4B73"/>
    <w:rsid w:val="00FC65E1"/>
    <w:rsid w:val="00FC671B"/>
    <w:rsid w:val="00FC6E50"/>
    <w:rsid w:val="00FC7A2D"/>
    <w:rsid w:val="00FC7C86"/>
    <w:rsid w:val="00FC7CC1"/>
    <w:rsid w:val="00FC7D2F"/>
    <w:rsid w:val="00FD0F94"/>
    <w:rsid w:val="00FD103F"/>
    <w:rsid w:val="00FD13E3"/>
    <w:rsid w:val="00FD1745"/>
    <w:rsid w:val="00FD1D03"/>
    <w:rsid w:val="00FD3F90"/>
    <w:rsid w:val="00FD44D9"/>
    <w:rsid w:val="00FD56E3"/>
    <w:rsid w:val="00FD6579"/>
    <w:rsid w:val="00FD74E5"/>
    <w:rsid w:val="00FD7E67"/>
    <w:rsid w:val="00FE0914"/>
    <w:rsid w:val="00FE172C"/>
    <w:rsid w:val="00FE2630"/>
    <w:rsid w:val="00FE3CFE"/>
    <w:rsid w:val="00FE452C"/>
    <w:rsid w:val="00FE4EE0"/>
    <w:rsid w:val="00FE558F"/>
    <w:rsid w:val="00FE5A01"/>
    <w:rsid w:val="00FE6A89"/>
    <w:rsid w:val="00FE6C81"/>
    <w:rsid w:val="00FE730F"/>
    <w:rsid w:val="00FE7BD7"/>
    <w:rsid w:val="00FF06D6"/>
    <w:rsid w:val="00FF2469"/>
    <w:rsid w:val="00FF29CC"/>
    <w:rsid w:val="00FF2CD1"/>
    <w:rsid w:val="00FF4551"/>
    <w:rsid w:val="00FF61C0"/>
    <w:rsid w:val="00FF6934"/>
    <w:rsid w:val="00FF6B6C"/>
    <w:rsid w:val="00FF737F"/>
    <w:rsid w:val="00FF73F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Web)" w:uiPriority="99"/>
    <w:lsdException w:name="No List"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E5649C"/>
    <w:pPr>
      <w:spacing w:after="120"/>
      <w:jc w:val="both"/>
    </w:pPr>
    <w:rPr>
      <w:rFonts w:asciiTheme="minorHAnsi" w:hAnsiTheme="minorHAnsi" w:cs="Arial"/>
    </w:rPr>
  </w:style>
  <w:style w:type="paragraph" w:styleId="Heading1">
    <w:name w:val="heading 1"/>
    <w:basedOn w:val="Normal"/>
    <w:next w:val="Normal"/>
    <w:link w:val="Heading1Char"/>
    <w:qFormat/>
    <w:rsid w:val="00DE4EA3"/>
    <w:pPr>
      <w:keepNext/>
      <w:pageBreakBefore/>
      <w:numPr>
        <w:numId w:val="1"/>
      </w:numPr>
      <w:pBdr>
        <w:bottom w:val="single" w:sz="12" w:space="1" w:color="auto"/>
      </w:pBdr>
      <w:spacing w:before="360"/>
      <w:jc w:val="right"/>
      <w:outlineLvl w:val="0"/>
    </w:pPr>
    <w:rPr>
      <w:b/>
      <w:bCs/>
      <w:kern w:val="28"/>
      <w:sz w:val="28"/>
      <w:szCs w:val="28"/>
    </w:rPr>
  </w:style>
  <w:style w:type="paragraph" w:styleId="Heading2">
    <w:name w:val="heading 2"/>
    <w:basedOn w:val="Normal"/>
    <w:next w:val="Normal"/>
    <w:link w:val="Heading2Char"/>
    <w:qFormat/>
    <w:rsid w:val="008442E8"/>
    <w:pPr>
      <w:keepNext/>
      <w:numPr>
        <w:ilvl w:val="1"/>
        <w:numId w:val="1"/>
      </w:numPr>
      <w:spacing w:before="240" w:line="360" w:lineRule="auto"/>
      <w:ind w:left="0"/>
      <w:jc w:val="left"/>
      <w:outlineLvl w:val="1"/>
    </w:pPr>
    <w:rPr>
      <w:b/>
      <w:bCs/>
      <w:i/>
      <w:iCs/>
      <w:sz w:val="24"/>
      <w:szCs w:val="24"/>
    </w:rPr>
  </w:style>
  <w:style w:type="paragraph" w:styleId="Heading3">
    <w:name w:val="heading 3"/>
    <w:basedOn w:val="Normal"/>
    <w:next w:val="Normal"/>
    <w:qFormat/>
    <w:rsid w:val="00DE4EA3"/>
    <w:pPr>
      <w:keepNext/>
      <w:numPr>
        <w:ilvl w:val="2"/>
        <w:numId w:val="1"/>
      </w:numPr>
      <w:spacing w:before="180" w:line="360" w:lineRule="auto"/>
      <w:jc w:val="left"/>
      <w:outlineLvl w:val="2"/>
    </w:pPr>
    <w:rPr>
      <w:b/>
      <w:bCs/>
    </w:rPr>
  </w:style>
  <w:style w:type="paragraph" w:styleId="Heading4">
    <w:name w:val="heading 4"/>
    <w:basedOn w:val="Normal"/>
    <w:next w:val="Normal"/>
    <w:qFormat/>
    <w:rsid w:val="00DE4EA3"/>
    <w:pPr>
      <w:keepNext/>
      <w:numPr>
        <w:ilvl w:val="3"/>
        <w:numId w:val="1"/>
      </w:numPr>
      <w:spacing w:before="180" w:line="360" w:lineRule="auto"/>
      <w:jc w:val="left"/>
      <w:outlineLvl w:val="3"/>
    </w:pPr>
    <w:rPr>
      <w:b/>
      <w:bCs/>
      <w:i/>
      <w:iCs/>
    </w:rPr>
  </w:style>
  <w:style w:type="paragraph" w:styleId="Heading5">
    <w:name w:val="heading 5"/>
    <w:basedOn w:val="Normal"/>
    <w:next w:val="Normal"/>
    <w:qFormat/>
    <w:rsid w:val="00706E55"/>
    <w:pPr>
      <w:keepNext/>
      <w:numPr>
        <w:ilvl w:val="4"/>
        <w:numId w:val="1"/>
      </w:numPr>
      <w:spacing w:before="180"/>
      <w:jc w:val="left"/>
      <w:outlineLvl w:val="4"/>
    </w:pPr>
    <w:rPr>
      <w:rFonts w:cs="Times New Roman"/>
      <w:b/>
    </w:rPr>
  </w:style>
  <w:style w:type="paragraph" w:styleId="Heading6">
    <w:name w:val="heading 6"/>
    <w:basedOn w:val="Normal"/>
    <w:next w:val="Normal"/>
    <w:link w:val="Heading6Char"/>
    <w:qFormat/>
    <w:rsid w:val="00DE4EA3"/>
    <w:pPr>
      <w:keepNext/>
      <w:numPr>
        <w:ilvl w:val="5"/>
        <w:numId w:val="1"/>
      </w:numPr>
      <w:spacing w:before="180"/>
      <w:jc w:val="left"/>
      <w:outlineLvl w:val="5"/>
    </w:pPr>
    <w:rPr>
      <w:b/>
      <w:iCs/>
    </w:rPr>
  </w:style>
  <w:style w:type="paragraph" w:styleId="Heading7">
    <w:name w:val="heading 7"/>
    <w:basedOn w:val="Normal"/>
    <w:next w:val="Normal"/>
    <w:qFormat/>
    <w:rsid w:val="00DE4EA3"/>
    <w:pPr>
      <w:keepNext/>
      <w:numPr>
        <w:ilvl w:val="6"/>
        <w:numId w:val="1"/>
      </w:numPr>
      <w:spacing w:before="180"/>
      <w:jc w:val="left"/>
      <w:outlineLvl w:val="6"/>
    </w:pPr>
    <w:rPr>
      <w:i/>
      <w:iCs/>
    </w:rPr>
  </w:style>
  <w:style w:type="paragraph" w:styleId="Heading8">
    <w:name w:val="heading 8"/>
    <w:basedOn w:val="Normal"/>
    <w:next w:val="Normal"/>
    <w:qFormat/>
    <w:rsid w:val="00DE4EA3"/>
    <w:pPr>
      <w:keepNext/>
      <w:numPr>
        <w:ilvl w:val="7"/>
        <w:numId w:val="1"/>
      </w:numPr>
      <w:spacing w:before="180"/>
      <w:jc w:val="left"/>
      <w:outlineLvl w:val="7"/>
    </w:pPr>
    <w:rPr>
      <w:i/>
      <w:iCs/>
    </w:rPr>
  </w:style>
  <w:style w:type="paragraph" w:styleId="Heading9">
    <w:name w:val="heading 9"/>
    <w:basedOn w:val="Normal"/>
    <w:next w:val="Normal"/>
    <w:qFormat/>
    <w:rsid w:val="00DE4EA3"/>
    <w:pPr>
      <w:keepNext/>
      <w:numPr>
        <w:ilvl w:val="8"/>
        <w:numId w:val="1"/>
      </w:numPr>
      <w:spacing w:before="180"/>
      <w:jc w:val="left"/>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rsid w:val="00DE4EA3"/>
    <w:pPr>
      <w:ind w:left="1440"/>
    </w:pPr>
  </w:style>
  <w:style w:type="paragraph" w:styleId="TOC3">
    <w:name w:val="toc 3"/>
    <w:basedOn w:val="Normal"/>
    <w:next w:val="Normal"/>
    <w:autoRedefine/>
    <w:uiPriority w:val="39"/>
    <w:rsid w:val="00DE4EA3"/>
    <w:pPr>
      <w:spacing w:after="0"/>
      <w:ind w:left="440"/>
      <w:jc w:val="left"/>
    </w:pPr>
    <w:rPr>
      <w:i/>
      <w:iCs/>
    </w:rPr>
  </w:style>
  <w:style w:type="paragraph" w:styleId="TOC2">
    <w:name w:val="toc 2"/>
    <w:basedOn w:val="Normal"/>
    <w:next w:val="Normal"/>
    <w:autoRedefine/>
    <w:uiPriority w:val="39"/>
    <w:rsid w:val="00DE4EA3"/>
    <w:pPr>
      <w:spacing w:after="0"/>
      <w:ind w:left="220"/>
      <w:jc w:val="left"/>
    </w:pPr>
    <w:rPr>
      <w:smallCaps/>
    </w:rPr>
  </w:style>
  <w:style w:type="paragraph" w:styleId="TOC1">
    <w:name w:val="toc 1"/>
    <w:basedOn w:val="Normal"/>
    <w:next w:val="Normal"/>
    <w:autoRedefine/>
    <w:uiPriority w:val="39"/>
    <w:rsid w:val="00DE4EA3"/>
    <w:pPr>
      <w:spacing w:before="120"/>
      <w:jc w:val="left"/>
    </w:pPr>
    <w:rPr>
      <w:b/>
      <w:bCs/>
      <w:caps/>
    </w:rPr>
  </w:style>
  <w:style w:type="paragraph" w:styleId="BodyTextIndent3">
    <w:name w:val="Body Text Indent 3"/>
    <w:basedOn w:val="Normal"/>
    <w:rsid w:val="00DE4EA3"/>
    <w:pPr>
      <w:ind w:left="2160"/>
    </w:pPr>
  </w:style>
  <w:style w:type="paragraph" w:styleId="Title">
    <w:name w:val="Title"/>
    <w:basedOn w:val="Normal"/>
    <w:next w:val="Normal"/>
    <w:link w:val="TitleChar"/>
    <w:rsid w:val="00DE4EA3"/>
    <w:pPr>
      <w:spacing w:before="360"/>
      <w:jc w:val="center"/>
    </w:pPr>
    <w:rPr>
      <w:b/>
      <w:bCs/>
      <w:sz w:val="56"/>
      <w:szCs w:val="56"/>
    </w:rPr>
  </w:style>
  <w:style w:type="paragraph" w:styleId="Header">
    <w:name w:val="header"/>
    <w:basedOn w:val="Normal"/>
    <w:rsid w:val="00DE4EA3"/>
    <w:pPr>
      <w:pBdr>
        <w:bottom w:val="single" w:sz="4" w:space="1" w:color="auto"/>
      </w:pBdr>
      <w:spacing w:after="0" w:line="360" w:lineRule="auto"/>
      <w:ind w:left="289"/>
    </w:pPr>
    <w:rPr>
      <w:i/>
      <w:iCs/>
    </w:rPr>
  </w:style>
  <w:style w:type="paragraph" w:styleId="Footer">
    <w:name w:val="footer"/>
    <w:basedOn w:val="Normal"/>
    <w:rsid w:val="00DE4EA3"/>
    <w:pPr>
      <w:pBdr>
        <w:top w:val="single" w:sz="4" w:space="1" w:color="auto"/>
      </w:pBdr>
      <w:tabs>
        <w:tab w:val="center" w:pos="4493"/>
        <w:tab w:val="right" w:pos="9029"/>
      </w:tabs>
      <w:spacing w:after="0"/>
    </w:pPr>
  </w:style>
  <w:style w:type="character" w:styleId="PageNumber">
    <w:name w:val="page number"/>
    <w:basedOn w:val="DefaultParagraphFont"/>
    <w:rsid w:val="00DE4EA3"/>
    <w:rPr>
      <w:rFonts w:ascii="Times New Roman" w:hAnsi="Times New Roman" w:cs="Times New Roman"/>
    </w:rPr>
  </w:style>
  <w:style w:type="paragraph" w:customStyle="1" w:styleId="Notice">
    <w:name w:val="Notice"/>
    <w:basedOn w:val="Normal"/>
    <w:rsid w:val="00DE4EA3"/>
    <w:pPr>
      <w:keepLines/>
      <w:spacing w:before="8880" w:line="300" w:lineRule="exact"/>
      <w:jc w:val="center"/>
    </w:pPr>
    <w:rPr>
      <w:b/>
      <w:bCs/>
      <w:caps/>
      <w:spacing w:val="5"/>
    </w:rPr>
  </w:style>
  <w:style w:type="paragraph" w:customStyle="1" w:styleId="NoticeText">
    <w:name w:val="Notice Text"/>
    <w:basedOn w:val="Normal"/>
    <w:rsid w:val="00DE4EA3"/>
    <w:pPr>
      <w:keepLines/>
      <w:spacing w:before="180" w:line="300" w:lineRule="exact"/>
      <w:ind w:left="432"/>
    </w:pPr>
    <w:rPr>
      <w:spacing w:val="5"/>
    </w:rPr>
  </w:style>
  <w:style w:type="paragraph" w:styleId="BodyTextIndent">
    <w:name w:val="Body Text Indent"/>
    <w:basedOn w:val="Normal"/>
    <w:link w:val="BodyTextIndentChar"/>
    <w:rsid w:val="00DE4EA3"/>
    <w:pPr>
      <w:jc w:val="left"/>
    </w:pPr>
  </w:style>
  <w:style w:type="paragraph" w:styleId="BodyText">
    <w:name w:val="Body Text"/>
    <w:basedOn w:val="Normal"/>
    <w:link w:val="BodyTextChar"/>
    <w:rsid w:val="00DE4EA3"/>
  </w:style>
  <w:style w:type="paragraph" w:styleId="BodyText3">
    <w:name w:val="Body Text 3"/>
    <w:basedOn w:val="Normal"/>
    <w:rsid w:val="00DE4EA3"/>
    <w:pPr>
      <w:spacing w:before="120" w:after="0"/>
      <w:jc w:val="left"/>
    </w:pPr>
    <w:rPr>
      <w:rFonts w:ascii="Univers" w:hAnsi="Univers"/>
      <w:sz w:val="16"/>
      <w:szCs w:val="16"/>
    </w:rPr>
  </w:style>
  <w:style w:type="paragraph" w:customStyle="1" w:styleId="TableNormal0">
    <w:name w:val="TableNormal"/>
    <w:basedOn w:val="Normal"/>
    <w:qFormat/>
    <w:rsid w:val="00DE4EA3"/>
    <w:pPr>
      <w:keepLines/>
      <w:tabs>
        <w:tab w:val="left" w:pos="576"/>
        <w:tab w:val="left" w:pos="1152"/>
        <w:tab w:val="left" w:pos="1728"/>
        <w:tab w:val="left" w:pos="2304"/>
        <w:tab w:val="left" w:pos="2880"/>
      </w:tabs>
      <w:spacing w:before="90" w:after="90"/>
      <w:jc w:val="left"/>
    </w:pPr>
    <w:rPr>
      <w:spacing w:val="5"/>
    </w:rPr>
  </w:style>
  <w:style w:type="paragraph" w:styleId="DocumentMap">
    <w:name w:val="Document Map"/>
    <w:basedOn w:val="Normal"/>
    <w:semiHidden/>
    <w:rsid w:val="00DE4EA3"/>
    <w:pPr>
      <w:shd w:val="clear" w:color="auto" w:fill="000080"/>
    </w:pPr>
  </w:style>
  <w:style w:type="paragraph" w:styleId="TOC4">
    <w:name w:val="toc 4"/>
    <w:basedOn w:val="Normal"/>
    <w:next w:val="Normal"/>
    <w:autoRedefine/>
    <w:uiPriority w:val="39"/>
    <w:rsid w:val="00DE4EA3"/>
    <w:pPr>
      <w:spacing w:after="0"/>
      <w:ind w:left="660"/>
      <w:jc w:val="left"/>
    </w:pPr>
    <w:rPr>
      <w:sz w:val="18"/>
      <w:szCs w:val="18"/>
    </w:rPr>
  </w:style>
  <w:style w:type="paragraph" w:styleId="TOC5">
    <w:name w:val="toc 5"/>
    <w:basedOn w:val="Normal"/>
    <w:next w:val="Normal"/>
    <w:autoRedefine/>
    <w:uiPriority w:val="39"/>
    <w:rsid w:val="00DE4EA3"/>
    <w:pPr>
      <w:spacing w:after="0"/>
      <w:ind w:left="880"/>
      <w:jc w:val="left"/>
    </w:pPr>
    <w:rPr>
      <w:sz w:val="18"/>
      <w:szCs w:val="18"/>
    </w:rPr>
  </w:style>
  <w:style w:type="paragraph" w:styleId="TOC6">
    <w:name w:val="toc 6"/>
    <w:basedOn w:val="Normal"/>
    <w:next w:val="Normal"/>
    <w:autoRedefine/>
    <w:uiPriority w:val="39"/>
    <w:rsid w:val="00DE4EA3"/>
    <w:pPr>
      <w:spacing w:after="0"/>
      <w:ind w:left="1100"/>
      <w:jc w:val="left"/>
    </w:pPr>
    <w:rPr>
      <w:sz w:val="18"/>
      <w:szCs w:val="18"/>
    </w:rPr>
  </w:style>
  <w:style w:type="paragraph" w:styleId="TOC7">
    <w:name w:val="toc 7"/>
    <w:basedOn w:val="Normal"/>
    <w:next w:val="Normal"/>
    <w:autoRedefine/>
    <w:uiPriority w:val="39"/>
    <w:rsid w:val="00DE4EA3"/>
    <w:pPr>
      <w:spacing w:after="0"/>
      <w:ind w:left="1320"/>
      <w:jc w:val="left"/>
    </w:pPr>
    <w:rPr>
      <w:sz w:val="18"/>
      <w:szCs w:val="18"/>
    </w:rPr>
  </w:style>
  <w:style w:type="paragraph" w:styleId="TOC8">
    <w:name w:val="toc 8"/>
    <w:basedOn w:val="Normal"/>
    <w:next w:val="Normal"/>
    <w:autoRedefine/>
    <w:uiPriority w:val="39"/>
    <w:rsid w:val="00DE4EA3"/>
    <w:pPr>
      <w:spacing w:after="0"/>
      <w:ind w:left="1540"/>
      <w:jc w:val="left"/>
    </w:pPr>
    <w:rPr>
      <w:sz w:val="18"/>
      <w:szCs w:val="18"/>
    </w:rPr>
  </w:style>
  <w:style w:type="paragraph" w:styleId="TOC9">
    <w:name w:val="toc 9"/>
    <w:basedOn w:val="Normal"/>
    <w:next w:val="Normal"/>
    <w:autoRedefine/>
    <w:uiPriority w:val="39"/>
    <w:rsid w:val="00DE4EA3"/>
    <w:pPr>
      <w:spacing w:after="0"/>
      <w:ind w:left="1760"/>
      <w:jc w:val="left"/>
    </w:pPr>
    <w:rPr>
      <w:sz w:val="18"/>
      <w:szCs w:val="18"/>
    </w:rPr>
  </w:style>
  <w:style w:type="character" w:styleId="Hyperlink">
    <w:name w:val="Hyperlink"/>
    <w:basedOn w:val="DefaultParagraphFont"/>
    <w:uiPriority w:val="99"/>
    <w:rsid w:val="00DE4EA3"/>
    <w:rPr>
      <w:rFonts w:ascii="Times New Roman" w:hAnsi="Times New Roman" w:cs="Times New Roman"/>
      <w:color w:val="0000FF"/>
      <w:u w:val="single"/>
    </w:rPr>
  </w:style>
  <w:style w:type="paragraph" w:styleId="BodyText2">
    <w:name w:val="Body Text 2"/>
    <w:basedOn w:val="Normal"/>
    <w:rsid w:val="00DE4EA3"/>
    <w:rPr>
      <w:rFonts w:ascii="Times New Roman" w:hAnsi="Times New Roman" w:cs="Times New Roman"/>
      <w:sz w:val="22"/>
      <w:szCs w:val="22"/>
    </w:rPr>
  </w:style>
  <w:style w:type="character" w:styleId="FollowedHyperlink">
    <w:name w:val="FollowedHyperlink"/>
    <w:basedOn w:val="DefaultParagraphFont"/>
    <w:rsid w:val="00DE4EA3"/>
    <w:rPr>
      <w:color w:val="800080"/>
      <w:u w:val="single"/>
    </w:rPr>
  </w:style>
  <w:style w:type="paragraph" w:styleId="Caption">
    <w:name w:val="caption"/>
    <w:aliases w:val="fig and tbl,fighead2,Table Caption,fighead21,fighead22,fighead23,Table Caption1,fighead211,fighead24,Table Caption2,fighead25,fighead212,fighead26,Table Caption3,fighead27,fighead213,Table Caption4,fighead28,fighead214,fighead29,Table Caption5"/>
    <w:basedOn w:val="Normal"/>
    <w:next w:val="Normal"/>
    <w:rsid w:val="008B4038"/>
    <w:pPr>
      <w:spacing w:before="120"/>
      <w:jc w:val="center"/>
    </w:pPr>
    <w:rPr>
      <w:b/>
      <w:bCs/>
    </w:rPr>
  </w:style>
  <w:style w:type="paragraph" w:styleId="FootnoteText">
    <w:name w:val="footnote text"/>
    <w:basedOn w:val="Normal"/>
    <w:semiHidden/>
    <w:rsid w:val="00DE4EA3"/>
    <w:pPr>
      <w:ind w:left="144" w:hanging="144"/>
    </w:pPr>
    <w:rPr>
      <w:sz w:val="18"/>
    </w:rPr>
  </w:style>
  <w:style w:type="character" w:styleId="FootnoteReference">
    <w:name w:val="footnote reference"/>
    <w:basedOn w:val="DefaultParagraphFont"/>
    <w:semiHidden/>
    <w:rsid w:val="00DE4EA3"/>
    <w:rPr>
      <w:vertAlign w:val="superscript"/>
    </w:rPr>
  </w:style>
  <w:style w:type="paragraph" w:customStyle="1" w:styleId="AppendixHeading1">
    <w:name w:val="Appendix Heading 1"/>
    <w:basedOn w:val="Heading1"/>
    <w:next w:val="Normal"/>
    <w:qFormat/>
    <w:rsid w:val="00190921"/>
    <w:pPr>
      <w:numPr>
        <w:numId w:val="2"/>
      </w:numPr>
    </w:pPr>
  </w:style>
  <w:style w:type="paragraph" w:customStyle="1" w:styleId="Code">
    <w:name w:val="Code"/>
    <w:basedOn w:val="Normal"/>
    <w:link w:val="CodeChar"/>
    <w:qFormat/>
    <w:rsid w:val="002A6B6D"/>
    <w:pPr>
      <w:keepLines/>
      <w:pBdr>
        <w:top w:val="single" w:sz="4" w:space="1" w:color="auto"/>
        <w:left w:val="single" w:sz="4" w:space="4" w:color="auto"/>
        <w:bottom w:val="single" w:sz="4" w:space="1" w:color="auto"/>
        <w:right w:val="single" w:sz="4" w:space="4" w:color="auto"/>
      </w:pBdr>
      <w:shd w:val="clear" w:color="auto" w:fill="DAEEF3" w:themeFill="accent5" w:themeFillTint="33"/>
      <w:ind w:left="144" w:right="144"/>
      <w:jc w:val="left"/>
    </w:pPr>
    <w:rPr>
      <w:rFonts w:ascii="Consolas" w:hAnsi="Consolas"/>
      <w:noProof/>
    </w:rPr>
  </w:style>
  <w:style w:type="character" w:customStyle="1" w:styleId="BodyTextChar">
    <w:name w:val="Body Text Char"/>
    <w:basedOn w:val="DefaultParagraphFont"/>
    <w:link w:val="BodyText"/>
    <w:rsid w:val="00190921"/>
    <w:rPr>
      <w:rFonts w:ascii="Arial" w:hAnsi="Arial" w:cs="Arial"/>
    </w:rPr>
  </w:style>
  <w:style w:type="character" w:customStyle="1" w:styleId="BodyTextIndentChar">
    <w:name w:val="Body Text Indent Char"/>
    <w:basedOn w:val="DefaultParagraphFont"/>
    <w:link w:val="BodyTextIndent"/>
    <w:rsid w:val="00190921"/>
    <w:rPr>
      <w:rFonts w:ascii="Arial" w:hAnsi="Arial" w:cs="Arial"/>
    </w:rPr>
  </w:style>
  <w:style w:type="table" w:styleId="TableGrid">
    <w:name w:val="Table Grid"/>
    <w:basedOn w:val="TableNormal"/>
    <w:rsid w:val="00190921"/>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TitleChar">
    <w:name w:val="Title Char"/>
    <w:basedOn w:val="DefaultParagraphFont"/>
    <w:link w:val="Title"/>
    <w:rsid w:val="00190921"/>
    <w:rPr>
      <w:rFonts w:ascii="Arial" w:hAnsi="Arial" w:cs="Arial"/>
      <w:b/>
      <w:bCs/>
      <w:sz w:val="56"/>
      <w:szCs w:val="56"/>
    </w:rPr>
  </w:style>
  <w:style w:type="paragraph" w:customStyle="1" w:styleId="AppendixHeading2">
    <w:name w:val="Appendix Heading 2"/>
    <w:basedOn w:val="Heading2"/>
    <w:next w:val="Normal"/>
    <w:qFormat/>
    <w:rsid w:val="00CA2F02"/>
    <w:pPr>
      <w:numPr>
        <w:ilvl w:val="0"/>
        <w:numId w:val="0"/>
      </w:numPr>
    </w:pPr>
  </w:style>
  <w:style w:type="numbering" w:customStyle="1" w:styleId="AppendixNumbering">
    <w:name w:val="Appendix Numbering"/>
    <w:rsid w:val="00CA2F02"/>
    <w:pPr>
      <w:numPr>
        <w:numId w:val="3"/>
      </w:numPr>
    </w:pPr>
  </w:style>
  <w:style w:type="paragraph" w:customStyle="1" w:styleId="BodyText1">
    <w:name w:val="Body Text 1"/>
    <w:basedOn w:val="BodyText"/>
    <w:link w:val="BodyText1Char1"/>
    <w:rsid w:val="001E7876"/>
    <w:pPr>
      <w:spacing w:before="200" w:after="0" w:line="220" w:lineRule="atLeast"/>
      <w:jc w:val="left"/>
    </w:pPr>
    <w:rPr>
      <w:lang w:bidi="ar-SA"/>
    </w:rPr>
  </w:style>
  <w:style w:type="character" w:customStyle="1" w:styleId="BodyText1Char1">
    <w:name w:val="Body Text 1 Char1"/>
    <w:basedOn w:val="DefaultParagraphFont"/>
    <w:link w:val="BodyText1"/>
    <w:rsid w:val="001E7876"/>
    <w:rPr>
      <w:rFonts w:ascii="Arial" w:hAnsi="Arial" w:cs="Arial"/>
      <w:lang w:bidi="ar-SA"/>
    </w:rPr>
  </w:style>
  <w:style w:type="paragraph" w:customStyle="1" w:styleId="NormalList1">
    <w:name w:val="Normal List [1...]"/>
    <w:basedOn w:val="Normal"/>
    <w:rsid w:val="001E7876"/>
    <w:pPr>
      <w:numPr>
        <w:numId w:val="4"/>
      </w:numPr>
      <w:spacing w:after="0"/>
    </w:pPr>
    <w:rPr>
      <w:rFonts w:eastAsia="MS Mincho" w:cs="Times New Roman"/>
      <w:sz w:val="22"/>
      <w:lang w:eastAsia="ja-JP" w:bidi="ar-SA"/>
    </w:rPr>
  </w:style>
  <w:style w:type="paragraph" w:styleId="BalloonText">
    <w:name w:val="Balloon Text"/>
    <w:basedOn w:val="Normal"/>
    <w:link w:val="BalloonTextChar"/>
    <w:rsid w:val="001E7876"/>
    <w:pPr>
      <w:spacing w:after="0"/>
    </w:pPr>
    <w:rPr>
      <w:rFonts w:ascii="Tahoma" w:hAnsi="Tahoma" w:cs="Tahoma"/>
      <w:sz w:val="16"/>
      <w:szCs w:val="16"/>
    </w:rPr>
  </w:style>
  <w:style w:type="character" w:customStyle="1" w:styleId="BalloonTextChar">
    <w:name w:val="Balloon Text Char"/>
    <w:basedOn w:val="DefaultParagraphFont"/>
    <w:link w:val="BalloonText"/>
    <w:rsid w:val="001E7876"/>
    <w:rPr>
      <w:rFonts w:ascii="Tahoma" w:hAnsi="Tahoma" w:cs="Tahoma"/>
      <w:sz w:val="16"/>
      <w:szCs w:val="16"/>
    </w:rPr>
  </w:style>
  <w:style w:type="character" w:customStyle="1" w:styleId="ZDONTMODIFY">
    <w:name w:val="ZDONTMODIFY"/>
    <w:basedOn w:val="DefaultParagraphFont"/>
    <w:rsid w:val="00747201"/>
  </w:style>
  <w:style w:type="paragraph" w:customStyle="1" w:styleId="ZCOVER">
    <w:name w:val="ZCOVER"/>
    <w:basedOn w:val="Normal"/>
    <w:rsid w:val="00747201"/>
    <w:pPr>
      <w:widowControl w:val="0"/>
      <w:spacing w:after="0"/>
      <w:jc w:val="right"/>
    </w:pPr>
    <w:rPr>
      <w:rFonts w:eastAsia="SimSun" w:cs="Times New Roman"/>
      <w:sz w:val="32"/>
      <w:lang w:val="en-GB" w:bidi="ar-SA"/>
    </w:rPr>
  </w:style>
  <w:style w:type="character" w:customStyle="1" w:styleId="ZMODIFY">
    <w:name w:val="ZMODIFY"/>
    <w:basedOn w:val="ZDONTMODIFY"/>
    <w:rsid w:val="00747201"/>
  </w:style>
  <w:style w:type="character" w:customStyle="1" w:styleId="ZREGNAME">
    <w:name w:val="ZREGNAME"/>
    <w:basedOn w:val="DefaultParagraphFont"/>
    <w:rsid w:val="00747201"/>
  </w:style>
  <w:style w:type="paragraph" w:customStyle="1" w:styleId="ZDID">
    <w:name w:val="ZDID"/>
    <w:basedOn w:val="ZCOVER"/>
    <w:rsid w:val="00747201"/>
    <w:rPr>
      <w:noProof/>
    </w:rPr>
  </w:style>
  <w:style w:type="paragraph" w:customStyle="1" w:styleId="Body">
    <w:name w:val="Body"/>
    <w:basedOn w:val="Normal"/>
    <w:link w:val="BodyChar2"/>
    <w:rsid w:val="00C27720"/>
    <w:pPr>
      <w:spacing w:before="200" w:after="0"/>
      <w:ind w:left="1300"/>
      <w:jc w:val="left"/>
    </w:pPr>
    <w:rPr>
      <w:color w:val="000000"/>
      <w:lang w:bidi="ar-SA"/>
    </w:rPr>
  </w:style>
  <w:style w:type="character" w:customStyle="1" w:styleId="BodyChar2">
    <w:name w:val="Body Char2"/>
    <w:basedOn w:val="DefaultParagraphFont"/>
    <w:link w:val="Body"/>
    <w:rsid w:val="00C27720"/>
    <w:rPr>
      <w:rFonts w:ascii="Arial" w:hAnsi="Arial" w:cs="Arial"/>
      <w:color w:val="000000"/>
      <w:lang w:bidi="ar-SA"/>
    </w:rPr>
  </w:style>
  <w:style w:type="character" w:customStyle="1" w:styleId="Heading1Char">
    <w:name w:val="Heading 1 Char"/>
    <w:basedOn w:val="BodyChar2"/>
    <w:link w:val="Heading1"/>
    <w:rsid w:val="00C27720"/>
    <w:rPr>
      <w:rFonts w:asciiTheme="minorHAnsi" w:hAnsiTheme="minorHAnsi" w:cs="Arial"/>
      <w:b/>
      <w:bCs/>
      <w:color w:val="000000"/>
      <w:kern w:val="28"/>
      <w:sz w:val="28"/>
      <w:szCs w:val="28"/>
      <w:lang w:bidi="ar-SA"/>
    </w:rPr>
  </w:style>
  <w:style w:type="character" w:customStyle="1" w:styleId="Heading2Char">
    <w:name w:val="Heading 2 Char"/>
    <w:basedOn w:val="BodyChar2"/>
    <w:link w:val="Heading2"/>
    <w:rsid w:val="008442E8"/>
    <w:rPr>
      <w:rFonts w:asciiTheme="minorHAnsi" w:hAnsiTheme="minorHAnsi" w:cs="Arial"/>
      <w:b/>
      <w:bCs/>
      <w:i/>
      <w:iCs/>
      <w:color w:val="000000"/>
      <w:sz w:val="24"/>
      <w:szCs w:val="24"/>
      <w:lang w:bidi="ar-SA"/>
    </w:rPr>
  </w:style>
  <w:style w:type="character" w:styleId="CommentReference">
    <w:name w:val="annotation reference"/>
    <w:basedOn w:val="DefaultParagraphFont"/>
    <w:rsid w:val="00C27720"/>
    <w:rPr>
      <w:sz w:val="16"/>
    </w:rPr>
  </w:style>
  <w:style w:type="paragraph" w:styleId="ListNumber">
    <w:name w:val="List Number"/>
    <w:basedOn w:val="BodyText"/>
    <w:rsid w:val="00C27720"/>
    <w:pPr>
      <w:widowControl w:val="0"/>
      <w:tabs>
        <w:tab w:val="num" w:pos="1800"/>
      </w:tabs>
      <w:spacing w:before="40" w:after="40"/>
      <w:ind w:left="1800" w:hanging="360"/>
      <w:jc w:val="left"/>
    </w:pPr>
    <w:rPr>
      <w:color w:val="000000"/>
      <w:lang w:bidi="ar-SA"/>
    </w:rPr>
  </w:style>
  <w:style w:type="paragraph" w:customStyle="1" w:styleId="code0">
    <w:name w:val="code"/>
    <w:basedOn w:val="Normal"/>
    <w:rsid w:val="00C27720"/>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840"/>
      </w:tabs>
      <w:spacing w:before="200" w:after="0"/>
      <w:ind w:left="1300"/>
      <w:jc w:val="left"/>
    </w:pPr>
    <w:rPr>
      <w:rFonts w:ascii="Courier New" w:hAnsi="Courier New"/>
      <w:color w:val="000000"/>
      <w:lang w:bidi="ar-SA"/>
    </w:rPr>
  </w:style>
  <w:style w:type="paragraph" w:styleId="CommentText">
    <w:name w:val="annotation text"/>
    <w:basedOn w:val="Normal"/>
    <w:link w:val="CommentTextChar"/>
    <w:rsid w:val="00C27720"/>
    <w:pPr>
      <w:spacing w:before="200" w:after="0"/>
      <w:ind w:left="1300"/>
      <w:jc w:val="left"/>
    </w:pPr>
    <w:rPr>
      <w:color w:val="000000"/>
      <w:lang w:bidi="ar-SA"/>
    </w:rPr>
  </w:style>
  <w:style w:type="character" w:customStyle="1" w:styleId="CommentTextChar">
    <w:name w:val="Comment Text Char"/>
    <w:basedOn w:val="DefaultParagraphFont"/>
    <w:link w:val="CommentText"/>
    <w:rsid w:val="00C27720"/>
    <w:rPr>
      <w:rFonts w:ascii="Arial" w:hAnsi="Arial" w:cs="Arial"/>
      <w:color w:val="000000"/>
      <w:lang w:bidi="ar-SA"/>
    </w:rPr>
  </w:style>
  <w:style w:type="paragraph" w:customStyle="1" w:styleId="FigureSpace">
    <w:name w:val="FigureSpace"/>
    <w:basedOn w:val="Body"/>
    <w:rsid w:val="00C27720"/>
    <w:pPr>
      <w:pBdr>
        <w:top w:val="single" w:sz="4" w:space="6" w:color="auto"/>
        <w:left w:val="single" w:sz="4" w:space="0" w:color="auto"/>
        <w:bottom w:val="single" w:sz="4" w:space="6" w:color="auto"/>
        <w:right w:val="single" w:sz="4" w:space="0" w:color="auto"/>
      </w:pBdr>
      <w:spacing w:before="0"/>
      <w:ind w:left="0"/>
      <w:jc w:val="center"/>
    </w:pPr>
  </w:style>
  <w:style w:type="paragraph" w:customStyle="1" w:styleId="TableText">
    <w:name w:val="Table Text"/>
    <w:basedOn w:val="Normal"/>
    <w:rsid w:val="00C27720"/>
    <w:pPr>
      <w:keepLines/>
      <w:spacing w:before="200" w:after="0"/>
      <w:ind w:left="1300"/>
    </w:pPr>
    <w:rPr>
      <w:noProof/>
      <w:color w:val="000000"/>
      <w:sz w:val="18"/>
      <w:lang w:bidi="ar-SA"/>
    </w:rPr>
  </w:style>
  <w:style w:type="paragraph" w:customStyle="1" w:styleId="TABLEHEAD">
    <w:name w:val="TABLEHEAD"/>
    <w:basedOn w:val="Normal"/>
    <w:rsid w:val="00C27720"/>
    <w:pPr>
      <w:keepNext/>
      <w:spacing w:before="200" w:after="0"/>
      <w:ind w:left="1300"/>
      <w:jc w:val="center"/>
    </w:pPr>
    <w:rPr>
      <w:rFonts w:ascii="Helvetica" w:hAnsi="Helvetica"/>
      <w:color w:val="000000"/>
      <w:lang w:bidi="ar-SA"/>
    </w:rPr>
  </w:style>
  <w:style w:type="paragraph" w:styleId="TableofAuthorities">
    <w:name w:val="table of authorities"/>
    <w:basedOn w:val="Normal"/>
    <w:next w:val="Normal"/>
    <w:rsid w:val="00C27720"/>
    <w:pPr>
      <w:tabs>
        <w:tab w:val="right" w:leader="dot" w:pos="9360"/>
      </w:tabs>
      <w:spacing w:before="200" w:after="0"/>
      <w:ind w:left="180" w:hanging="180"/>
      <w:jc w:val="left"/>
    </w:pPr>
    <w:rPr>
      <w:color w:val="000000"/>
      <w:lang w:bidi="ar-SA"/>
    </w:rPr>
  </w:style>
  <w:style w:type="paragraph" w:customStyle="1" w:styleId="Tablenotes">
    <w:name w:val="Table notes"/>
    <w:rsid w:val="00C27720"/>
    <w:pPr>
      <w:tabs>
        <w:tab w:val="num" w:pos="2160"/>
      </w:tabs>
      <w:spacing w:before="20" w:after="20"/>
      <w:ind w:left="2880" w:hanging="1440"/>
    </w:pPr>
    <w:rPr>
      <w:rFonts w:ascii="Helvetica" w:hAnsi="Helvetica"/>
      <w:noProof/>
      <w:sz w:val="14"/>
      <w:lang w:bidi="ar-SA"/>
    </w:rPr>
  </w:style>
  <w:style w:type="paragraph" w:customStyle="1" w:styleId="NoteText">
    <w:name w:val="Note Text"/>
    <w:rsid w:val="00C27720"/>
    <w:pPr>
      <w:tabs>
        <w:tab w:val="num" w:pos="360"/>
      </w:tabs>
      <w:spacing w:before="120" w:after="120"/>
    </w:pPr>
    <w:rPr>
      <w:noProof/>
      <w:lang w:bidi="ar-SA"/>
    </w:rPr>
  </w:style>
  <w:style w:type="paragraph" w:customStyle="1" w:styleId="Style1">
    <w:name w:val="Style1"/>
    <w:rsid w:val="00C27720"/>
    <w:rPr>
      <w:rFonts w:ascii="Helvetica" w:hAnsi="Helvetica"/>
      <w:b/>
      <w:smallCaps/>
      <w:noProof/>
      <w:lang w:bidi="ar-SA"/>
    </w:rPr>
  </w:style>
  <w:style w:type="paragraph" w:customStyle="1" w:styleId="bullets">
    <w:name w:val="bullets"/>
    <w:rsid w:val="00C27720"/>
    <w:pPr>
      <w:tabs>
        <w:tab w:val="num" w:pos="1800"/>
      </w:tabs>
      <w:spacing w:before="40" w:after="40"/>
      <w:ind w:left="1800" w:hanging="360"/>
    </w:pPr>
    <w:rPr>
      <w:noProof/>
      <w:lang w:bidi="ar-SA"/>
    </w:rPr>
  </w:style>
  <w:style w:type="paragraph" w:customStyle="1" w:styleId="LegalParas">
    <w:name w:val="Legal Paras"/>
    <w:basedOn w:val="Normal"/>
    <w:rsid w:val="00C27720"/>
    <w:pPr>
      <w:spacing w:before="60" w:after="60"/>
      <w:jc w:val="left"/>
    </w:pPr>
    <w:rPr>
      <w:rFonts w:ascii="Helvetica" w:hAnsi="Helvetica"/>
      <w:color w:val="000000"/>
      <w:position w:val="3"/>
      <w:sz w:val="14"/>
      <w:lang w:bidi="ar-SA"/>
    </w:rPr>
  </w:style>
  <w:style w:type="paragraph" w:customStyle="1" w:styleId="TitlePage">
    <w:name w:val="Title Page"/>
    <w:rsid w:val="00C27720"/>
    <w:pPr>
      <w:spacing w:before="3520" w:after="120"/>
      <w:ind w:left="2880"/>
    </w:pPr>
    <w:rPr>
      <w:rFonts w:ascii="Helvetica" w:hAnsi="Helvetica"/>
      <w:b/>
      <w:noProof/>
      <w:color w:val="0000FF"/>
      <w:sz w:val="48"/>
      <w:lang w:bidi="ar-SA"/>
    </w:rPr>
  </w:style>
  <w:style w:type="paragraph" w:customStyle="1" w:styleId="DocType">
    <w:name w:val="Doc Type"/>
    <w:rsid w:val="00C27720"/>
    <w:pPr>
      <w:pBdr>
        <w:bottom w:val="single" w:sz="4" w:space="1" w:color="auto"/>
      </w:pBdr>
      <w:spacing w:before="120" w:after="120"/>
      <w:ind w:left="2880" w:right="720"/>
    </w:pPr>
    <w:rPr>
      <w:rFonts w:ascii="Helvetica" w:hAnsi="Helvetica"/>
      <w:b/>
      <w:noProof/>
      <w:color w:val="0000FF"/>
      <w:sz w:val="28"/>
      <w:lang w:bidi="ar-SA"/>
    </w:rPr>
  </w:style>
  <w:style w:type="paragraph" w:customStyle="1" w:styleId="TOCHeader">
    <w:name w:val="TOC Header"/>
    <w:rsid w:val="00C27720"/>
    <w:pPr>
      <w:pBdr>
        <w:bottom w:val="single" w:sz="4" w:space="1" w:color="auto"/>
      </w:pBdr>
    </w:pPr>
    <w:rPr>
      <w:rFonts w:ascii="Helvetica" w:hAnsi="Helvetica"/>
      <w:b/>
      <w:i/>
      <w:noProof/>
      <w:color w:val="0000FF"/>
      <w:sz w:val="48"/>
      <w:lang w:bidi="ar-SA"/>
    </w:rPr>
  </w:style>
  <w:style w:type="paragraph" w:customStyle="1" w:styleId="TableFigureHeading">
    <w:name w:val="Table/Figure Heading"/>
    <w:rsid w:val="00C27720"/>
    <w:rPr>
      <w:rFonts w:ascii="Helvetica" w:hAnsi="Helvetica"/>
      <w:b/>
      <w:noProof/>
      <w:color w:val="0000FF"/>
      <w:sz w:val="32"/>
      <w:lang w:bidi="ar-SA"/>
    </w:rPr>
  </w:style>
  <w:style w:type="paragraph" w:customStyle="1" w:styleId="Tablenote">
    <w:name w:val="Table note"/>
    <w:rsid w:val="00C27720"/>
    <w:pPr>
      <w:tabs>
        <w:tab w:val="num" w:pos="720"/>
      </w:tabs>
      <w:ind w:left="2160" w:hanging="720"/>
    </w:pPr>
    <w:rPr>
      <w:rFonts w:ascii="Helvetica" w:hAnsi="Helvetica"/>
      <w:noProof/>
      <w:sz w:val="14"/>
      <w:lang w:bidi="ar-SA"/>
    </w:rPr>
  </w:style>
  <w:style w:type="paragraph" w:styleId="TableofFigures">
    <w:name w:val="table of figures"/>
    <w:basedOn w:val="Body"/>
    <w:next w:val="Body"/>
    <w:rsid w:val="00C27720"/>
    <w:pPr>
      <w:tabs>
        <w:tab w:val="left" w:pos="2200"/>
        <w:tab w:val="right" w:leader="dot" w:pos="9600"/>
      </w:tabs>
      <w:spacing w:before="0"/>
      <w:ind w:left="1700" w:hanging="400"/>
    </w:pPr>
  </w:style>
  <w:style w:type="paragraph" w:customStyle="1" w:styleId="ProductFeatureBullet">
    <w:name w:val="Product Feature Bullet"/>
    <w:rsid w:val="00C27720"/>
    <w:pPr>
      <w:tabs>
        <w:tab w:val="num" w:pos="360"/>
      </w:tabs>
      <w:spacing w:before="60"/>
      <w:ind w:left="360" w:hanging="360"/>
    </w:pPr>
    <w:rPr>
      <w:noProof/>
      <w:lang w:bidi="ar-SA"/>
    </w:rPr>
  </w:style>
  <w:style w:type="paragraph" w:customStyle="1" w:styleId="Celltextleft">
    <w:name w:val="Celltextleft"/>
    <w:rsid w:val="00C27720"/>
    <w:pPr>
      <w:spacing w:before="40" w:after="40"/>
    </w:pPr>
    <w:rPr>
      <w:rFonts w:ascii="Helvetica" w:hAnsi="Helvetica"/>
      <w:noProof/>
      <w:sz w:val="16"/>
      <w:lang w:bidi="ar-SA"/>
    </w:rPr>
  </w:style>
  <w:style w:type="paragraph" w:customStyle="1" w:styleId="Cellheadcenter">
    <w:name w:val="Cellheadcenter"/>
    <w:rsid w:val="00C27720"/>
    <w:pPr>
      <w:spacing w:before="40" w:after="40"/>
      <w:jc w:val="center"/>
    </w:pPr>
    <w:rPr>
      <w:rFonts w:ascii="Helvetica" w:hAnsi="Helvetica"/>
      <w:b/>
      <w:noProof/>
      <w:color w:val="0000FF"/>
      <w:sz w:val="16"/>
      <w:lang w:bidi="ar-SA"/>
    </w:rPr>
  </w:style>
  <w:style w:type="paragraph" w:customStyle="1" w:styleId="ProductFeature2ndBullet">
    <w:name w:val="Product Feature 2ndBullet"/>
    <w:rsid w:val="00C27720"/>
    <w:pPr>
      <w:tabs>
        <w:tab w:val="num" w:pos="0"/>
      </w:tabs>
      <w:ind w:left="648" w:hanging="360"/>
    </w:pPr>
    <w:rPr>
      <w:noProof/>
      <w:lang w:bidi="ar-SA"/>
    </w:rPr>
  </w:style>
  <w:style w:type="paragraph" w:customStyle="1" w:styleId="TitleDate">
    <w:name w:val="Title Date"/>
    <w:rsid w:val="00C27720"/>
    <w:pPr>
      <w:ind w:left="2880"/>
    </w:pPr>
    <w:rPr>
      <w:rFonts w:ascii="Helvetica" w:hAnsi="Helvetica"/>
      <w:b/>
      <w:i/>
      <w:noProof/>
      <w:color w:val="0000FF"/>
      <w:sz w:val="24"/>
      <w:lang w:bidi="ar-SA"/>
    </w:rPr>
  </w:style>
  <w:style w:type="paragraph" w:customStyle="1" w:styleId="NumList">
    <w:name w:val="NumList"/>
    <w:rsid w:val="00C27720"/>
    <w:pPr>
      <w:tabs>
        <w:tab w:val="num" w:pos="1800"/>
      </w:tabs>
      <w:spacing w:before="40" w:after="40"/>
      <w:ind w:left="1800" w:hanging="360"/>
    </w:pPr>
    <w:rPr>
      <w:noProof/>
      <w:lang w:bidi="ar-SA"/>
    </w:rPr>
  </w:style>
  <w:style w:type="paragraph" w:customStyle="1" w:styleId="Warning">
    <w:name w:val="Warning"/>
    <w:basedOn w:val="Body"/>
    <w:next w:val="Body"/>
    <w:rsid w:val="00C27720"/>
    <w:pPr>
      <w:tabs>
        <w:tab w:val="left" w:pos="1300"/>
      </w:tabs>
      <w:spacing w:before="260" w:line="220" w:lineRule="exact"/>
      <w:ind w:hanging="1000"/>
    </w:pPr>
  </w:style>
  <w:style w:type="paragraph" w:customStyle="1" w:styleId="Cellheadleft">
    <w:name w:val="Cellheadleft"/>
    <w:basedOn w:val="Cellheadcenter"/>
    <w:rsid w:val="00C27720"/>
    <w:pPr>
      <w:jc w:val="left"/>
    </w:pPr>
  </w:style>
  <w:style w:type="paragraph" w:customStyle="1" w:styleId="Cellheadright">
    <w:name w:val="Cellheadright"/>
    <w:basedOn w:val="Cellheadcenter"/>
    <w:rsid w:val="00C27720"/>
    <w:pPr>
      <w:jc w:val="right"/>
    </w:pPr>
  </w:style>
  <w:style w:type="paragraph" w:customStyle="1" w:styleId="Celltextcenter">
    <w:name w:val="Celltextcenter"/>
    <w:basedOn w:val="Celltextleft"/>
    <w:rsid w:val="00C27720"/>
    <w:pPr>
      <w:jc w:val="center"/>
    </w:pPr>
  </w:style>
  <w:style w:type="paragraph" w:customStyle="1" w:styleId="Celltextright">
    <w:name w:val="Celltextright"/>
    <w:basedOn w:val="Celltextleft"/>
    <w:rsid w:val="00C27720"/>
    <w:pPr>
      <w:jc w:val="right"/>
    </w:pPr>
  </w:style>
  <w:style w:type="paragraph" w:customStyle="1" w:styleId="Tablenotes2">
    <w:name w:val="Table notes2"/>
    <w:rsid w:val="00C27720"/>
    <w:pPr>
      <w:tabs>
        <w:tab w:val="num" w:pos="1800"/>
      </w:tabs>
      <w:ind w:left="1800" w:hanging="360"/>
    </w:pPr>
    <w:rPr>
      <w:noProof/>
      <w:sz w:val="16"/>
      <w:lang w:bidi="ar-SA"/>
    </w:rPr>
  </w:style>
  <w:style w:type="paragraph" w:customStyle="1" w:styleId="Note">
    <w:name w:val="Note"/>
    <w:basedOn w:val="Body"/>
    <w:next w:val="Body"/>
    <w:rsid w:val="00C27720"/>
    <w:pPr>
      <w:tabs>
        <w:tab w:val="left" w:pos="1300"/>
      </w:tabs>
      <w:spacing w:before="260" w:line="220" w:lineRule="exact"/>
      <w:ind w:hanging="656"/>
    </w:pPr>
  </w:style>
  <w:style w:type="character" w:styleId="LineNumber">
    <w:name w:val="line number"/>
    <w:aliases w:val="(Do Not Use&gt;)"/>
    <w:basedOn w:val="DefaultParagraphFont"/>
    <w:rsid w:val="00C27720"/>
  </w:style>
  <w:style w:type="paragraph" w:customStyle="1" w:styleId="DocTitle">
    <w:name w:val="DocTitle"/>
    <w:basedOn w:val="Body"/>
    <w:rsid w:val="00C27720"/>
    <w:pPr>
      <w:keepNext/>
    </w:pPr>
    <w:rPr>
      <w:b/>
      <w:color w:val="0000FF"/>
      <w:sz w:val="48"/>
    </w:rPr>
  </w:style>
  <w:style w:type="paragraph" w:customStyle="1" w:styleId="CellBodyBullet">
    <w:name w:val="CellBodyBullet"/>
    <w:basedOn w:val="Bullet"/>
    <w:rsid w:val="00C27720"/>
    <w:pPr>
      <w:tabs>
        <w:tab w:val="clear" w:pos="360"/>
        <w:tab w:val="left" w:pos="180"/>
        <w:tab w:val="left" w:pos="720"/>
      </w:tabs>
      <w:spacing w:before="60" w:after="60"/>
      <w:ind w:left="200" w:right="20" w:hanging="180"/>
    </w:pPr>
    <w:rPr>
      <w:color w:val="auto"/>
      <w:sz w:val="16"/>
    </w:rPr>
  </w:style>
  <w:style w:type="paragraph" w:customStyle="1" w:styleId="Bullet">
    <w:name w:val="Bullet"/>
    <w:basedOn w:val="Body"/>
    <w:rsid w:val="00C27720"/>
    <w:pPr>
      <w:tabs>
        <w:tab w:val="num" w:pos="360"/>
      </w:tabs>
      <w:spacing w:before="120"/>
      <w:ind w:left="216" w:hanging="216"/>
    </w:pPr>
  </w:style>
  <w:style w:type="paragraph" w:customStyle="1" w:styleId="CellBodyBulletSub">
    <w:name w:val="CellBodyBulletSub"/>
    <w:basedOn w:val="CellBodyBullet"/>
    <w:rsid w:val="00C27720"/>
    <w:pPr>
      <w:tabs>
        <w:tab w:val="clear" w:pos="180"/>
        <w:tab w:val="clear" w:pos="720"/>
      </w:tabs>
      <w:spacing w:before="0"/>
      <w:ind w:left="396" w:hanging="216"/>
    </w:pPr>
  </w:style>
  <w:style w:type="paragraph" w:customStyle="1" w:styleId="Hidden">
    <w:name w:val="Hidden"/>
    <w:basedOn w:val="Body"/>
    <w:rsid w:val="00C27720"/>
    <w:rPr>
      <w:vanish/>
      <w:color w:val="FF0000"/>
      <w:sz w:val="22"/>
    </w:rPr>
  </w:style>
  <w:style w:type="paragraph" w:customStyle="1" w:styleId="Spacer">
    <w:name w:val="Spacer"/>
    <w:basedOn w:val="Body"/>
    <w:rsid w:val="00C27720"/>
    <w:pPr>
      <w:spacing w:before="0"/>
      <w:outlineLvl w:val="0"/>
    </w:pPr>
    <w:rPr>
      <w:sz w:val="12"/>
    </w:rPr>
  </w:style>
  <w:style w:type="paragraph" w:customStyle="1" w:styleId="CellBodyLeft">
    <w:name w:val="CellBodyLeft"/>
    <w:basedOn w:val="Body"/>
    <w:link w:val="CellBodyLeftChar"/>
    <w:rsid w:val="00C27720"/>
    <w:pPr>
      <w:keepLines/>
      <w:tabs>
        <w:tab w:val="left" w:pos="240"/>
        <w:tab w:val="left" w:pos="480"/>
        <w:tab w:val="left" w:pos="720"/>
        <w:tab w:val="left" w:pos="960"/>
        <w:tab w:val="left" w:pos="1200"/>
        <w:tab w:val="left" w:pos="1440"/>
        <w:tab w:val="left" w:pos="1680"/>
        <w:tab w:val="left" w:pos="1920"/>
      </w:tabs>
      <w:spacing w:before="60" w:after="60" w:line="200" w:lineRule="exact"/>
      <w:ind w:left="20" w:right="20"/>
    </w:pPr>
    <w:rPr>
      <w:sz w:val="16"/>
    </w:rPr>
  </w:style>
  <w:style w:type="character" w:customStyle="1" w:styleId="CellBodyLeftChar">
    <w:name w:val="CellBodyLeft Char"/>
    <w:basedOn w:val="DefaultParagraphFont"/>
    <w:link w:val="CellBodyLeft"/>
    <w:locked/>
    <w:rsid w:val="00C27720"/>
    <w:rPr>
      <w:rFonts w:ascii="Arial" w:hAnsi="Arial" w:cs="Arial"/>
      <w:color w:val="000000"/>
      <w:sz w:val="16"/>
      <w:lang w:bidi="ar-SA"/>
    </w:rPr>
  </w:style>
  <w:style w:type="paragraph" w:styleId="TOAHeading">
    <w:name w:val="toa heading"/>
    <w:basedOn w:val="Normal"/>
    <w:next w:val="Normal"/>
    <w:rsid w:val="00C27720"/>
    <w:pPr>
      <w:spacing w:before="240"/>
      <w:ind w:left="1300"/>
      <w:jc w:val="left"/>
    </w:pPr>
    <w:rPr>
      <w:b/>
      <w:caps/>
      <w:color w:val="000000"/>
      <w:lang w:bidi="ar-SA"/>
    </w:rPr>
  </w:style>
  <w:style w:type="paragraph" w:customStyle="1" w:styleId="BulletSub">
    <w:name w:val="Bullet Sub"/>
    <w:basedOn w:val="Bullet"/>
    <w:rsid w:val="00C27720"/>
    <w:pPr>
      <w:tabs>
        <w:tab w:val="clear" w:pos="360"/>
        <w:tab w:val="num" w:pos="720"/>
        <w:tab w:val="left" w:pos="1900"/>
      </w:tabs>
      <w:spacing w:before="0"/>
      <w:ind w:left="2100" w:hanging="360"/>
    </w:pPr>
  </w:style>
  <w:style w:type="paragraph" w:customStyle="1" w:styleId="CellHeadingCenter">
    <w:name w:val="CellHeadingCenter"/>
    <w:basedOn w:val="Body"/>
    <w:rsid w:val="00C27720"/>
    <w:pPr>
      <w:keepNext/>
      <w:keepLines/>
      <w:spacing w:before="120" w:after="120" w:line="160" w:lineRule="exact"/>
      <w:ind w:left="40" w:right="40"/>
      <w:jc w:val="center"/>
    </w:pPr>
    <w:rPr>
      <w:b/>
      <w:color w:val="0000FF"/>
      <w:sz w:val="16"/>
    </w:rPr>
  </w:style>
  <w:style w:type="paragraph" w:customStyle="1" w:styleId="RegisterSummary">
    <w:name w:val="Register Summary"/>
    <w:basedOn w:val="Normal"/>
    <w:rsid w:val="00C27720"/>
    <w:pPr>
      <w:tabs>
        <w:tab w:val="left" w:pos="4560"/>
      </w:tabs>
      <w:spacing w:after="0"/>
      <w:ind w:left="1300"/>
      <w:jc w:val="left"/>
    </w:pPr>
    <w:rPr>
      <w:color w:val="000000"/>
      <w:lang w:bidi="ar-SA"/>
    </w:rPr>
  </w:style>
  <w:style w:type="paragraph" w:customStyle="1" w:styleId="RegFigbit">
    <w:name w:val="Reg_Fig (bit#)"/>
    <w:basedOn w:val="Body"/>
    <w:rsid w:val="00C27720"/>
    <w:pPr>
      <w:spacing w:before="20"/>
      <w:ind w:left="0"/>
    </w:pPr>
    <w:rPr>
      <w:color w:val="auto"/>
      <w:sz w:val="16"/>
    </w:rPr>
  </w:style>
  <w:style w:type="paragraph" w:customStyle="1" w:styleId="Caution">
    <w:name w:val="Caution"/>
    <w:basedOn w:val="Body"/>
    <w:next w:val="Body"/>
    <w:rsid w:val="00C27720"/>
    <w:pPr>
      <w:tabs>
        <w:tab w:val="num" w:pos="1080"/>
        <w:tab w:val="left" w:pos="1300"/>
      </w:tabs>
      <w:spacing w:before="260" w:line="240" w:lineRule="exact"/>
      <w:ind w:left="1320" w:hanging="954"/>
    </w:pPr>
  </w:style>
  <w:style w:type="paragraph" w:customStyle="1" w:styleId="RegFigfield">
    <w:name w:val="Reg_Fig (field)"/>
    <w:basedOn w:val="RegFigbit"/>
    <w:rsid w:val="00C27720"/>
    <w:pPr>
      <w:spacing w:before="100" w:after="100"/>
      <w:jc w:val="center"/>
    </w:pPr>
  </w:style>
  <w:style w:type="paragraph" w:customStyle="1" w:styleId="FeatureBullet">
    <w:name w:val="FeatureBullet"/>
    <w:basedOn w:val="Body"/>
    <w:rsid w:val="00C27720"/>
    <w:pPr>
      <w:tabs>
        <w:tab w:val="left" w:pos="60"/>
      </w:tabs>
      <w:spacing w:before="60" w:line="200" w:lineRule="exact"/>
      <w:ind w:left="60" w:hanging="180"/>
    </w:pPr>
  </w:style>
  <w:style w:type="paragraph" w:customStyle="1" w:styleId="FeatureBulletSub">
    <w:name w:val="FeatureBulletSub"/>
    <w:basedOn w:val="Body"/>
    <w:rsid w:val="00C27720"/>
    <w:pPr>
      <w:tabs>
        <w:tab w:val="num" w:pos="360"/>
      </w:tabs>
      <w:spacing w:before="0"/>
      <w:ind w:left="360" w:hanging="240"/>
    </w:pPr>
    <w:rPr>
      <w:color w:val="auto"/>
    </w:rPr>
  </w:style>
  <w:style w:type="paragraph" w:customStyle="1" w:styleId="Legal">
    <w:name w:val="Legal"/>
    <w:basedOn w:val="Body"/>
    <w:rsid w:val="00C27720"/>
    <w:pPr>
      <w:spacing w:before="0" w:after="80"/>
      <w:ind w:left="0"/>
    </w:pPr>
    <w:rPr>
      <w:sz w:val="14"/>
    </w:rPr>
  </w:style>
  <w:style w:type="paragraph" w:customStyle="1" w:styleId="DocType0">
    <w:name w:val="DocType"/>
    <w:basedOn w:val="Body"/>
    <w:rsid w:val="00C27720"/>
    <w:pPr>
      <w:pBdr>
        <w:bottom w:val="single" w:sz="4" w:space="1" w:color="auto"/>
      </w:pBdr>
      <w:spacing w:before="0"/>
    </w:pPr>
    <w:rPr>
      <w:b/>
      <w:color w:val="0000FF"/>
      <w:sz w:val="24"/>
    </w:rPr>
  </w:style>
  <w:style w:type="character" w:customStyle="1" w:styleId="red">
    <w:name w:val="red"/>
    <w:basedOn w:val="DefaultParagraphFont"/>
    <w:rsid w:val="00C27720"/>
    <w:rPr>
      <w:color w:val="FF0000"/>
    </w:rPr>
  </w:style>
  <w:style w:type="paragraph" w:customStyle="1" w:styleId="DateTitlePage">
    <w:name w:val="DateTitlePage"/>
    <w:basedOn w:val="Body"/>
    <w:rsid w:val="00C27720"/>
    <w:pPr>
      <w:spacing w:before="0"/>
    </w:pPr>
    <w:rPr>
      <w:b/>
      <w:i/>
      <w:color w:val="0000FF"/>
      <w:sz w:val="24"/>
    </w:rPr>
  </w:style>
  <w:style w:type="paragraph" w:customStyle="1" w:styleId="OrderNumber">
    <w:name w:val="OrderNumber"/>
    <w:basedOn w:val="Body"/>
    <w:rsid w:val="00C27720"/>
    <w:pPr>
      <w:spacing w:before="0"/>
      <w:jc w:val="right"/>
    </w:pPr>
  </w:style>
  <w:style w:type="paragraph" w:customStyle="1" w:styleId="HeadingTOC">
    <w:name w:val="Heading (TOC)"/>
    <w:basedOn w:val="Body"/>
    <w:next w:val="Body"/>
    <w:rsid w:val="00C27720"/>
    <w:pPr>
      <w:spacing w:before="0" w:line="580" w:lineRule="exact"/>
      <w:ind w:left="0"/>
    </w:pPr>
    <w:rPr>
      <w:rFonts w:ascii="Helvetica" w:hAnsi="Helvetica"/>
      <w:b/>
      <w:i/>
      <w:color w:val="0000FF"/>
      <w:sz w:val="48"/>
    </w:rPr>
  </w:style>
  <w:style w:type="paragraph" w:customStyle="1" w:styleId="TableNotes0">
    <w:name w:val="TableNotes"/>
    <w:basedOn w:val="Normal"/>
    <w:rsid w:val="00C27720"/>
    <w:pPr>
      <w:tabs>
        <w:tab w:val="num" w:pos="720"/>
      </w:tabs>
      <w:spacing w:after="0"/>
      <w:ind w:left="1660" w:hanging="360"/>
      <w:jc w:val="left"/>
      <w:outlineLvl w:val="0"/>
    </w:pPr>
    <w:rPr>
      <w:color w:val="000000"/>
      <w:sz w:val="16"/>
      <w:lang w:bidi="ar-SA"/>
    </w:rPr>
  </w:style>
  <w:style w:type="paragraph" w:customStyle="1" w:styleId="TableNotesStep">
    <w:name w:val="TableNotesStep"/>
    <w:basedOn w:val="Normal"/>
    <w:autoRedefine/>
    <w:rsid w:val="00C27720"/>
    <w:pPr>
      <w:tabs>
        <w:tab w:val="left" w:pos="1800"/>
      </w:tabs>
      <w:spacing w:after="0"/>
      <w:ind w:left="1800" w:hanging="260"/>
      <w:jc w:val="left"/>
      <w:outlineLvl w:val="1"/>
    </w:pPr>
    <w:rPr>
      <w:color w:val="000000"/>
      <w:sz w:val="16"/>
      <w:lang w:bidi="ar-SA"/>
    </w:rPr>
  </w:style>
  <w:style w:type="paragraph" w:customStyle="1" w:styleId="CellHeadingLeft">
    <w:name w:val="CellHeadingLeft"/>
    <w:basedOn w:val="CellHeadingCenter"/>
    <w:rsid w:val="00C27720"/>
    <w:pPr>
      <w:jc w:val="left"/>
    </w:pPr>
  </w:style>
  <w:style w:type="paragraph" w:customStyle="1" w:styleId="BulletPara">
    <w:name w:val="BulletPara"/>
    <w:basedOn w:val="Body"/>
    <w:rsid w:val="00C27720"/>
    <w:pPr>
      <w:spacing w:before="60"/>
      <w:ind w:left="1660"/>
    </w:pPr>
  </w:style>
  <w:style w:type="paragraph" w:customStyle="1" w:styleId="BulletSubPara">
    <w:name w:val="BulletSubPara"/>
    <w:basedOn w:val="BulletSub"/>
    <w:next w:val="Body"/>
    <w:rsid w:val="00C27720"/>
    <w:pPr>
      <w:tabs>
        <w:tab w:val="clear" w:pos="720"/>
        <w:tab w:val="clear" w:pos="1900"/>
        <w:tab w:val="left" w:pos="1300"/>
      </w:tabs>
      <w:spacing w:before="60" w:line="220" w:lineRule="exact"/>
      <w:ind w:firstLine="0"/>
    </w:pPr>
  </w:style>
  <w:style w:type="paragraph" w:customStyle="1" w:styleId="CellBitClear">
    <w:name w:val="CellBitClear"/>
    <w:basedOn w:val="CellBodyLeft"/>
    <w:rsid w:val="00C27720"/>
    <w:pPr>
      <w:tabs>
        <w:tab w:val="left" w:pos="340"/>
        <w:tab w:val="num" w:pos="1080"/>
      </w:tabs>
      <w:spacing w:before="0" w:after="0" w:line="180" w:lineRule="exact"/>
      <w:ind w:left="360" w:hanging="340"/>
    </w:pPr>
  </w:style>
  <w:style w:type="paragraph" w:customStyle="1" w:styleId="CellBitSet">
    <w:name w:val="CellBitSet"/>
    <w:basedOn w:val="CellBitClear"/>
    <w:rsid w:val="00C27720"/>
    <w:pPr>
      <w:tabs>
        <w:tab w:val="clear" w:pos="340"/>
        <w:tab w:val="clear" w:pos="1080"/>
        <w:tab w:val="num" w:pos="360"/>
      </w:tabs>
      <w:ind w:left="380" w:hanging="360"/>
    </w:pPr>
  </w:style>
  <w:style w:type="paragraph" w:customStyle="1" w:styleId="CellBodyCenter">
    <w:name w:val="CellBodyCenter"/>
    <w:basedOn w:val="CellBodyLeft"/>
    <w:rsid w:val="00C27720"/>
    <w:pPr>
      <w:jc w:val="center"/>
    </w:pPr>
  </w:style>
  <w:style w:type="paragraph" w:customStyle="1" w:styleId="HeadingLOFLOT">
    <w:name w:val="Heading (LOF &amp; LOT)"/>
    <w:basedOn w:val="HeadingTOC"/>
    <w:rsid w:val="00C27720"/>
    <w:pPr>
      <w:spacing w:before="240" w:after="240" w:line="340" w:lineRule="exact"/>
    </w:pPr>
    <w:rPr>
      <w:rFonts w:ascii="Arial" w:hAnsi="Arial"/>
      <w:i w:val="0"/>
      <w:sz w:val="32"/>
    </w:rPr>
  </w:style>
  <w:style w:type="paragraph" w:customStyle="1" w:styleId="CellHeadingRight">
    <w:name w:val="CellHeadingRight"/>
    <w:basedOn w:val="CellHeadingCenter"/>
    <w:rsid w:val="00C27720"/>
    <w:pPr>
      <w:jc w:val="right"/>
    </w:pPr>
  </w:style>
  <w:style w:type="paragraph" w:customStyle="1" w:styleId="CellBodyRight">
    <w:name w:val="CellBodyRight"/>
    <w:basedOn w:val="CellBodyLeft"/>
    <w:rsid w:val="00C27720"/>
    <w:pPr>
      <w:jc w:val="right"/>
    </w:pPr>
  </w:style>
  <w:style w:type="paragraph" w:customStyle="1" w:styleId="HeadingFeatures">
    <w:name w:val="Heading (Features)"/>
    <w:basedOn w:val="Body"/>
    <w:rsid w:val="00C27720"/>
    <w:rPr>
      <w:b/>
      <w:color w:val="0000FF"/>
      <w:sz w:val="32"/>
    </w:rPr>
  </w:style>
  <w:style w:type="paragraph" w:customStyle="1" w:styleId="Definition">
    <w:name w:val="Definition"/>
    <w:basedOn w:val="Body"/>
    <w:rsid w:val="00C27720"/>
    <w:pPr>
      <w:tabs>
        <w:tab w:val="left" w:pos="2160"/>
        <w:tab w:val="left" w:pos="2520"/>
        <w:tab w:val="left" w:pos="2880"/>
        <w:tab w:val="left" w:pos="3240"/>
      </w:tabs>
      <w:spacing w:before="140" w:line="220" w:lineRule="exact"/>
      <w:ind w:left="2160"/>
    </w:pPr>
  </w:style>
  <w:style w:type="paragraph" w:customStyle="1" w:styleId="DefinitionBullet">
    <w:name w:val="DefinitionBullet"/>
    <w:basedOn w:val="Definition"/>
    <w:rsid w:val="00C27720"/>
    <w:pPr>
      <w:tabs>
        <w:tab w:val="clear" w:pos="2160"/>
        <w:tab w:val="clear" w:pos="2880"/>
        <w:tab w:val="clear" w:pos="3240"/>
        <w:tab w:val="center" w:pos="2340"/>
      </w:tabs>
      <w:spacing w:before="120"/>
      <w:ind w:left="2736" w:hanging="216"/>
    </w:pPr>
  </w:style>
  <w:style w:type="paragraph" w:customStyle="1" w:styleId="Formula">
    <w:name w:val="Formula"/>
    <w:basedOn w:val="Body"/>
    <w:next w:val="Body"/>
    <w:rsid w:val="00C27720"/>
    <w:pPr>
      <w:tabs>
        <w:tab w:val="left" w:pos="2160"/>
        <w:tab w:val="left" w:pos="2880"/>
        <w:tab w:val="left" w:pos="3600"/>
        <w:tab w:val="left" w:pos="4320"/>
        <w:tab w:val="left" w:pos="5040"/>
      </w:tabs>
      <w:spacing w:before="220" w:after="220" w:line="280" w:lineRule="exact"/>
      <w:ind w:left="1440"/>
    </w:pPr>
    <w:rPr>
      <w:sz w:val="18"/>
    </w:rPr>
  </w:style>
  <w:style w:type="paragraph" w:customStyle="1" w:styleId="NumberedList">
    <w:name w:val="Numbered_List"/>
    <w:basedOn w:val="Normal"/>
    <w:rsid w:val="00C27720"/>
    <w:pPr>
      <w:tabs>
        <w:tab w:val="left" w:pos="360"/>
      </w:tabs>
      <w:spacing w:before="60" w:after="0"/>
      <w:ind w:left="1800" w:hanging="360"/>
      <w:jc w:val="left"/>
    </w:pPr>
    <w:rPr>
      <w:color w:val="000000"/>
      <w:lang w:bidi="ar-SA"/>
    </w:rPr>
  </w:style>
  <w:style w:type="paragraph" w:customStyle="1" w:styleId="TableNote0">
    <w:name w:val="TableNote"/>
    <w:rsid w:val="00C27720"/>
    <w:pPr>
      <w:tabs>
        <w:tab w:val="num" w:pos="3456"/>
      </w:tabs>
      <w:spacing w:before="60"/>
      <w:ind w:left="3456" w:hanging="720"/>
    </w:pPr>
    <w:rPr>
      <w:rFonts w:ascii="Arial" w:hAnsi="Arial"/>
      <w:sz w:val="16"/>
      <w:lang w:bidi="ar-SA"/>
    </w:rPr>
  </w:style>
  <w:style w:type="character" w:customStyle="1" w:styleId="BodyChar1">
    <w:name w:val="Body Char1"/>
    <w:basedOn w:val="DefaultParagraphFont"/>
    <w:rsid w:val="00C27720"/>
    <w:rPr>
      <w:color w:val="000000"/>
      <w:lang w:val="en-US" w:eastAsia="en-US" w:bidi="ar-SA"/>
    </w:rPr>
  </w:style>
  <w:style w:type="paragraph" w:styleId="NormalWeb">
    <w:name w:val="Normal (Web)"/>
    <w:basedOn w:val="Normal"/>
    <w:uiPriority w:val="99"/>
    <w:rsid w:val="00C27720"/>
    <w:pPr>
      <w:spacing w:before="100" w:beforeAutospacing="1" w:after="100" w:afterAutospacing="1"/>
      <w:jc w:val="left"/>
    </w:pPr>
    <w:rPr>
      <w:color w:val="000000"/>
      <w:sz w:val="24"/>
      <w:szCs w:val="24"/>
      <w:lang w:bidi="ar-SA"/>
    </w:rPr>
  </w:style>
  <w:style w:type="paragraph" w:customStyle="1" w:styleId="StyleArial8ptLeft0">
    <w:name w:val="Style Arial 8 pt Left:  0&quot;"/>
    <w:basedOn w:val="Normal"/>
    <w:rsid w:val="00C27720"/>
    <w:pPr>
      <w:spacing w:after="0"/>
      <w:jc w:val="left"/>
    </w:pPr>
    <w:rPr>
      <w:color w:val="000000"/>
      <w:sz w:val="16"/>
      <w:lang w:bidi="ar-SA"/>
    </w:rPr>
  </w:style>
  <w:style w:type="paragraph" w:customStyle="1" w:styleId="StyleTableTextArial10ptLeftLeft-001">
    <w:name w:val="Style Table Text + Arial 10 pt Left Left:  -0.01&quot;"/>
    <w:basedOn w:val="TableText"/>
    <w:rsid w:val="00C27720"/>
    <w:pPr>
      <w:spacing w:before="120"/>
      <w:ind w:left="-14"/>
      <w:jc w:val="left"/>
    </w:pPr>
    <w:rPr>
      <w:sz w:val="20"/>
    </w:rPr>
  </w:style>
  <w:style w:type="paragraph" w:customStyle="1" w:styleId="StyleTableTextArialLeftLeft-001">
    <w:name w:val="Style Table Text + Arial Left Left:  -0.01&quot;"/>
    <w:basedOn w:val="TableText"/>
    <w:autoRedefine/>
    <w:rsid w:val="00C27720"/>
    <w:pPr>
      <w:spacing w:before="60" w:after="60"/>
      <w:ind w:left="-14"/>
      <w:jc w:val="left"/>
    </w:pPr>
  </w:style>
  <w:style w:type="character" w:styleId="Strong">
    <w:name w:val="Strong"/>
    <w:basedOn w:val="DefaultParagraphFont"/>
    <w:rsid w:val="00C27720"/>
    <w:rPr>
      <w:b/>
      <w:bCs/>
    </w:rPr>
  </w:style>
  <w:style w:type="character" w:customStyle="1" w:styleId="BodyChar">
    <w:name w:val="Body Char"/>
    <w:basedOn w:val="DefaultParagraphFont"/>
    <w:rsid w:val="00C27720"/>
    <w:rPr>
      <w:color w:val="000000"/>
      <w:lang w:val="en-US" w:eastAsia="en-US" w:bidi="ar-SA"/>
    </w:rPr>
  </w:style>
  <w:style w:type="paragraph" w:styleId="ListBullet3">
    <w:name w:val="List Bullet 3"/>
    <w:basedOn w:val="Normal"/>
    <w:autoRedefine/>
    <w:rsid w:val="00C27720"/>
    <w:pPr>
      <w:tabs>
        <w:tab w:val="num" w:pos="1080"/>
      </w:tabs>
      <w:spacing w:after="0"/>
      <w:ind w:left="1080" w:hanging="360"/>
      <w:jc w:val="left"/>
    </w:pPr>
    <w:rPr>
      <w:color w:val="000000"/>
      <w:lang w:bidi="ar-SA"/>
    </w:rPr>
  </w:style>
  <w:style w:type="paragraph" w:styleId="ListBullet4">
    <w:name w:val="List Bullet 4"/>
    <w:basedOn w:val="Normal"/>
    <w:autoRedefine/>
    <w:rsid w:val="00C27720"/>
    <w:pPr>
      <w:tabs>
        <w:tab w:val="num" w:pos="1440"/>
      </w:tabs>
      <w:spacing w:after="0"/>
      <w:ind w:left="1440" w:hanging="360"/>
      <w:jc w:val="left"/>
    </w:pPr>
    <w:rPr>
      <w:color w:val="000000"/>
      <w:lang w:bidi="ar-SA"/>
    </w:rPr>
  </w:style>
  <w:style w:type="paragraph" w:styleId="ListNumber2">
    <w:name w:val="List Number 2"/>
    <w:basedOn w:val="Normal"/>
    <w:rsid w:val="00C27720"/>
    <w:pPr>
      <w:tabs>
        <w:tab w:val="num" w:pos="720"/>
      </w:tabs>
      <w:spacing w:after="0"/>
      <w:ind w:left="720" w:hanging="360"/>
      <w:jc w:val="left"/>
    </w:pPr>
    <w:rPr>
      <w:color w:val="000000"/>
      <w:lang w:bidi="ar-SA"/>
    </w:rPr>
  </w:style>
  <w:style w:type="paragraph" w:styleId="ListNumber3">
    <w:name w:val="List Number 3"/>
    <w:basedOn w:val="Normal"/>
    <w:rsid w:val="00C27720"/>
    <w:pPr>
      <w:tabs>
        <w:tab w:val="num" w:pos="1080"/>
      </w:tabs>
      <w:spacing w:after="0"/>
      <w:ind w:left="1080" w:hanging="360"/>
      <w:jc w:val="left"/>
    </w:pPr>
    <w:rPr>
      <w:color w:val="000000"/>
      <w:lang w:bidi="ar-SA"/>
    </w:rPr>
  </w:style>
  <w:style w:type="paragraph" w:styleId="ListNumber4">
    <w:name w:val="List Number 4"/>
    <w:basedOn w:val="Normal"/>
    <w:rsid w:val="00C27720"/>
    <w:pPr>
      <w:tabs>
        <w:tab w:val="num" w:pos="1440"/>
      </w:tabs>
      <w:spacing w:after="0"/>
      <w:ind w:left="1440" w:hanging="360"/>
      <w:jc w:val="left"/>
    </w:pPr>
    <w:rPr>
      <w:color w:val="000000"/>
      <w:lang w:bidi="ar-SA"/>
    </w:rPr>
  </w:style>
  <w:style w:type="paragraph" w:styleId="ListNumber5">
    <w:name w:val="List Number 5"/>
    <w:basedOn w:val="Normal"/>
    <w:rsid w:val="00C27720"/>
    <w:pPr>
      <w:tabs>
        <w:tab w:val="num" w:pos="1800"/>
      </w:tabs>
      <w:spacing w:after="0"/>
      <w:ind w:left="1800" w:hanging="360"/>
      <w:jc w:val="left"/>
    </w:pPr>
    <w:rPr>
      <w:color w:val="000000"/>
      <w:lang w:bidi="ar-SA"/>
    </w:rPr>
  </w:style>
  <w:style w:type="paragraph" w:customStyle="1" w:styleId="List2">
    <w:name w:val="List2"/>
    <w:basedOn w:val="Normal"/>
    <w:rsid w:val="00C27720"/>
    <w:pPr>
      <w:spacing w:before="120"/>
      <w:jc w:val="left"/>
    </w:pPr>
    <w:rPr>
      <w:color w:val="000000"/>
      <w:lang w:bidi="ar-SA"/>
    </w:rPr>
  </w:style>
  <w:style w:type="paragraph" w:styleId="ListBullet5">
    <w:name w:val="List Bullet 5"/>
    <w:basedOn w:val="Normal"/>
    <w:autoRedefine/>
    <w:rsid w:val="00C27720"/>
    <w:pPr>
      <w:tabs>
        <w:tab w:val="num" w:pos="1800"/>
      </w:tabs>
      <w:spacing w:before="60" w:after="0"/>
      <w:ind w:left="1800" w:hanging="360"/>
      <w:jc w:val="left"/>
    </w:pPr>
    <w:rPr>
      <w:color w:val="000000"/>
      <w:lang w:bidi="ar-SA"/>
    </w:rPr>
  </w:style>
  <w:style w:type="paragraph" w:customStyle="1" w:styleId="font5">
    <w:name w:val="font5"/>
    <w:basedOn w:val="Normal"/>
    <w:rsid w:val="00C27720"/>
    <w:pPr>
      <w:spacing w:before="100" w:beforeAutospacing="1" w:after="100" w:afterAutospacing="1"/>
      <w:jc w:val="left"/>
    </w:pPr>
    <w:rPr>
      <w:rFonts w:ascii="Bookman Old Style" w:hAnsi="Bookman Old Style"/>
      <w:b/>
      <w:bCs/>
      <w:color w:val="000000"/>
      <w:lang w:bidi="ar-SA"/>
    </w:rPr>
  </w:style>
  <w:style w:type="paragraph" w:customStyle="1" w:styleId="ListBullet1">
    <w:name w:val="List Bullet 1"/>
    <w:aliases w:val="lb1,Lb1,b1,list bullet,bulleted list 1,List Bullet 1lb1"/>
    <w:basedOn w:val="Normal"/>
    <w:rsid w:val="00C27720"/>
    <w:pPr>
      <w:tabs>
        <w:tab w:val="left" w:pos="360"/>
      </w:tabs>
      <w:ind w:left="360" w:hanging="360"/>
      <w:jc w:val="left"/>
    </w:pPr>
    <w:rPr>
      <w:color w:val="000000"/>
      <w:lang w:bidi="ar-SA"/>
    </w:rPr>
  </w:style>
  <w:style w:type="paragraph" w:styleId="List20">
    <w:name w:val="List 2"/>
    <w:basedOn w:val="Normal"/>
    <w:rsid w:val="00C27720"/>
    <w:pPr>
      <w:spacing w:before="200" w:after="0"/>
      <w:ind w:left="720" w:hanging="360"/>
      <w:jc w:val="left"/>
    </w:pPr>
    <w:rPr>
      <w:color w:val="000000"/>
      <w:lang w:bidi="ar-SA"/>
    </w:rPr>
  </w:style>
  <w:style w:type="paragraph" w:styleId="List3">
    <w:name w:val="List 3"/>
    <w:basedOn w:val="Normal"/>
    <w:rsid w:val="00C27720"/>
    <w:pPr>
      <w:spacing w:before="200" w:after="0"/>
      <w:ind w:left="1080" w:hanging="360"/>
      <w:jc w:val="left"/>
    </w:pPr>
    <w:rPr>
      <w:color w:val="000000"/>
      <w:lang w:bidi="ar-SA"/>
    </w:rPr>
  </w:style>
  <w:style w:type="paragraph" w:styleId="List4">
    <w:name w:val="List 4"/>
    <w:basedOn w:val="Normal"/>
    <w:rsid w:val="00C27720"/>
    <w:pPr>
      <w:spacing w:before="200" w:after="0"/>
      <w:ind w:left="1440" w:hanging="360"/>
      <w:jc w:val="left"/>
    </w:pPr>
    <w:rPr>
      <w:color w:val="000000"/>
      <w:lang w:bidi="ar-SA"/>
    </w:rPr>
  </w:style>
  <w:style w:type="paragraph" w:styleId="ListBullet2">
    <w:name w:val="List Bullet 2"/>
    <w:aliases w:val="lb2,lb21,lb22"/>
    <w:basedOn w:val="Normal"/>
    <w:autoRedefine/>
    <w:rsid w:val="00C27720"/>
    <w:pPr>
      <w:tabs>
        <w:tab w:val="num" w:pos="720"/>
      </w:tabs>
      <w:spacing w:before="200" w:after="0"/>
      <w:ind w:left="720" w:hanging="360"/>
      <w:jc w:val="left"/>
    </w:pPr>
    <w:rPr>
      <w:color w:val="000000"/>
      <w:lang w:bidi="ar-SA"/>
    </w:rPr>
  </w:style>
  <w:style w:type="paragraph" w:styleId="ListContinue2">
    <w:name w:val="List Continue 2"/>
    <w:basedOn w:val="Normal"/>
    <w:rsid w:val="00C27720"/>
    <w:pPr>
      <w:spacing w:before="200"/>
      <w:ind w:left="720"/>
      <w:jc w:val="left"/>
    </w:pPr>
    <w:rPr>
      <w:color w:val="000000"/>
      <w:lang w:bidi="ar-SA"/>
    </w:rPr>
  </w:style>
  <w:style w:type="paragraph" w:styleId="ListContinue3">
    <w:name w:val="List Continue 3"/>
    <w:basedOn w:val="Normal"/>
    <w:rsid w:val="00C27720"/>
    <w:pPr>
      <w:spacing w:before="200"/>
      <w:ind w:left="1080"/>
      <w:jc w:val="left"/>
    </w:pPr>
    <w:rPr>
      <w:color w:val="000000"/>
      <w:lang w:bidi="ar-SA"/>
    </w:rPr>
  </w:style>
  <w:style w:type="paragraph" w:styleId="ListContinue4">
    <w:name w:val="List Continue 4"/>
    <w:basedOn w:val="Normal"/>
    <w:rsid w:val="00C27720"/>
    <w:pPr>
      <w:spacing w:before="200"/>
      <w:ind w:left="1440"/>
      <w:jc w:val="left"/>
    </w:pPr>
    <w:rPr>
      <w:color w:val="000000"/>
      <w:lang w:bidi="ar-SA"/>
    </w:rPr>
  </w:style>
  <w:style w:type="paragraph" w:styleId="ListContinue5">
    <w:name w:val="List Continue 5"/>
    <w:basedOn w:val="Normal"/>
    <w:rsid w:val="00C27720"/>
    <w:pPr>
      <w:spacing w:before="200"/>
      <w:ind w:left="1800"/>
      <w:jc w:val="left"/>
    </w:pPr>
    <w:rPr>
      <w:color w:val="000000"/>
      <w:lang w:bidi="ar-SA"/>
    </w:rPr>
  </w:style>
  <w:style w:type="paragraph" w:styleId="NormalIndent">
    <w:name w:val="Normal Indent"/>
    <w:basedOn w:val="Normal"/>
    <w:rsid w:val="00C27720"/>
    <w:pPr>
      <w:spacing w:before="200" w:after="0"/>
      <w:ind w:left="720"/>
      <w:jc w:val="left"/>
    </w:pPr>
    <w:rPr>
      <w:color w:val="000000"/>
      <w:lang w:bidi="ar-SA"/>
    </w:rPr>
  </w:style>
  <w:style w:type="paragraph" w:customStyle="1" w:styleId="ShortReturnAddress">
    <w:name w:val="Short Return Address"/>
    <w:basedOn w:val="Normal"/>
    <w:rsid w:val="00C27720"/>
    <w:pPr>
      <w:spacing w:before="200" w:after="0"/>
      <w:ind w:left="1300"/>
      <w:jc w:val="left"/>
    </w:pPr>
    <w:rPr>
      <w:color w:val="000000"/>
      <w:lang w:bidi="ar-SA"/>
    </w:rPr>
  </w:style>
  <w:style w:type="paragraph" w:styleId="Signature">
    <w:name w:val="Signature"/>
    <w:basedOn w:val="Normal"/>
    <w:link w:val="SignatureChar"/>
    <w:rsid w:val="00C27720"/>
    <w:pPr>
      <w:spacing w:before="200" w:after="0"/>
      <w:ind w:left="4320"/>
      <w:jc w:val="left"/>
    </w:pPr>
    <w:rPr>
      <w:color w:val="000000"/>
      <w:lang w:bidi="ar-SA"/>
    </w:rPr>
  </w:style>
  <w:style w:type="character" w:customStyle="1" w:styleId="SignatureChar">
    <w:name w:val="Signature Char"/>
    <w:basedOn w:val="DefaultParagraphFont"/>
    <w:link w:val="Signature"/>
    <w:rsid w:val="00C27720"/>
    <w:rPr>
      <w:rFonts w:ascii="Arial" w:hAnsi="Arial" w:cs="Arial"/>
      <w:color w:val="000000"/>
      <w:lang w:bidi="ar-SA"/>
    </w:rPr>
  </w:style>
  <w:style w:type="paragraph" w:customStyle="1" w:styleId="PPLine">
    <w:name w:val="PP Line"/>
    <w:basedOn w:val="Signature"/>
    <w:rsid w:val="00C27720"/>
  </w:style>
  <w:style w:type="paragraph" w:customStyle="1" w:styleId="footing1">
    <w:name w:val="footing 1"/>
    <w:basedOn w:val="Normal"/>
    <w:rsid w:val="00C27720"/>
    <w:pPr>
      <w:spacing w:before="20" w:after="0"/>
      <w:jc w:val="center"/>
    </w:pPr>
    <w:rPr>
      <w:color w:val="000000"/>
      <w:sz w:val="18"/>
      <w:szCs w:val="18"/>
      <w:lang w:bidi="ar-SA"/>
    </w:rPr>
  </w:style>
  <w:style w:type="paragraph" w:customStyle="1" w:styleId="xl24">
    <w:name w:val="xl24"/>
    <w:basedOn w:val="Normal"/>
    <w:rsid w:val="00C27720"/>
    <w:pPr>
      <w:spacing w:before="100" w:beforeAutospacing="1" w:after="100" w:afterAutospacing="1"/>
      <w:jc w:val="center"/>
    </w:pPr>
    <w:rPr>
      <w:rFonts w:ascii="Bookman Old Style" w:hAnsi="Bookman Old Style"/>
      <w:color w:val="000000"/>
      <w:sz w:val="24"/>
      <w:szCs w:val="24"/>
      <w:lang w:bidi="ar-SA"/>
    </w:rPr>
  </w:style>
  <w:style w:type="paragraph" w:styleId="ListBullet">
    <w:name w:val="List Bullet"/>
    <w:basedOn w:val="Normal"/>
    <w:rsid w:val="00C27720"/>
    <w:pPr>
      <w:spacing w:before="20" w:after="0"/>
      <w:ind w:left="288" w:hanging="288"/>
    </w:pPr>
    <w:rPr>
      <w:b/>
      <w:color w:val="000000"/>
      <w:szCs w:val="18"/>
      <w:lang w:bidi="ar-SA"/>
    </w:rPr>
  </w:style>
  <w:style w:type="paragraph" w:customStyle="1" w:styleId="TableTextBold">
    <w:name w:val="Table Text Bold"/>
    <w:basedOn w:val="TableText"/>
    <w:rsid w:val="00C27720"/>
    <w:pPr>
      <w:spacing w:before="0"/>
      <w:ind w:left="0"/>
      <w:jc w:val="center"/>
    </w:pPr>
    <w:rPr>
      <w:b/>
      <w:szCs w:val="18"/>
    </w:rPr>
  </w:style>
  <w:style w:type="paragraph" w:customStyle="1" w:styleId="Figure">
    <w:name w:val="Figure"/>
    <w:basedOn w:val="HeadingLOFLOT"/>
    <w:next w:val="BodyText1"/>
    <w:link w:val="FigureChar"/>
    <w:rsid w:val="00C27720"/>
    <w:pPr>
      <w:spacing w:before="20"/>
      <w:ind w:left="864" w:hanging="864"/>
      <w:jc w:val="center"/>
    </w:pPr>
    <w:rPr>
      <w:b w:val="0"/>
      <w:sz w:val="22"/>
      <w:szCs w:val="18"/>
    </w:rPr>
  </w:style>
  <w:style w:type="paragraph" w:styleId="Subtitle">
    <w:name w:val="Subtitle"/>
    <w:basedOn w:val="Normal"/>
    <w:link w:val="SubtitleChar"/>
    <w:rsid w:val="00C27720"/>
    <w:pPr>
      <w:spacing w:before="20" w:after="60"/>
      <w:jc w:val="center"/>
    </w:pPr>
    <w:rPr>
      <w:i/>
      <w:smallCaps/>
      <w:color w:val="000000"/>
      <w:sz w:val="28"/>
      <w:szCs w:val="18"/>
      <w:lang w:bidi="ar-SA"/>
    </w:rPr>
  </w:style>
  <w:style w:type="character" w:customStyle="1" w:styleId="SubtitleChar">
    <w:name w:val="Subtitle Char"/>
    <w:basedOn w:val="DefaultParagraphFont"/>
    <w:link w:val="Subtitle"/>
    <w:rsid w:val="00C27720"/>
    <w:rPr>
      <w:rFonts w:ascii="Arial" w:hAnsi="Arial" w:cs="Arial"/>
      <w:i/>
      <w:smallCaps/>
      <w:color w:val="000000"/>
      <w:sz w:val="28"/>
      <w:szCs w:val="18"/>
      <w:lang w:bidi="ar-SA"/>
    </w:rPr>
  </w:style>
  <w:style w:type="paragraph" w:customStyle="1" w:styleId="Indent">
    <w:name w:val="Indent"/>
    <w:basedOn w:val="Normal"/>
    <w:rsid w:val="00C27720"/>
    <w:pPr>
      <w:tabs>
        <w:tab w:val="left" w:pos="2880"/>
        <w:tab w:val="left" w:pos="4320"/>
        <w:tab w:val="left" w:pos="5760"/>
      </w:tabs>
      <w:spacing w:after="0"/>
      <w:ind w:left="1440"/>
      <w:jc w:val="left"/>
    </w:pPr>
    <w:rPr>
      <w:i/>
      <w:color w:val="000000"/>
      <w:szCs w:val="18"/>
      <w:lang w:bidi="ar-SA"/>
    </w:rPr>
  </w:style>
  <w:style w:type="paragraph" w:customStyle="1" w:styleId="TableColumnHeader">
    <w:name w:val="Table Column Header"/>
    <w:basedOn w:val="Normal"/>
    <w:rsid w:val="00C27720"/>
    <w:pPr>
      <w:keepNext/>
      <w:keepLines/>
      <w:tabs>
        <w:tab w:val="left" w:pos="2552"/>
      </w:tabs>
      <w:spacing w:before="20" w:after="60" w:line="160" w:lineRule="exact"/>
      <w:ind w:left="57" w:right="57"/>
      <w:jc w:val="center"/>
    </w:pPr>
    <w:rPr>
      <w:rFonts w:ascii="Helvetica" w:hAnsi="Helvetica"/>
      <w:b/>
      <w:color w:val="000000"/>
      <w:sz w:val="16"/>
      <w:szCs w:val="18"/>
      <w:lang w:bidi="ar-SA"/>
    </w:rPr>
  </w:style>
  <w:style w:type="paragraph" w:styleId="NoteHeading">
    <w:name w:val="Note Heading"/>
    <w:basedOn w:val="Heading6"/>
    <w:next w:val="NoteText"/>
    <w:link w:val="NoteHeadingChar"/>
    <w:rsid w:val="00C27720"/>
    <w:pPr>
      <w:keepLines/>
      <w:tabs>
        <w:tab w:val="left" w:pos="2552"/>
        <w:tab w:val="left" w:pos="2600"/>
      </w:tabs>
      <w:spacing w:before="160" w:after="20" w:line="180" w:lineRule="exact"/>
      <w:jc w:val="center"/>
      <w:outlineLvl w:val="9"/>
    </w:pPr>
    <w:rPr>
      <w:rFonts w:ascii="Helvetica" w:hAnsi="Helvetica"/>
      <w:iCs w:val="0"/>
      <w:kern w:val="28"/>
      <w:sz w:val="16"/>
      <w:szCs w:val="18"/>
      <w:lang w:bidi="ar-SA"/>
    </w:rPr>
  </w:style>
  <w:style w:type="character" w:customStyle="1" w:styleId="NoteHeadingChar">
    <w:name w:val="Note Heading Char"/>
    <w:basedOn w:val="DefaultParagraphFont"/>
    <w:link w:val="NoteHeading"/>
    <w:rsid w:val="00C27720"/>
    <w:rPr>
      <w:rFonts w:ascii="Helvetica" w:hAnsi="Helvetica" w:cs="Arial"/>
      <w:b/>
      <w:kern w:val="28"/>
      <w:sz w:val="16"/>
      <w:szCs w:val="18"/>
      <w:lang w:bidi="ar-SA"/>
    </w:rPr>
  </w:style>
  <w:style w:type="paragraph" w:customStyle="1" w:styleId="fighead">
    <w:name w:val="fighead"/>
    <w:basedOn w:val="Normal"/>
    <w:rsid w:val="00C27720"/>
    <w:pPr>
      <w:spacing w:after="0"/>
      <w:jc w:val="center"/>
    </w:pPr>
    <w:rPr>
      <w:rFonts w:ascii="Helvetica" w:hAnsi="Helvetica"/>
      <w:color w:val="000000"/>
      <w:sz w:val="18"/>
      <w:szCs w:val="18"/>
      <w:lang w:bidi="ar-SA"/>
    </w:rPr>
  </w:style>
  <w:style w:type="paragraph" w:customStyle="1" w:styleId="memo">
    <w:name w:val="memo"/>
    <w:basedOn w:val="Normal"/>
    <w:rsid w:val="00C27720"/>
    <w:pPr>
      <w:tabs>
        <w:tab w:val="left" w:pos="2160"/>
        <w:tab w:val="left" w:pos="6570"/>
      </w:tabs>
      <w:spacing w:after="0"/>
      <w:ind w:left="1440"/>
      <w:jc w:val="left"/>
    </w:pPr>
    <w:rPr>
      <w:rFonts w:ascii="CG Times (W1)" w:hAnsi="CG Times (W1)"/>
      <w:color w:val="000000"/>
      <w:sz w:val="24"/>
      <w:szCs w:val="18"/>
      <w:lang w:bidi="ar-SA"/>
    </w:rPr>
  </w:style>
  <w:style w:type="paragraph" w:customStyle="1" w:styleId="Table">
    <w:name w:val="Table"/>
    <w:basedOn w:val="Normal"/>
    <w:next w:val="Normal"/>
    <w:rsid w:val="00C27720"/>
    <w:pPr>
      <w:spacing w:before="20" w:after="60"/>
      <w:jc w:val="left"/>
    </w:pPr>
    <w:rPr>
      <w:color w:val="000000"/>
      <w:szCs w:val="18"/>
      <w:lang w:bidi="ar-SA"/>
    </w:rPr>
  </w:style>
  <w:style w:type="paragraph" w:customStyle="1" w:styleId="SectionTitle">
    <w:name w:val="SectionTitle"/>
    <w:basedOn w:val="Normal"/>
    <w:next w:val="Normal"/>
    <w:rsid w:val="00C27720"/>
    <w:pPr>
      <w:pBdr>
        <w:top w:val="single" w:sz="6" w:space="1" w:color="808080"/>
        <w:left w:val="single" w:sz="6" w:space="1" w:color="808080"/>
        <w:bottom w:val="single" w:sz="6" w:space="1" w:color="808080"/>
        <w:right w:val="single" w:sz="6" w:space="1" w:color="808080"/>
      </w:pBdr>
      <w:shd w:val="pct40" w:color="000000" w:fill="FFFFFF"/>
      <w:spacing w:before="240" w:after="0"/>
      <w:jc w:val="center"/>
    </w:pPr>
    <w:rPr>
      <w:b/>
      <w:color w:val="000000"/>
      <w:sz w:val="24"/>
      <w:szCs w:val="18"/>
      <w:lang w:bidi="ar-SA"/>
    </w:rPr>
  </w:style>
  <w:style w:type="paragraph" w:styleId="ListContinue">
    <w:name w:val="List Continue"/>
    <w:basedOn w:val="List"/>
    <w:rsid w:val="00C27720"/>
    <w:pPr>
      <w:ind w:left="864" w:right="432" w:hanging="432"/>
      <w:jc w:val="both"/>
    </w:pPr>
  </w:style>
  <w:style w:type="paragraph" w:styleId="List">
    <w:name w:val="List"/>
    <w:basedOn w:val="Normal"/>
    <w:rsid w:val="00C27720"/>
    <w:pPr>
      <w:spacing w:before="20" w:after="0"/>
      <w:ind w:left="360" w:hanging="360"/>
      <w:jc w:val="left"/>
    </w:pPr>
    <w:rPr>
      <w:color w:val="000000"/>
      <w:szCs w:val="18"/>
      <w:lang w:bidi="ar-SA"/>
    </w:rPr>
  </w:style>
  <w:style w:type="paragraph" w:customStyle="1" w:styleId="BulletedList">
    <w:name w:val="Bulleted List"/>
    <w:basedOn w:val="BodyText"/>
    <w:rsid w:val="00C27720"/>
    <w:pPr>
      <w:ind w:left="360" w:hanging="360"/>
      <w:jc w:val="left"/>
    </w:pPr>
    <w:rPr>
      <w:color w:val="000000"/>
      <w:szCs w:val="18"/>
      <w:lang w:bidi="ar-SA"/>
    </w:rPr>
  </w:style>
  <w:style w:type="paragraph" w:customStyle="1" w:styleId="ParagraphLevel3">
    <w:name w:val="Paragraph Level 3"/>
    <w:rsid w:val="00C27720"/>
    <w:pPr>
      <w:ind w:left="720"/>
      <w:jc w:val="both"/>
    </w:pPr>
    <w:rPr>
      <w:sz w:val="24"/>
      <w:lang w:bidi="ar-SA"/>
    </w:rPr>
  </w:style>
  <w:style w:type="paragraph" w:customStyle="1" w:styleId="tablelabel">
    <w:name w:val="table label"/>
    <w:basedOn w:val="BodyText"/>
    <w:rsid w:val="00C27720"/>
    <w:pPr>
      <w:keepNext/>
      <w:spacing w:after="0"/>
      <w:ind w:left="720"/>
      <w:jc w:val="center"/>
    </w:pPr>
    <w:rPr>
      <w:b/>
      <w:i/>
      <w:color w:val="000000"/>
      <w:sz w:val="22"/>
      <w:szCs w:val="18"/>
      <w:lang w:bidi="ar-SA"/>
    </w:rPr>
  </w:style>
  <w:style w:type="paragraph" w:customStyle="1" w:styleId="body0">
    <w:name w:val="body"/>
    <w:basedOn w:val="Normal"/>
    <w:rsid w:val="00C27720"/>
    <w:pPr>
      <w:spacing w:after="0"/>
      <w:ind w:left="900" w:right="1440" w:hanging="180"/>
    </w:pPr>
    <w:rPr>
      <w:rFonts w:ascii="Times" w:hAnsi="Times"/>
      <w:color w:val="000000"/>
      <w:sz w:val="24"/>
      <w:szCs w:val="18"/>
      <w:lang w:bidi="ar-SA"/>
    </w:rPr>
  </w:style>
  <w:style w:type="paragraph" w:customStyle="1" w:styleId="tablefootnote">
    <w:name w:val="table footnote"/>
    <w:rsid w:val="00C27720"/>
    <w:pPr>
      <w:keepLines/>
      <w:tabs>
        <w:tab w:val="left" w:pos="1000"/>
      </w:tabs>
      <w:spacing w:before="80" w:line="180" w:lineRule="atLeast"/>
      <w:ind w:left="720" w:hanging="274"/>
    </w:pPr>
    <w:rPr>
      <w:rFonts w:ascii="Helvetica" w:hAnsi="Helvetica"/>
      <w:sz w:val="16"/>
      <w:lang w:bidi="ar-SA"/>
    </w:rPr>
  </w:style>
  <w:style w:type="paragraph" w:customStyle="1" w:styleId="footerodd">
    <w:name w:val="footer odd"/>
    <w:basedOn w:val="Footer"/>
    <w:rsid w:val="00C27720"/>
    <w:pPr>
      <w:pBdr>
        <w:top w:val="none" w:sz="0" w:space="0" w:color="auto"/>
      </w:pBdr>
      <w:tabs>
        <w:tab w:val="clear" w:pos="4493"/>
        <w:tab w:val="clear" w:pos="9029"/>
        <w:tab w:val="right" w:pos="9000"/>
      </w:tabs>
      <w:spacing w:after="120"/>
      <w:jc w:val="left"/>
    </w:pPr>
    <w:rPr>
      <w:szCs w:val="18"/>
      <w:lang w:bidi="ar-SA"/>
    </w:rPr>
  </w:style>
  <w:style w:type="paragraph" w:customStyle="1" w:styleId="le">
    <w:name w:val="le"/>
    <w:aliases w:val="Le,e,list end"/>
    <w:basedOn w:val="Normal"/>
    <w:rsid w:val="00C27720"/>
    <w:pPr>
      <w:spacing w:line="160" w:lineRule="exact"/>
      <w:jc w:val="right"/>
    </w:pPr>
    <w:rPr>
      <w:color w:val="000000"/>
      <w:sz w:val="16"/>
      <w:szCs w:val="18"/>
      <w:lang w:bidi="ar-SA"/>
    </w:rPr>
  </w:style>
  <w:style w:type="paragraph" w:customStyle="1" w:styleId="footerodd4">
    <w:name w:val="footer odd4"/>
    <w:basedOn w:val="Footer"/>
    <w:rsid w:val="00C27720"/>
    <w:pPr>
      <w:pBdr>
        <w:top w:val="none" w:sz="0" w:space="0" w:color="auto"/>
      </w:pBdr>
      <w:tabs>
        <w:tab w:val="clear" w:pos="4493"/>
        <w:tab w:val="clear" w:pos="9029"/>
        <w:tab w:val="right" w:pos="9000"/>
      </w:tabs>
      <w:spacing w:after="120"/>
      <w:jc w:val="left"/>
    </w:pPr>
    <w:rPr>
      <w:szCs w:val="18"/>
      <w:lang w:bidi="ar-SA"/>
    </w:rPr>
  </w:style>
  <w:style w:type="paragraph" w:customStyle="1" w:styleId="Art">
    <w:name w:val="Art"/>
    <w:basedOn w:val="Normal"/>
    <w:rsid w:val="00C27720"/>
    <w:pPr>
      <w:keepNext/>
      <w:spacing w:before="20" w:after="60"/>
      <w:jc w:val="center"/>
    </w:pPr>
    <w:rPr>
      <w:color w:val="000000"/>
      <w:szCs w:val="18"/>
      <w:lang w:bidi="ar-SA"/>
    </w:rPr>
  </w:style>
  <w:style w:type="paragraph" w:customStyle="1" w:styleId="TableFootnote0">
    <w:name w:val="TableFootnote"/>
    <w:rsid w:val="00C27720"/>
    <w:pPr>
      <w:widowControl w:val="0"/>
      <w:spacing w:line="240" w:lineRule="exact"/>
      <w:ind w:left="599" w:right="599" w:hanging="240"/>
    </w:pPr>
    <w:rPr>
      <w:rFonts w:ascii="Times" w:hAnsi="Times"/>
      <w:color w:val="FFFFFF"/>
      <w:lang w:bidi="ar-SA"/>
    </w:rPr>
  </w:style>
  <w:style w:type="paragraph" w:customStyle="1" w:styleId="TableBody">
    <w:name w:val="TableBody"/>
    <w:autoRedefine/>
    <w:rsid w:val="00C27720"/>
    <w:pPr>
      <w:spacing w:before="60" w:after="60"/>
      <w:ind w:left="1300"/>
    </w:pPr>
    <w:rPr>
      <w:rFonts w:ascii="Arial" w:hAnsi="Arial"/>
      <w:sz w:val="18"/>
      <w:lang w:bidi="ar-SA"/>
    </w:rPr>
  </w:style>
  <w:style w:type="paragraph" w:customStyle="1" w:styleId="NoteTable1">
    <w:name w:val="Note.Table. #1"/>
    <w:basedOn w:val="Normal"/>
    <w:rsid w:val="00C27720"/>
    <w:pPr>
      <w:keepLines/>
      <w:tabs>
        <w:tab w:val="left" w:pos="0"/>
        <w:tab w:val="num" w:pos="360"/>
      </w:tabs>
      <w:spacing w:before="40" w:after="0" w:line="160" w:lineRule="exact"/>
      <w:ind w:left="360" w:hanging="360"/>
      <w:jc w:val="left"/>
    </w:pPr>
    <w:rPr>
      <w:rFonts w:ascii="Helvetica" w:hAnsi="Helvetica"/>
      <w:color w:val="000000"/>
      <w:sz w:val="16"/>
      <w:szCs w:val="18"/>
      <w:lang w:bidi="ar-SA"/>
    </w:rPr>
  </w:style>
  <w:style w:type="paragraph" w:customStyle="1" w:styleId="Bullets0">
    <w:name w:val="Bullets"/>
    <w:rsid w:val="00C27720"/>
    <w:pPr>
      <w:tabs>
        <w:tab w:val="num" w:pos="432"/>
      </w:tabs>
      <w:spacing w:before="40" w:after="40"/>
      <w:ind w:left="432" w:hanging="432"/>
    </w:pPr>
    <w:rPr>
      <w:lang w:bidi="ar-SA"/>
    </w:rPr>
  </w:style>
  <w:style w:type="paragraph" w:customStyle="1" w:styleId="Notesnum">
    <w:name w:val="Notesnum"/>
    <w:rsid w:val="00C27720"/>
    <w:pPr>
      <w:tabs>
        <w:tab w:val="num" w:pos="360"/>
      </w:tabs>
      <w:spacing w:before="20" w:after="20"/>
      <w:ind w:left="360" w:hanging="360"/>
    </w:pPr>
    <w:rPr>
      <w:rFonts w:ascii="Helvetica" w:hAnsi="Helvetica"/>
      <w:sz w:val="16"/>
      <w:lang w:bidi="ar-SA"/>
    </w:rPr>
  </w:style>
  <w:style w:type="paragraph" w:customStyle="1" w:styleId="Appendix">
    <w:name w:val="Appendix"/>
    <w:basedOn w:val="Heading1"/>
    <w:rsid w:val="00C27720"/>
    <w:pPr>
      <w:numPr>
        <w:numId w:val="0"/>
      </w:numPr>
      <w:pBdr>
        <w:bottom w:val="single" w:sz="4" w:space="1" w:color="auto"/>
      </w:pBdr>
      <w:tabs>
        <w:tab w:val="num" w:pos="720"/>
        <w:tab w:val="right" w:pos="1440"/>
      </w:tabs>
      <w:spacing w:before="240"/>
      <w:ind w:left="432" w:hanging="432"/>
      <w:jc w:val="both"/>
    </w:pPr>
    <w:rPr>
      <w:rFonts w:ascii="Helvetica" w:hAnsi="Helvetica"/>
      <w:bCs w:val="0"/>
      <w:i/>
      <w:iCs/>
      <w:color w:val="000000"/>
      <w:sz w:val="32"/>
      <w:szCs w:val="18"/>
      <w:lang w:bidi="ar-SA"/>
    </w:rPr>
  </w:style>
  <w:style w:type="paragraph" w:customStyle="1" w:styleId="Appendix2">
    <w:name w:val="Appendix 2"/>
    <w:basedOn w:val="Heading2"/>
    <w:rsid w:val="00C27720"/>
    <w:pPr>
      <w:numPr>
        <w:ilvl w:val="0"/>
        <w:numId w:val="0"/>
      </w:numPr>
      <w:tabs>
        <w:tab w:val="num" w:pos="576"/>
        <w:tab w:val="left" w:pos="1440"/>
      </w:tabs>
      <w:spacing w:line="240" w:lineRule="auto"/>
      <w:ind w:left="576" w:hanging="576"/>
    </w:pPr>
    <w:rPr>
      <w:rFonts w:ascii="Helvetica" w:hAnsi="Helvetica"/>
      <w:b w:val="0"/>
      <w:bCs w:val="0"/>
      <w:i w:val="0"/>
      <w:iCs w:val="0"/>
      <w:color w:val="000000"/>
      <w:kern w:val="28"/>
      <w:sz w:val="36"/>
      <w:szCs w:val="18"/>
      <w:lang w:bidi="ar-SA"/>
    </w:rPr>
  </w:style>
  <w:style w:type="paragraph" w:customStyle="1" w:styleId="AppendixB">
    <w:name w:val="Appendix B"/>
    <w:basedOn w:val="Heading2"/>
    <w:rsid w:val="00C27720"/>
    <w:pPr>
      <w:numPr>
        <w:ilvl w:val="0"/>
        <w:numId w:val="0"/>
      </w:numPr>
      <w:tabs>
        <w:tab w:val="num" w:pos="576"/>
        <w:tab w:val="left" w:pos="1440"/>
      </w:tabs>
      <w:spacing w:line="240" w:lineRule="auto"/>
      <w:ind w:left="576" w:hanging="576"/>
    </w:pPr>
    <w:rPr>
      <w:rFonts w:ascii="Helvetica" w:hAnsi="Helvetica"/>
      <w:b w:val="0"/>
      <w:bCs w:val="0"/>
      <w:i w:val="0"/>
      <w:iCs w:val="0"/>
      <w:color w:val="000000"/>
      <w:kern w:val="28"/>
      <w:sz w:val="36"/>
      <w:szCs w:val="18"/>
      <w:lang w:bidi="ar-SA"/>
    </w:rPr>
  </w:style>
  <w:style w:type="paragraph" w:customStyle="1" w:styleId="Productbullets">
    <w:name w:val="Productbullets"/>
    <w:rsid w:val="00C27720"/>
    <w:pPr>
      <w:tabs>
        <w:tab w:val="num" w:pos="360"/>
      </w:tabs>
      <w:ind w:left="360" w:right="-95" w:hanging="360"/>
    </w:pPr>
    <w:rPr>
      <w:lang w:bidi="ar-SA"/>
    </w:rPr>
  </w:style>
  <w:style w:type="paragraph" w:customStyle="1" w:styleId="font6">
    <w:name w:val="font6"/>
    <w:basedOn w:val="Normal"/>
    <w:rsid w:val="00C27720"/>
    <w:pPr>
      <w:spacing w:before="100" w:beforeAutospacing="1" w:after="100" w:afterAutospacing="1"/>
      <w:jc w:val="left"/>
    </w:pPr>
    <w:rPr>
      <w:rFonts w:ascii="Bookman Old Style" w:hAnsi="Bookman Old Style"/>
      <w:b/>
      <w:bCs/>
      <w:color w:val="000000"/>
      <w:szCs w:val="18"/>
      <w:lang w:bidi="ar-SA"/>
    </w:rPr>
  </w:style>
  <w:style w:type="paragraph" w:customStyle="1" w:styleId="xl34">
    <w:name w:val="xl34"/>
    <w:basedOn w:val="Normal"/>
    <w:rsid w:val="00C27720"/>
    <w:pPr>
      <w:pBdr>
        <w:top w:val="single" w:sz="4" w:space="0" w:color="auto"/>
        <w:left w:val="single" w:sz="4" w:space="0" w:color="auto"/>
        <w:right w:val="single" w:sz="8" w:space="0" w:color="auto"/>
      </w:pBdr>
      <w:spacing w:before="100" w:beforeAutospacing="1" w:after="100" w:afterAutospacing="1"/>
      <w:jc w:val="center"/>
    </w:pPr>
    <w:rPr>
      <w:rFonts w:ascii="Bookman Old Style" w:hAnsi="Bookman Old Style"/>
      <w:b/>
      <w:bCs/>
      <w:color w:val="000000"/>
      <w:sz w:val="24"/>
      <w:szCs w:val="24"/>
      <w:lang w:bidi="ar-SA"/>
    </w:rPr>
  </w:style>
  <w:style w:type="paragraph" w:customStyle="1" w:styleId="xl37">
    <w:name w:val="xl37"/>
    <w:basedOn w:val="Normal"/>
    <w:rsid w:val="00C27720"/>
    <w:pPr>
      <w:pBdr>
        <w:top w:val="single" w:sz="4" w:space="0" w:color="auto"/>
        <w:left w:val="single" w:sz="4" w:space="0" w:color="auto"/>
        <w:bottom w:val="single" w:sz="4" w:space="0" w:color="auto"/>
        <w:right w:val="single" w:sz="4"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38">
    <w:name w:val="xl38"/>
    <w:basedOn w:val="Normal"/>
    <w:rsid w:val="00C27720"/>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39">
    <w:name w:val="xl39"/>
    <w:basedOn w:val="Normal"/>
    <w:rsid w:val="00C27720"/>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41">
    <w:name w:val="xl41"/>
    <w:basedOn w:val="Normal"/>
    <w:rsid w:val="00C27720"/>
    <w:pPr>
      <w:pBdr>
        <w:top w:val="single" w:sz="8" w:space="0" w:color="auto"/>
        <w:left w:val="single" w:sz="4" w:space="0" w:color="auto"/>
        <w:bottom w:val="single" w:sz="4" w:space="0" w:color="auto"/>
        <w:right w:val="single" w:sz="4"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2">
    <w:name w:val="xl42"/>
    <w:basedOn w:val="Normal"/>
    <w:rsid w:val="00C27720"/>
    <w:pPr>
      <w:pBdr>
        <w:top w:val="single" w:sz="8" w:space="0" w:color="auto"/>
        <w:left w:val="single" w:sz="4" w:space="0" w:color="auto"/>
        <w:bottom w:val="single" w:sz="4" w:space="0" w:color="auto"/>
        <w:right w:val="single" w:sz="8"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3">
    <w:name w:val="xl43"/>
    <w:basedOn w:val="Normal"/>
    <w:rsid w:val="00C27720"/>
    <w:pPr>
      <w:pBdr>
        <w:top w:val="single" w:sz="4" w:space="0" w:color="auto"/>
        <w:left w:val="single" w:sz="4" w:space="0" w:color="auto"/>
        <w:bottom w:val="single" w:sz="4" w:space="0" w:color="auto"/>
        <w:right w:val="single" w:sz="8"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44">
    <w:name w:val="xl44"/>
    <w:basedOn w:val="Normal"/>
    <w:rsid w:val="00C27720"/>
    <w:pPr>
      <w:pBdr>
        <w:top w:val="single" w:sz="4" w:space="0" w:color="auto"/>
        <w:left w:val="single" w:sz="4" w:space="0" w:color="auto"/>
        <w:bottom w:val="single" w:sz="8"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45">
    <w:name w:val="xl45"/>
    <w:basedOn w:val="Normal"/>
    <w:rsid w:val="00C27720"/>
    <w:pPr>
      <w:pBdr>
        <w:top w:val="single" w:sz="8" w:space="0" w:color="auto"/>
        <w:left w:val="single" w:sz="8" w:space="0" w:color="auto"/>
        <w:bottom w:val="single" w:sz="4" w:space="0" w:color="auto"/>
        <w:right w:val="single" w:sz="4"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6">
    <w:name w:val="xl46"/>
    <w:basedOn w:val="Normal"/>
    <w:rsid w:val="00C27720"/>
    <w:pPr>
      <w:pBdr>
        <w:top w:val="single" w:sz="4" w:space="0" w:color="auto"/>
        <w:left w:val="single" w:sz="8" w:space="0" w:color="auto"/>
        <w:bottom w:val="single" w:sz="4" w:space="0" w:color="auto"/>
        <w:right w:val="single" w:sz="4"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47">
    <w:name w:val="xl47"/>
    <w:basedOn w:val="Normal"/>
    <w:rsid w:val="00C27720"/>
    <w:pPr>
      <w:pBdr>
        <w:lef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48">
    <w:name w:val="xl48"/>
    <w:basedOn w:val="Normal"/>
    <w:rsid w:val="00C27720"/>
    <w:pPr>
      <w:pBdr>
        <w:righ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49">
    <w:name w:val="xl49"/>
    <w:basedOn w:val="Normal"/>
    <w:rsid w:val="00C27720"/>
    <w:pPr>
      <w:pBdr>
        <w:left w:val="single" w:sz="8" w:space="0" w:color="auto"/>
        <w:bottom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0">
    <w:name w:val="xl50"/>
    <w:basedOn w:val="Normal"/>
    <w:rsid w:val="00C27720"/>
    <w:pPr>
      <w:pBdr>
        <w:bottom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1">
    <w:name w:val="xl51"/>
    <w:basedOn w:val="Normal"/>
    <w:rsid w:val="00C27720"/>
    <w:pPr>
      <w:pBdr>
        <w:bottom w:val="single" w:sz="8" w:space="0" w:color="auto"/>
        <w:righ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2">
    <w:name w:val="xl52"/>
    <w:basedOn w:val="Normal"/>
    <w:rsid w:val="00C27720"/>
    <w:pPr>
      <w:pBdr>
        <w:top w:val="single" w:sz="8" w:space="0" w:color="auto"/>
        <w:left w:val="single" w:sz="8" w:space="0" w:color="auto"/>
        <w:bottom w:val="single" w:sz="8" w:space="0" w:color="auto"/>
      </w:pBdr>
      <w:spacing w:before="100" w:beforeAutospacing="1" w:after="100" w:afterAutospacing="1"/>
      <w:jc w:val="center"/>
    </w:pPr>
    <w:rPr>
      <w:rFonts w:ascii="Bookman Old Style" w:hAnsi="Bookman Old Style"/>
      <w:b/>
      <w:bCs/>
      <w:color w:val="000000"/>
      <w:sz w:val="24"/>
      <w:szCs w:val="24"/>
      <w:lang w:bidi="ar-SA"/>
    </w:rPr>
  </w:style>
  <w:style w:type="paragraph" w:customStyle="1" w:styleId="xl53">
    <w:name w:val="xl53"/>
    <w:basedOn w:val="Normal"/>
    <w:rsid w:val="00C27720"/>
    <w:pPr>
      <w:pBdr>
        <w:top w:val="single" w:sz="8" w:space="0" w:color="auto"/>
        <w:bottom w:val="single" w:sz="8" w:space="0" w:color="auto"/>
      </w:pBdr>
      <w:spacing w:before="100" w:beforeAutospacing="1" w:after="100" w:afterAutospacing="1"/>
      <w:jc w:val="center"/>
    </w:pPr>
    <w:rPr>
      <w:b/>
      <w:bCs/>
      <w:color w:val="000000"/>
      <w:sz w:val="24"/>
      <w:szCs w:val="24"/>
      <w:lang w:bidi="ar-SA"/>
    </w:rPr>
  </w:style>
  <w:style w:type="paragraph" w:customStyle="1" w:styleId="xl54">
    <w:name w:val="xl54"/>
    <w:basedOn w:val="Normal"/>
    <w:rsid w:val="00C27720"/>
    <w:pPr>
      <w:pBdr>
        <w:top w:val="single" w:sz="8" w:space="0" w:color="auto"/>
        <w:bottom w:val="single" w:sz="8" w:space="0" w:color="auto"/>
        <w:right w:val="single" w:sz="8" w:space="0" w:color="auto"/>
      </w:pBdr>
      <w:spacing w:before="100" w:beforeAutospacing="1" w:after="100" w:afterAutospacing="1"/>
      <w:jc w:val="center"/>
    </w:pPr>
    <w:rPr>
      <w:b/>
      <w:bCs/>
      <w:color w:val="000000"/>
      <w:sz w:val="24"/>
      <w:szCs w:val="24"/>
      <w:lang w:bidi="ar-SA"/>
    </w:rPr>
  </w:style>
  <w:style w:type="paragraph" w:customStyle="1" w:styleId="xl55">
    <w:name w:val="xl55"/>
    <w:basedOn w:val="Normal"/>
    <w:rsid w:val="00C27720"/>
    <w:pPr>
      <w:pBdr>
        <w:top w:val="single" w:sz="8" w:space="0" w:color="auto"/>
        <w:left w:val="single" w:sz="8"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6">
    <w:name w:val="xl56"/>
    <w:basedOn w:val="Normal"/>
    <w:rsid w:val="00C27720"/>
    <w:pPr>
      <w:pBdr>
        <w:left w:val="single" w:sz="8"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7">
    <w:name w:val="xl57"/>
    <w:basedOn w:val="Normal"/>
    <w:rsid w:val="00C27720"/>
    <w:pPr>
      <w:pBdr>
        <w:top w:val="single" w:sz="8" w:space="0" w:color="auto"/>
        <w:left w:val="single" w:sz="4"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8">
    <w:name w:val="xl58"/>
    <w:basedOn w:val="Normal"/>
    <w:rsid w:val="00C27720"/>
    <w:pPr>
      <w:pBdr>
        <w:left w:val="single" w:sz="4" w:space="0" w:color="auto"/>
        <w:right w:val="single" w:sz="4" w:space="0" w:color="auto"/>
      </w:pBdr>
      <w:spacing w:before="100" w:beforeAutospacing="1" w:after="100" w:afterAutospacing="1"/>
      <w:jc w:val="center"/>
      <w:textAlignment w:val="center"/>
    </w:pPr>
    <w:rPr>
      <w:b/>
      <w:bCs/>
      <w:color w:val="000000"/>
      <w:sz w:val="24"/>
      <w:szCs w:val="24"/>
      <w:lang w:bidi="ar-SA"/>
    </w:rPr>
  </w:style>
  <w:style w:type="paragraph" w:customStyle="1" w:styleId="xl59">
    <w:name w:val="xl59"/>
    <w:basedOn w:val="Normal"/>
    <w:rsid w:val="00C27720"/>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60">
    <w:name w:val="xl60"/>
    <w:basedOn w:val="Normal"/>
    <w:rsid w:val="00C27720"/>
    <w:pPr>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61">
    <w:name w:val="xl61"/>
    <w:basedOn w:val="Normal"/>
    <w:rsid w:val="00C27720"/>
    <w:pPr>
      <w:pBdr>
        <w:top w:val="single" w:sz="8" w:space="0" w:color="auto"/>
        <w:left w:val="single" w:sz="8" w:space="0" w:color="auto"/>
        <w:bottom w:val="single" w:sz="4" w:space="0" w:color="auto"/>
        <w:right w:val="single" w:sz="4" w:space="0" w:color="auto"/>
      </w:pBdr>
      <w:shd w:val="clear" w:color="auto" w:fill="00FF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2">
    <w:name w:val="xl62"/>
    <w:basedOn w:val="Normal"/>
    <w:rsid w:val="00C27720"/>
    <w:pPr>
      <w:pBdr>
        <w:top w:val="single" w:sz="4" w:space="0" w:color="auto"/>
        <w:left w:val="single" w:sz="8" w:space="0" w:color="auto"/>
        <w:bottom w:val="single" w:sz="4" w:space="0" w:color="auto"/>
        <w:right w:val="single" w:sz="4" w:space="0" w:color="auto"/>
      </w:pBdr>
      <w:shd w:val="clear" w:color="auto" w:fill="00FF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3">
    <w:name w:val="xl63"/>
    <w:basedOn w:val="Normal"/>
    <w:rsid w:val="00C27720"/>
    <w:pPr>
      <w:pBdr>
        <w:top w:val="single" w:sz="4" w:space="0" w:color="auto"/>
        <w:left w:val="single" w:sz="8" w:space="0" w:color="auto"/>
        <w:bottom w:val="single" w:sz="4" w:space="0" w:color="auto"/>
        <w:right w:val="single" w:sz="4" w:space="0" w:color="auto"/>
      </w:pBdr>
      <w:shd w:val="clear" w:color="auto" w:fill="3366FF"/>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4">
    <w:name w:val="xl64"/>
    <w:basedOn w:val="Normal"/>
    <w:rsid w:val="00C27720"/>
    <w:pPr>
      <w:pBdr>
        <w:top w:val="single" w:sz="4" w:space="0" w:color="auto"/>
        <w:left w:val="single" w:sz="8" w:space="0" w:color="auto"/>
        <w:bottom w:val="single" w:sz="4" w:space="0" w:color="auto"/>
        <w:right w:val="single" w:sz="4" w:space="0" w:color="auto"/>
      </w:pBdr>
      <w:shd w:val="clear" w:color="auto" w:fill="FF00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5">
    <w:name w:val="xl65"/>
    <w:basedOn w:val="Normal"/>
    <w:rsid w:val="00C27720"/>
    <w:pPr>
      <w:pBdr>
        <w:top w:val="single" w:sz="4" w:space="0" w:color="auto"/>
        <w:left w:val="single" w:sz="8" w:space="0" w:color="auto"/>
        <w:bottom w:val="single" w:sz="8" w:space="0" w:color="auto"/>
        <w:right w:val="single" w:sz="4" w:space="0" w:color="auto"/>
      </w:pBdr>
      <w:shd w:val="clear" w:color="auto" w:fill="FF00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6">
    <w:name w:val="xl66"/>
    <w:basedOn w:val="Normal"/>
    <w:rsid w:val="00C27720"/>
    <w:pPr>
      <w:pBdr>
        <w:top w:val="single" w:sz="8" w:space="0" w:color="auto"/>
        <w:left w:val="single" w:sz="8" w:space="0" w:color="auto"/>
        <w:right w:val="single" w:sz="8" w:space="0" w:color="auto"/>
      </w:pBdr>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7">
    <w:name w:val="xl67"/>
    <w:basedOn w:val="Normal"/>
    <w:rsid w:val="00C27720"/>
    <w:pPr>
      <w:pBdr>
        <w:left w:val="single" w:sz="8" w:space="0" w:color="auto"/>
        <w:right w:val="single" w:sz="8" w:space="0" w:color="auto"/>
      </w:pBdr>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ListNoOrder2">
    <w:name w:val="List.NoOrder.2"/>
    <w:basedOn w:val="Normal"/>
    <w:rsid w:val="00C27720"/>
    <w:pPr>
      <w:spacing w:before="20" w:after="20"/>
      <w:ind w:left="2160" w:hanging="360"/>
      <w:jc w:val="left"/>
    </w:pPr>
    <w:rPr>
      <w:color w:val="000000"/>
      <w:szCs w:val="18"/>
      <w:lang w:bidi="ar-SA"/>
    </w:rPr>
  </w:style>
  <w:style w:type="paragraph" w:customStyle="1" w:styleId="bullet0">
    <w:name w:val="bullet"/>
    <w:basedOn w:val="Normal"/>
    <w:rsid w:val="00C27720"/>
    <w:pPr>
      <w:tabs>
        <w:tab w:val="num" w:pos="1580"/>
      </w:tabs>
      <w:spacing w:before="20" w:after="60"/>
      <w:ind w:left="490" w:hanging="1300"/>
      <w:jc w:val="left"/>
    </w:pPr>
    <w:rPr>
      <w:color w:val="000000"/>
      <w:szCs w:val="18"/>
      <w:lang w:bidi="ar-SA"/>
    </w:rPr>
  </w:style>
  <w:style w:type="paragraph" w:styleId="BlockText">
    <w:name w:val="Block Text"/>
    <w:basedOn w:val="Normal"/>
    <w:rsid w:val="00C27720"/>
    <w:pPr>
      <w:tabs>
        <w:tab w:val="left" w:pos="360"/>
      </w:tabs>
      <w:spacing w:before="20" w:after="0"/>
      <w:ind w:left="360" w:right="360"/>
    </w:pPr>
    <w:rPr>
      <w:color w:val="000000"/>
      <w:szCs w:val="18"/>
      <w:lang w:bidi="ar-SA"/>
    </w:rPr>
  </w:style>
  <w:style w:type="paragraph" w:styleId="Index1">
    <w:name w:val="index 1"/>
    <w:basedOn w:val="Normal"/>
    <w:next w:val="Normal"/>
    <w:autoRedefine/>
    <w:rsid w:val="00C27720"/>
    <w:pPr>
      <w:widowControl w:val="0"/>
      <w:tabs>
        <w:tab w:val="right" w:leader="dot" w:pos="3960"/>
      </w:tabs>
      <w:spacing w:after="0"/>
      <w:ind w:left="200" w:hanging="200"/>
      <w:jc w:val="left"/>
    </w:pPr>
    <w:rPr>
      <w:color w:val="000000"/>
      <w:szCs w:val="18"/>
      <w:lang w:bidi="ar-SA"/>
    </w:rPr>
  </w:style>
  <w:style w:type="paragraph" w:customStyle="1" w:styleId="paragraph">
    <w:name w:val="paragraph"/>
    <w:basedOn w:val="para-indent"/>
    <w:rsid w:val="00C27720"/>
    <w:pPr>
      <w:spacing w:before="120" w:after="120"/>
      <w:ind w:left="0"/>
    </w:pPr>
  </w:style>
  <w:style w:type="paragraph" w:customStyle="1" w:styleId="para-indent">
    <w:name w:val="para-indent"/>
    <w:basedOn w:val="Normal"/>
    <w:rsid w:val="00C27720"/>
    <w:pPr>
      <w:spacing w:after="0"/>
      <w:ind w:left="432"/>
      <w:jc w:val="left"/>
    </w:pPr>
    <w:rPr>
      <w:color w:val="000000"/>
      <w:szCs w:val="18"/>
      <w:lang w:bidi="ar-SA"/>
    </w:rPr>
  </w:style>
  <w:style w:type="paragraph" w:styleId="BodyTextFirstIndent">
    <w:name w:val="Body Text First Indent"/>
    <w:basedOn w:val="BodyText"/>
    <w:link w:val="BodyTextFirstIndentChar"/>
    <w:rsid w:val="00C27720"/>
    <w:pPr>
      <w:spacing w:before="20"/>
      <w:ind w:firstLine="210"/>
      <w:jc w:val="left"/>
    </w:pPr>
    <w:rPr>
      <w:color w:val="000000"/>
      <w:szCs w:val="18"/>
      <w:lang w:bidi="ar-SA"/>
    </w:rPr>
  </w:style>
  <w:style w:type="character" w:customStyle="1" w:styleId="BodyTextFirstIndentChar">
    <w:name w:val="Body Text First Indent Char"/>
    <w:basedOn w:val="BodyTextChar"/>
    <w:link w:val="BodyTextFirstIndent"/>
    <w:rsid w:val="00C27720"/>
    <w:rPr>
      <w:rFonts w:ascii="Arial" w:hAnsi="Arial" w:cs="Arial"/>
      <w:color w:val="000000"/>
      <w:szCs w:val="18"/>
      <w:lang w:bidi="ar-SA"/>
    </w:rPr>
  </w:style>
  <w:style w:type="paragraph" w:styleId="BodyTextFirstIndent2">
    <w:name w:val="Body Text First Indent 2"/>
    <w:basedOn w:val="BodyTextIndent"/>
    <w:link w:val="BodyTextFirstIndent2Char"/>
    <w:rsid w:val="00C27720"/>
    <w:pPr>
      <w:spacing w:before="60"/>
      <w:ind w:left="360" w:firstLine="210"/>
    </w:pPr>
    <w:rPr>
      <w:color w:val="000000"/>
      <w:szCs w:val="18"/>
      <w:lang w:bidi="ar-SA"/>
    </w:rPr>
  </w:style>
  <w:style w:type="character" w:customStyle="1" w:styleId="BodyTextFirstIndent2Char">
    <w:name w:val="Body Text First Indent 2 Char"/>
    <w:basedOn w:val="BodyTextIndentChar"/>
    <w:link w:val="BodyTextFirstIndent2"/>
    <w:rsid w:val="00C27720"/>
    <w:rPr>
      <w:rFonts w:ascii="Arial" w:hAnsi="Arial" w:cs="Arial"/>
      <w:color w:val="000000"/>
      <w:szCs w:val="18"/>
      <w:lang w:bidi="ar-SA"/>
    </w:rPr>
  </w:style>
  <w:style w:type="paragraph" w:styleId="Closing">
    <w:name w:val="Closing"/>
    <w:basedOn w:val="Normal"/>
    <w:link w:val="ClosingChar"/>
    <w:rsid w:val="00C27720"/>
    <w:pPr>
      <w:spacing w:before="20" w:after="0"/>
      <w:ind w:left="4320"/>
      <w:jc w:val="left"/>
    </w:pPr>
    <w:rPr>
      <w:color w:val="000000"/>
      <w:szCs w:val="18"/>
      <w:lang w:bidi="ar-SA"/>
    </w:rPr>
  </w:style>
  <w:style w:type="character" w:customStyle="1" w:styleId="ClosingChar">
    <w:name w:val="Closing Char"/>
    <w:basedOn w:val="DefaultParagraphFont"/>
    <w:link w:val="Closing"/>
    <w:rsid w:val="00C27720"/>
    <w:rPr>
      <w:rFonts w:ascii="Arial" w:hAnsi="Arial" w:cs="Arial"/>
      <w:color w:val="000000"/>
      <w:szCs w:val="18"/>
      <w:lang w:bidi="ar-SA"/>
    </w:rPr>
  </w:style>
  <w:style w:type="paragraph" w:styleId="Date">
    <w:name w:val="Date"/>
    <w:basedOn w:val="Normal"/>
    <w:next w:val="Normal"/>
    <w:link w:val="DateChar"/>
    <w:rsid w:val="00C27720"/>
    <w:pPr>
      <w:spacing w:before="20" w:after="0"/>
      <w:jc w:val="left"/>
    </w:pPr>
    <w:rPr>
      <w:color w:val="000000"/>
      <w:szCs w:val="18"/>
      <w:lang w:bidi="ar-SA"/>
    </w:rPr>
  </w:style>
  <w:style w:type="character" w:customStyle="1" w:styleId="DateChar">
    <w:name w:val="Date Char"/>
    <w:basedOn w:val="DefaultParagraphFont"/>
    <w:link w:val="Date"/>
    <w:rsid w:val="00C27720"/>
    <w:rPr>
      <w:rFonts w:ascii="Arial" w:hAnsi="Arial" w:cs="Arial"/>
      <w:color w:val="000000"/>
      <w:szCs w:val="18"/>
      <w:lang w:bidi="ar-SA"/>
    </w:rPr>
  </w:style>
  <w:style w:type="paragraph" w:styleId="E-mailSignature">
    <w:name w:val="E-mail Signature"/>
    <w:basedOn w:val="Normal"/>
    <w:link w:val="E-mailSignatureChar"/>
    <w:rsid w:val="00C27720"/>
    <w:pPr>
      <w:spacing w:before="20" w:after="0"/>
      <w:jc w:val="left"/>
    </w:pPr>
    <w:rPr>
      <w:color w:val="000000"/>
      <w:szCs w:val="18"/>
      <w:lang w:bidi="ar-SA"/>
    </w:rPr>
  </w:style>
  <w:style w:type="character" w:customStyle="1" w:styleId="E-mailSignatureChar">
    <w:name w:val="E-mail Signature Char"/>
    <w:basedOn w:val="DefaultParagraphFont"/>
    <w:link w:val="E-mailSignature"/>
    <w:rsid w:val="00C27720"/>
    <w:rPr>
      <w:rFonts w:ascii="Arial" w:hAnsi="Arial" w:cs="Arial"/>
      <w:color w:val="000000"/>
      <w:szCs w:val="18"/>
      <w:lang w:bidi="ar-SA"/>
    </w:rPr>
  </w:style>
  <w:style w:type="paragraph" w:styleId="EndnoteText">
    <w:name w:val="endnote text"/>
    <w:basedOn w:val="Normal"/>
    <w:link w:val="EndnoteTextChar"/>
    <w:rsid w:val="00C27720"/>
    <w:pPr>
      <w:spacing w:before="20" w:after="0"/>
      <w:jc w:val="left"/>
    </w:pPr>
    <w:rPr>
      <w:color w:val="000000"/>
      <w:szCs w:val="18"/>
      <w:lang w:bidi="ar-SA"/>
    </w:rPr>
  </w:style>
  <w:style w:type="character" w:customStyle="1" w:styleId="EndnoteTextChar">
    <w:name w:val="Endnote Text Char"/>
    <w:basedOn w:val="DefaultParagraphFont"/>
    <w:link w:val="EndnoteText"/>
    <w:rsid w:val="00C27720"/>
    <w:rPr>
      <w:rFonts w:ascii="Arial" w:hAnsi="Arial" w:cs="Arial"/>
      <w:color w:val="000000"/>
      <w:szCs w:val="18"/>
      <w:lang w:bidi="ar-SA"/>
    </w:rPr>
  </w:style>
  <w:style w:type="paragraph" w:styleId="EnvelopeAddress">
    <w:name w:val="envelope address"/>
    <w:basedOn w:val="Normal"/>
    <w:rsid w:val="00C27720"/>
    <w:pPr>
      <w:framePr w:w="7920" w:h="1980" w:hRule="exact" w:hSpace="180" w:wrap="auto" w:hAnchor="page" w:xAlign="center" w:yAlign="bottom"/>
      <w:spacing w:before="20" w:after="0"/>
      <w:ind w:left="2880"/>
      <w:jc w:val="left"/>
    </w:pPr>
    <w:rPr>
      <w:color w:val="000000"/>
      <w:sz w:val="24"/>
      <w:szCs w:val="24"/>
      <w:lang w:bidi="ar-SA"/>
    </w:rPr>
  </w:style>
  <w:style w:type="paragraph" w:styleId="EnvelopeReturn">
    <w:name w:val="envelope return"/>
    <w:basedOn w:val="Normal"/>
    <w:rsid w:val="00C27720"/>
    <w:pPr>
      <w:spacing w:before="20" w:after="0"/>
      <w:jc w:val="left"/>
    </w:pPr>
    <w:rPr>
      <w:color w:val="000000"/>
      <w:szCs w:val="18"/>
      <w:lang w:bidi="ar-SA"/>
    </w:rPr>
  </w:style>
  <w:style w:type="paragraph" w:styleId="HTMLAddress">
    <w:name w:val="HTML Address"/>
    <w:basedOn w:val="Normal"/>
    <w:link w:val="HTMLAddressChar"/>
    <w:rsid w:val="00C27720"/>
    <w:pPr>
      <w:spacing w:before="20" w:after="0"/>
      <w:jc w:val="left"/>
    </w:pPr>
    <w:rPr>
      <w:i/>
      <w:iCs/>
      <w:color w:val="000000"/>
      <w:szCs w:val="18"/>
      <w:lang w:bidi="ar-SA"/>
    </w:rPr>
  </w:style>
  <w:style w:type="character" w:customStyle="1" w:styleId="HTMLAddressChar">
    <w:name w:val="HTML Address Char"/>
    <w:basedOn w:val="DefaultParagraphFont"/>
    <w:link w:val="HTMLAddress"/>
    <w:rsid w:val="00C27720"/>
    <w:rPr>
      <w:rFonts w:ascii="Arial" w:hAnsi="Arial" w:cs="Arial"/>
      <w:i/>
      <w:iCs/>
      <w:color w:val="000000"/>
      <w:szCs w:val="18"/>
      <w:lang w:bidi="ar-SA"/>
    </w:rPr>
  </w:style>
  <w:style w:type="paragraph" w:styleId="HTMLPreformatted">
    <w:name w:val="HTML Preformatted"/>
    <w:basedOn w:val="Normal"/>
    <w:link w:val="HTMLPreformattedChar"/>
    <w:rsid w:val="00C27720"/>
    <w:pPr>
      <w:spacing w:before="20" w:after="0"/>
      <w:jc w:val="left"/>
    </w:pPr>
    <w:rPr>
      <w:rFonts w:ascii="Courier New" w:hAnsi="Courier New" w:cs="Courier New"/>
      <w:color w:val="000000"/>
      <w:szCs w:val="18"/>
      <w:lang w:bidi="ar-SA"/>
    </w:rPr>
  </w:style>
  <w:style w:type="character" w:customStyle="1" w:styleId="HTMLPreformattedChar">
    <w:name w:val="HTML Preformatted Char"/>
    <w:basedOn w:val="DefaultParagraphFont"/>
    <w:link w:val="HTMLPreformatted"/>
    <w:rsid w:val="00C27720"/>
    <w:rPr>
      <w:rFonts w:ascii="Courier New" w:hAnsi="Courier New" w:cs="Courier New"/>
      <w:color w:val="000000"/>
      <w:szCs w:val="18"/>
      <w:lang w:bidi="ar-SA"/>
    </w:rPr>
  </w:style>
  <w:style w:type="paragraph" w:styleId="Index2">
    <w:name w:val="index 2"/>
    <w:basedOn w:val="Normal"/>
    <w:next w:val="Normal"/>
    <w:autoRedefine/>
    <w:rsid w:val="00C27720"/>
    <w:pPr>
      <w:spacing w:before="20" w:after="0"/>
      <w:ind w:left="400" w:hanging="200"/>
      <w:jc w:val="left"/>
    </w:pPr>
    <w:rPr>
      <w:color w:val="000000"/>
      <w:szCs w:val="18"/>
      <w:lang w:bidi="ar-SA"/>
    </w:rPr>
  </w:style>
  <w:style w:type="paragraph" w:styleId="Index3">
    <w:name w:val="index 3"/>
    <w:basedOn w:val="Normal"/>
    <w:next w:val="Normal"/>
    <w:autoRedefine/>
    <w:rsid w:val="00C27720"/>
    <w:pPr>
      <w:spacing w:before="20" w:after="0"/>
      <w:ind w:left="600" w:hanging="200"/>
      <w:jc w:val="left"/>
    </w:pPr>
    <w:rPr>
      <w:color w:val="000000"/>
      <w:szCs w:val="18"/>
      <w:lang w:bidi="ar-SA"/>
    </w:rPr>
  </w:style>
  <w:style w:type="paragraph" w:styleId="Index4">
    <w:name w:val="index 4"/>
    <w:basedOn w:val="Normal"/>
    <w:next w:val="Normal"/>
    <w:autoRedefine/>
    <w:rsid w:val="00C27720"/>
    <w:pPr>
      <w:spacing w:before="20" w:after="0"/>
      <w:ind w:left="800" w:hanging="200"/>
      <w:jc w:val="left"/>
    </w:pPr>
    <w:rPr>
      <w:color w:val="000000"/>
      <w:szCs w:val="18"/>
      <w:lang w:bidi="ar-SA"/>
    </w:rPr>
  </w:style>
  <w:style w:type="paragraph" w:styleId="Index5">
    <w:name w:val="index 5"/>
    <w:basedOn w:val="Normal"/>
    <w:next w:val="Normal"/>
    <w:autoRedefine/>
    <w:rsid w:val="00C27720"/>
    <w:pPr>
      <w:spacing w:before="20" w:after="0"/>
      <w:ind w:left="1000" w:hanging="200"/>
      <w:jc w:val="left"/>
    </w:pPr>
    <w:rPr>
      <w:color w:val="000000"/>
      <w:szCs w:val="18"/>
      <w:lang w:bidi="ar-SA"/>
    </w:rPr>
  </w:style>
  <w:style w:type="paragraph" w:styleId="Index6">
    <w:name w:val="index 6"/>
    <w:basedOn w:val="Normal"/>
    <w:next w:val="Normal"/>
    <w:autoRedefine/>
    <w:rsid w:val="00C27720"/>
    <w:pPr>
      <w:spacing w:before="20" w:after="0"/>
      <w:ind w:left="1200" w:hanging="200"/>
      <w:jc w:val="left"/>
    </w:pPr>
    <w:rPr>
      <w:color w:val="000000"/>
      <w:szCs w:val="18"/>
      <w:lang w:bidi="ar-SA"/>
    </w:rPr>
  </w:style>
  <w:style w:type="paragraph" w:styleId="Index7">
    <w:name w:val="index 7"/>
    <w:basedOn w:val="Normal"/>
    <w:next w:val="Normal"/>
    <w:autoRedefine/>
    <w:rsid w:val="00C27720"/>
    <w:pPr>
      <w:spacing w:before="20" w:after="0"/>
      <w:ind w:left="1400" w:hanging="200"/>
      <w:jc w:val="left"/>
    </w:pPr>
    <w:rPr>
      <w:color w:val="000000"/>
      <w:szCs w:val="18"/>
      <w:lang w:bidi="ar-SA"/>
    </w:rPr>
  </w:style>
  <w:style w:type="paragraph" w:styleId="Index8">
    <w:name w:val="index 8"/>
    <w:basedOn w:val="Normal"/>
    <w:next w:val="Normal"/>
    <w:autoRedefine/>
    <w:rsid w:val="00C27720"/>
    <w:pPr>
      <w:spacing w:before="20" w:after="0"/>
      <w:ind w:left="1600" w:hanging="200"/>
      <w:jc w:val="left"/>
    </w:pPr>
    <w:rPr>
      <w:color w:val="000000"/>
      <w:szCs w:val="18"/>
      <w:lang w:bidi="ar-SA"/>
    </w:rPr>
  </w:style>
  <w:style w:type="paragraph" w:styleId="Index9">
    <w:name w:val="index 9"/>
    <w:basedOn w:val="Normal"/>
    <w:next w:val="Normal"/>
    <w:autoRedefine/>
    <w:rsid w:val="00C27720"/>
    <w:pPr>
      <w:spacing w:before="20" w:after="0"/>
      <w:ind w:left="1800" w:hanging="200"/>
      <w:jc w:val="left"/>
    </w:pPr>
    <w:rPr>
      <w:color w:val="000000"/>
      <w:szCs w:val="18"/>
      <w:lang w:bidi="ar-SA"/>
    </w:rPr>
  </w:style>
  <w:style w:type="paragraph" w:styleId="IndexHeading">
    <w:name w:val="index heading"/>
    <w:basedOn w:val="Normal"/>
    <w:next w:val="Index1"/>
    <w:rsid w:val="00C27720"/>
    <w:pPr>
      <w:spacing w:before="20" w:after="0"/>
      <w:jc w:val="left"/>
    </w:pPr>
    <w:rPr>
      <w:b/>
      <w:bCs/>
      <w:color w:val="000000"/>
      <w:szCs w:val="18"/>
      <w:lang w:bidi="ar-SA"/>
    </w:rPr>
  </w:style>
  <w:style w:type="paragraph" w:styleId="List5">
    <w:name w:val="List 5"/>
    <w:basedOn w:val="Normal"/>
    <w:rsid w:val="00C27720"/>
    <w:pPr>
      <w:spacing w:before="20" w:after="0"/>
      <w:ind w:left="1800" w:hanging="360"/>
      <w:jc w:val="left"/>
    </w:pPr>
    <w:rPr>
      <w:color w:val="000000"/>
      <w:szCs w:val="18"/>
      <w:lang w:bidi="ar-SA"/>
    </w:rPr>
  </w:style>
  <w:style w:type="paragraph" w:styleId="MacroText">
    <w:name w:val="macro"/>
    <w:link w:val="MacroTextChar"/>
    <w:rsid w:val="00C27720"/>
    <w:pPr>
      <w:tabs>
        <w:tab w:val="left" w:pos="480"/>
        <w:tab w:val="left" w:pos="960"/>
        <w:tab w:val="left" w:pos="1440"/>
        <w:tab w:val="left" w:pos="1920"/>
        <w:tab w:val="left" w:pos="2400"/>
        <w:tab w:val="left" w:pos="2880"/>
        <w:tab w:val="left" w:pos="3360"/>
        <w:tab w:val="left" w:pos="3840"/>
        <w:tab w:val="left" w:pos="4320"/>
      </w:tabs>
      <w:spacing w:before="60"/>
    </w:pPr>
    <w:rPr>
      <w:rFonts w:ascii="Courier New" w:hAnsi="Courier New" w:cs="Courier New"/>
      <w:lang w:bidi="ar-SA"/>
    </w:rPr>
  </w:style>
  <w:style w:type="character" w:customStyle="1" w:styleId="MacroTextChar">
    <w:name w:val="Macro Text Char"/>
    <w:basedOn w:val="DefaultParagraphFont"/>
    <w:link w:val="MacroText"/>
    <w:rsid w:val="00C27720"/>
    <w:rPr>
      <w:rFonts w:ascii="Courier New" w:hAnsi="Courier New" w:cs="Courier New"/>
      <w:lang w:bidi="ar-SA"/>
    </w:rPr>
  </w:style>
  <w:style w:type="paragraph" w:styleId="MessageHeader">
    <w:name w:val="Message Header"/>
    <w:basedOn w:val="Normal"/>
    <w:link w:val="MessageHeaderChar"/>
    <w:rsid w:val="00C27720"/>
    <w:pPr>
      <w:pBdr>
        <w:top w:val="single" w:sz="6" w:space="1" w:color="auto"/>
        <w:left w:val="single" w:sz="6" w:space="1" w:color="auto"/>
        <w:bottom w:val="single" w:sz="6" w:space="1" w:color="auto"/>
        <w:right w:val="single" w:sz="6" w:space="1" w:color="auto"/>
      </w:pBdr>
      <w:shd w:val="pct20" w:color="auto" w:fill="auto"/>
      <w:spacing w:before="20" w:after="0"/>
      <w:ind w:left="1080" w:hanging="1080"/>
      <w:jc w:val="left"/>
    </w:pPr>
    <w:rPr>
      <w:color w:val="000000"/>
      <w:sz w:val="24"/>
      <w:szCs w:val="24"/>
      <w:lang w:bidi="ar-SA"/>
    </w:rPr>
  </w:style>
  <w:style w:type="character" w:customStyle="1" w:styleId="MessageHeaderChar">
    <w:name w:val="Message Header Char"/>
    <w:basedOn w:val="DefaultParagraphFont"/>
    <w:link w:val="MessageHeader"/>
    <w:rsid w:val="00C27720"/>
    <w:rPr>
      <w:rFonts w:ascii="Arial" w:hAnsi="Arial" w:cs="Arial"/>
      <w:color w:val="000000"/>
      <w:sz w:val="24"/>
      <w:szCs w:val="24"/>
      <w:shd w:val="pct20" w:color="auto" w:fill="auto"/>
      <w:lang w:bidi="ar-SA"/>
    </w:rPr>
  </w:style>
  <w:style w:type="paragraph" w:styleId="PlainText">
    <w:name w:val="Plain Text"/>
    <w:basedOn w:val="Normal"/>
    <w:link w:val="PlainTextChar"/>
    <w:rsid w:val="00C27720"/>
    <w:pPr>
      <w:spacing w:before="20" w:after="0"/>
      <w:jc w:val="left"/>
    </w:pPr>
    <w:rPr>
      <w:rFonts w:ascii="Courier New" w:hAnsi="Courier New" w:cs="Courier New"/>
      <w:color w:val="000000"/>
      <w:szCs w:val="18"/>
      <w:lang w:bidi="ar-SA"/>
    </w:rPr>
  </w:style>
  <w:style w:type="character" w:customStyle="1" w:styleId="PlainTextChar">
    <w:name w:val="Plain Text Char"/>
    <w:basedOn w:val="DefaultParagraphFont"/>
    <w:link w:val="PlainText"/>
    <w:rsid w:val="00C27720"/>
    <w:rPr>
      <w:rFonts w:ascii="Courier New" w:hAnsi="Courier New" w:cs="Courier New"/>
      <w:color w:val="000000"/>
      <w:szCs w:val="18"/>
      <w:lang w:bidi="ar-SA"/>
    </w:rPr>
  </w:style>
  <w:style w:type="paragraph" w:styleId="Salutation">
    <w:name w:val="Salutation"/>
    <w:basedOn w:val="Normal"/>
    <w:next w:val="Normal"/>
    <w:link w:val="SalutationChar"/>
    <w:rsid w:val="00C27720"/>
    <w:pPr>
      <w:spacing w:before="20" w:after="0"/>
      <w:jc w:val="left"/>
    </w:pPr>
    <w:rPr>
      <w:color w:val="000000"/>
      <w:szCs w:val="18"/>
      <w:lang w:bidi="ar-SA"/>
    </w:rPr>
  </w:style>
  <w:style w:type="character" w:customStyle="1" w:styleId="SalutationChar">
    <w:name w:val="Salutation Char"/>
    <w:basedOn w:val="DefaultParagraphFont"/>
    <w:link w:val="Salutation"/>
    <w:rsid w:val="00C27720"/>
    <w:rPr>
      <w:rFonts w:ascii="Arial" w:hAnsi="Arial" w:cs="Arial"/>
      <w:color w:val="000000"/>
      <w:szCs w:val="18"/>
      <w:lang w:bidi="ar-SA"/>
    </w:rPr>
  </w:style>
  <w:style w:type="paragraph" w:customStyle="1" w:styleId="CoverTitle">
    <w:name w:val="Cover Title"/>
    <w:basedOn w:val="Normal"/>
    <w:next w:val="Normal"/>
    <w:rsid w:val="00C27720"/>
    <w:pPr>
      <w:spacing w:after="0"/>
      <w:ind w:left="1440"/>
      <w:jc w:val="left"/>
    </w:pPr>
    <w:rPr>
      <w:b/>
      <w:color w:val="000000"/>
      <w:kern w:val="16"/>
      <w:sz w:val="44"/>
      <w:szCs w:val="18"/>
      <w:lang w:bidi="ar-SA"/>
    </w:rPr>
  </w:style>
  <w:style w:type="paragraph" w:customStyle="1" w:styleId="TableCell">
    <w:name w:val="Table Cell"/>
    <w:basedOn w:val="Normal"/>
    <w:rsid w:val="00C27720"/>
    <w:pPr>
      <w:spacing w:before="40" w:after="20"/>
      <w:jc w:val="left"/>
    </w:pPr>
    <w:rPr>
      <w:color w:val="000000"/>
      <w:sz w:val="22"/>
      <w:szCs w:val="18"/>
      <w:lang w:bidi="ar-SA"/>
    </w:rPr>
  </w:style>
  <w:style w:type="paragraph" w:customStyle="1" w:styleId="TableHeader">
    <w:name w:val="Table Header"/>
    <w:basedOn w:val="Normal"/>
    <w:link w:val="TableHeaderChar"/>
    <w:rsid w:val="00C27720"/>
    <w:pPr>
      <w:pBdr>
        <w:top w:val="single" w:sz="18" w:space="1" w:color="DDDDDD"/>
        <w:left w:val="single" w:sz="18" w:space="4" w:color="DDDDDD"/>
        <w:bottom w:val="single" w:sz="18" w:space="1" w:color="DDDDDD"/>
        <w:right w:val="single" w:sz="18" w:space="4" w:color="DDDDDD"/>
      </w:pBdr>
      <w:shd w:val="clear" w:color="auto" w:fill="DDDDDD"/>
      <w:spacing w:after="0"/>
      <w:ind w:left="360"/>
    </w:pPr>
    <w:rPr>
      <w:b/>
      <w:color w:val="000000"/>
      <w:sz w:val="18"/>
      <w:szCs w:val="18"/>
      <w:lang w:bidi="ar-SA"/>
    </w:rPr>
  </w:style>
  <w:style w:type="character" w:customStyle="1" w:styleId="TableHeaderChar">
    <w:name w:val="Table Header Char"/>
    <w:basedOn w:val="DefaultParagraphFont"/>
    <w:link w:val="TableHeader"/>
    <w:rsid w:val="00C27720"/>
    <w:rPr>
      <w:rFonts w:ascii="Arial" w:hAnsi="Arial" w:cs="Arial"/>
      <w:b/>
      <w:color w:val="000000"/>
      <w:sz w:val="18"/>
      <w:szCs w:val="18"/>
      <w:shd w:val="clear" w:color="auto" w:fill="DDDDDD"/>
      <w:lang w:bidi="ar-SA"/>
    </w:rPr>
  </w:style>
  <w:style w:type="character" w:customStyle="1" w:styleId="RegisterFont">
    <w:name w:val="Register Font"/>
    <w:basedOn w:val="DefaultParagraphFont"/>
    <w:rsid w:val="00C27720"/>
    <w:rPr>
      <w:rFonts w:ascii="Arial" w:hAnsi="Arial"/>
      <w:sz w:val="20"/>
    </w:rPr>
  </w:style>
  <w:style w:type="character" w:customStyle="1" w:styleId="CodeFont">
    <w:name w:val="Code Font"/>
    <w:basedOn w:val="DefaultParagraphFont"/>
    <w:semiHidden/>
    <w:rsid w:val="00C27720"/>
    <w:rPr>
      <w:rFonts w:ascii="Courier New" w:hAnsi="Courier New"/>
      <w:spacing w:val="-10"/>
      <w:sz w:val="22"/>
    </w:rPr>
  </w:style>
  <w:style w:type="paragraph" w:styleId="CommentSubject">
    <w:name w:val="annotation subject"/>
    <w:basedOn w:val="CommentText"/>
    <w:next w:val="CommentText"/>
    <w:link w:val="CommentSubjectChar"/>
    <w:rsid w:val="00C27720"/>
    <w:pPr>
      <w:spacing w:before="20"/>
      <w:ind w:left="0"/>
    </w:pPr>
    <w:rPr>
      <w:b/>
      <w:bCs/>
      <w:szCs w:val="18"/>
    </w:rPr>
  </w:style>
  <w:style w:type="character" w:customStyle="1" w:styleId="CommentSubjectChar">
    <w:name w:val="Comment Subject Char"/>
    <w:basedOn w:val="CommentTextChar"/>
    <w:link w:val="CommentSubject"/>
    <w:rsid w:val="00C27720"/>
    <w:rPr>
      <w:rFonts w:ascii="Arial" w:hAnsi="Arial" w:cs="Arial"/>
      <w:b/>
      <w:bCs/>
      <w:color w:val="000000"/>
      <w:szCs w:val="18"/>
      <w:lang w:bidi="ar-SA"/>
    </w:rPr>
  </w:style>
  <w:style w:type="character" w:customStyle="1" w:styleId="codefont0">
    <w:name w:val="codefont"/>
    <w:basedOn w:val="DefaultParagraphFont"/>
    <w:rsid w:val="00C27720"/>
    <w:rPr>
      <w:rFonts w:ascii="Courier New" w:hAnsi="Courier New" w:cs="Courier New" w:hint="default"/>
      <w:spacing w:val="-10"/>
    </w:rPr>
  </w:style>
  <w:style w:type="paragraph" w:customStyle="1" w:styleId="a">
    <w:name w:val="."/>
    <w:basedOn w:val="Normal"/>
    <w:rsid w:val="00C27720"/>
    <w:pPr>
      <w:spacing w:before="180" w:after="0"/>
      <w:jc w:val="left"/>
    </w:pPr>
    <w:rPr>
      <w:color w:val="000000"/>
      <w:lang w:bidi="ar-SA"/>
    </w:rPr>
  </w:style>
  <w:style w:type="paragraph" w:customStyle="1" w:styleId="Col">
    <w:name w:val="Col"/>
    <w:basedOn w:val="Normal"/>
    <w:rsid w:val="00C27720"/>
    <w:pPr>
      <w:spacing w:before="60" w:after="60"/>
      <w:jc w:val="center"/>
    </w:pPr>
    <w:rPr>
      <w:color w:val="000000"/>
      <w:lang w:bidi="ar-SA"/>
    </w:rPr>
  </w:style>
  <w:style w:type="character" w:styleId="EndnoteReference">
    <w:name w:val="endnote reference"/>
    <w:basedOn w:val="DefaultParagraphFont"/>
    <w:rsid w:val="00C27720"/>
    <w:rPr>
      <w:vertAlign w:val="superscript"/>
    </w:rPr>
  </w:style>
  <w:style w:type="paragraph" w:customStyle="1" w:styleId="Normal-Really">
    <w:name w:val="Normal - Really"/>
    <w:basedOn w:val="Normal"/>
    <w:rsid w:val="00C27720"/>
    <w:pPr>
      <w:spacing w:after="0"/>
      <w:jc w:val="left"/>
    </w:pPr>
    <w:rPr>
      <w:rFonts w:ascii="Times" w:hAnsi="Times"/>
      <w:color w:val="000000"/>
      <w:lang w:bidi="ar-SA"/>
    </w:rPr>
  </w:style>
  <w:style w:type="paragraph" w:customStyle="1" w:styleId="Table-bodyc">
    <w:name w:val="Table-bodyc"/>
    <w:basedOn w:val="Normal"/>
    <w:rsid w:val="00C27720"/>
    <w:pPr>
      <w:keepNext/>
      <w:keepLines/>
      <w:spacing w:before="60" w:after="60"/>
      <w:jc w:val="center"/>
    </w:pPr>
    <w:rPr>
      <w:color w:val="000000"/>
      <w:sz w:val="18"/>
      <w:lang w:bidi="ar-SA"/>
    </w:rPr>
  </w:style>
  <w:style w:type="paragraph" w:customStyle="1" w:styleId="Text">
    <w:name w:val="Text"/>
    <w:rsid w:val="00C27720"/>
    <w:pPr>
      <w:tabs>
        <w:tab w:val="left" w:pos="360"/>
      </w:tabs>
      <w:spacing w:after="160" w:line="240" w:lineRule="exact"/>
    </w:pPr>
    <w:rPr>
      <w:rFonts w:ascii="Arial" w:hAnsi="Arial"/>
      <w:color w:val="000000"/>
      <w:lang w:bidi="ar-SA"/>
    </w:rPr>
  </w:style>
  <w:style w:type="paragraph" w:customStyle="1" w:styleId="BulletedList2">
    <w:name w:val="Bulleted List 2"/>
    <w:aliases w:val="bl2,Lb2"/>
    <w:basedOn w:val="Normal"/>
    <w:rsid w:val="00C27720"/>
    <w:pPr>
      <w:keepLines/>
      <w:tabs>
        <w:tab w:val="num" w:pos="720"/>
      </w:tabs>
      <w:spacing w:before="40" w:after="40" w:line="240" w:lineRule="exact"/>
      <w:ind w:left="432" w:hanging="432"/>
      <w:jc w:val="left"/>
    </w:pPr>
    <w:rPr>
      <w:color w:val="000000"/>
      <w:lang w:bidi="ar-SA"/>
    </w:rPr>
  </w:style>
  <w:style w:type="paragraph" w:customStyle="1" w:styleId="BulletList">
    <w:name w:val="Bullet List"/>
    <w:basedOn w:val="Normal"/>
    <w:rsid w:val="00C27720"/>
    <w:pPr>
      <w:keepNext/>
      <w:tabs>
        <w:tab w:val="left" w:pos="720"/>
      </w:tabs>
      <w:overflowPunct w:val="0"/>
      <w:autoSpaceDE w:val="0"/>
      <w:autoSpaceDN w:val="0"/>
      <w:adjustRightInd w:val="0"/>
      <w:jc w:val="left"/>
      <w:textAlignment w:val="baseline"/>
    </w:pPr>
    <w:rPr>
      <w:noProof/>
      <w:color w:val="000000"/>
      <w:lang w:bidi="ar-SA"/>
    </w:rPr>
  </w:style>
  <w:style w:type="paragraph" w:customStyle="1" w:styleId="NotesTableNumberedList">
    <w:name w:val="NotesTable (Numbered List)"/>
    <w:basedOn w:val="Normal"/>
    <w:autoRedefine/>
    <w:rsid w:val="00C27720"/>
    <w:pPr>
      <w:tabs>
        <w:tab w:val="left" w:pos="500"/>
      </w:tabs>
      <w:spacing w:after="0"/>
      <w:ind w:left="500" w:hanging="260"/>
      <w:jc w:val="left"/>
      <w:outlineLvl w:val="1"/>
    </w:pPr>
    <w:rPr>
      <w:color w:val="000000"/>
      <w:sz w:val="16"/>
      <w:lang w:bidi="ar-SA"/>
    </w:rPr>
  </w:style>
  <w:style w:type="paragraph" w:customStyle="1" w:styleId="zHeading1Appendix">
    <w:name w:val="zHeading_1_Appendix"/>
    <w:basedOn w:val="Heading1"/>
    <w:next w:val="Normal"/>
    <w:rsid w:val="00C27720"/>
    <w:pPr>
      <w:keepLines/>
      <w:numPr>
        <w:numId w:val="0"/>
      </w:numPr>
      <w:pBdr>
        <w:bottom w:val="single" w:sz="8" w:space="6" w:color="auto"/>
      </w:pBdr>
      <w:tabs>
        <w:tab w:val="left" w:pos="0"/>
        <w:tab w:val="num" w:pos="1580"/>
      </w:tabs>
      <w:spacing w:before="480" w:after="60" w:line="580" w:lineRule="exact"/>
      <w:ind w:left="-940" w:hanging="360"/>
      <w:jc w:val="left"/>
    </w:pPr>
    <w:rPr>
      <w:bCs w:val="0"/>
      <w:i/>
      <w:color w:val="0000FF"/>
      <w:kern w:val="0"/>
      <w:sz w:val="48"/>
      <w:szCs w:val="20"/>
      <w:lang w:bidi="ar-SA"/>
    </w:rPr>
  </w:style>
  <w:style w:type="paragraph" w:customStyle="1" w:styleId="zHeading2Appendix">
    <w:name w:val="zHeading_2_Appendix"/>
    <w:basedOn w:val="zHeading1Appendix"/>
    <w:next w:val="Normal"/>
    <w:rsid w:val="00C27720"/>
    <w:pPr>
      <w:pageBreakBefore w:val="0"/>
      <w:pBdr>
        <w:bottom w:val="none" w:sz="0" w:space="0" w:color="auto"/>
      </w:pBdr>
      <w:tabs>
        <w:tab w:val="clear" w:pos="0"/>
        <w:tab w:val="clear" w:pos="1580"/>
        <w:tab w:val="left" w:pos="840"/>
        <w:tab w:val="num" w:pos="2740"/>
      </w:tabs>
      <w:spacing w:before="400" w:line="340" w:lineRule="exact"/>
      <w:ind w:left="2740"/>
    </w:pPr>
    <w:rPr>
      <w:i w:val="0"/>
      <w:iCs/>
      <w:sz w:val="32"/>
    </w:rPr>
  </w:style>
  <w:style w:type="paragraph" w:customStyle="1" w:styleId="zHeading3Appendix">
    <w:name w:val="zHeading_3_Appendix"/>
    <w:basedOn w:val="zHeading1Appendix"/>
    <w:next w:val="Normal"/>
    <w:rsid w:val="00C27720"/>
    <w:pPr>
      <w:pageBreakBefore w:val="0"/>
      <w:pBdr>
        <w:bottom w:val="none" w:sz="0" w:space="0" w:color="auto"/>
      </w:pBdr>
      <w:tabs>
        <w:tab w:val="clear" w:pos="0"/>
        <w:tab w:val="clear" w:pos="1580"/>
        <w:tab w:val="num" w:pos="3460"/>
      </w:tabs>
      <w:spacing w:before="360" w:line="300" w:lineRule="exact"/>
      <w:ind w:left="3460"/>
    </w:pPr>
    <w:rPr>
      <w:i w:val="0"/>
      <w:iCs/>
      <w:sz w:val="28"/>
    </w:rPr>
  </w:style>
  <w:style w:type="paragraph" w:customStyle="1" w:styleId="ListNumberedList">
    <w:name w:val="List (Numbered_List)"/>
    <w:basedOn w:val="Normal"/>
    <w:rsid w:val="00C27720"/>
    <w:pPr>
      <w:tabs>
        <w:tab w:val="left" w:pos="360"/>
        <w:tab w:val="num" w:pos="720"/>
      </w:tabs>
      <w:spacing w:before="60" w:after="0"/>
      <w:ind w:left="360" w:hanging="360"/>
      <w:jc w:val="left"/>
    </w:pPr>
    <w:rPr>
      <w:color w:val="000000"/>
      <w:lang w:bidi="ar-SA"/>
    </w:rPr>
  </w:style>
  <w:style w:type="paragraph" w:customStyle="1" w:styleId="zHeading4Appendix">
    <w:name w:val="zHeading_4_Appendix"/>
    <w:basedOn w:val="zHeading1Appendix"/>
    <w:next w:val="Normal"/>
    <w:rsid w:val="00C27720"/>
    <w:pPr>
      <w:pageBreakBefore w:val="0"/>
      <w:pBdr>
        <w:bottom w:val="none" w:sz="0" w:space="0" w:color="auto"/>
      </w:pBdr>
      <w:tabs>
        <w:tab w:val="clear" w:pos="1580"/>
        <w:tab w:val="num" w:pos="4180"/>
      </w:tabs>
      <w:spacing w:before="300" w:after="0" w:line="260" w:lineRule="exact"/>
      <w:ind w:left="4180"/>
    </w:pPr>
    <w:rPr>
      <w:i w:val="0"/>
      <w:iCs/>
      <w:sz w:val="24"/>
    </w:rPr>
  </w:style>
  <w:style w:type="paragraph" w:customStyle="1" w:styleId="zHeading5Appendix">
    <w:name w:val="zHeading_5_Appendix"/>
    <w:basedOn w:val="zHeading1Appendix"/>
    <w:next w:val="Normal"/>
    <w:rsid w:val="00C27720"/>
    <w:pPr>
      <w:pageBreakBefore w:val="0"/>
      <w:pBdr>
        <w:bottom w:val="none" w:sz="0" w:space="0" w:color="auto"/>
      </w:pBdr>
      <w:tabs>
        <w:tab w:val="clear" w:pos="1580"/>
        <w:tab w:val="num" w:pos="4900"/>
      </w:tabs>
      <w:spacing w:before="300" w:after="100" w:line="240" w:lineRule="exact"/>
      <w:ind w:left="4900"/>
    </w:pPr>
    <w:rPr>
      <w:i w:val="0"/>
      <w:iCs/>
      <w:sz w:val="22"/>
    </w:rPr>
  </w:style>
  <w:style w:type="paragraph" w:customStyle="1" w:styleId="NotesTable">
    <w:name w:val="NotesTable"/>
    <w:basedOn w:val="NoteTable"/>
    <w:rsid w:val="00C27720"/>
    <w:pPr>
      <w:tabs>
        <w:tab w:val="clear" w:pos="600"/>
        <w:tab w:val="num" w:pos="720"/>
      </w:tabs>
      <w:ind w:left="360" w:hanging="360"/>
    </w:pPr>
  </w:style>
  <w:style w:type="paragraph" w:customStyle="1" w:styleId="NoteTable">
    <w:name w:val="NoteTable"/>
    <w:basedOn w:val="Normal"/>
    <w:rsid w:val="00C27720"/>
    <w:pPr>
      <w:tabs>
        <w:tab w:val="num" w:pos="600"/>
      </w:tabs>
      <w:spacing w:before="120" w:after="0"/>
      <w:ind w:left="600" w:hanging="600"/>
      <w:jc w:val="left"/>
      <w:outlineLvl w:val="0"/>
    </w:pPr>
    <w:rPr>
      <w:color w:val="000000"/>
      <w:sz w:val="16"/>
      <w:lang w:bidi="ar-SA"/>
    </w:rPr>
  </w:style>
  <w:style w:type="paragraph" w:customStyle="1" w:styleId="ACPINormal">
    <w:name w:val="ACPINormal"/>
    <w:rsid w:val="00C27720"/>
    <w:pPr>
      <w:spacing w:before="120"/>
    </w:pPr>
    <w:rPr>
      <w:lang w:bidi="ar-SA"/>
    </w:rPr>
  </w:style>
  <w:style w:type="paragraph" w:customStyle="1" w:styleId="HeadingTOC0">
    <w:name w:val="Heading (TOC"/>
    <w:aliases w:val="RevHistory)"/>
    <w:basedOn w:val="Body"/>
    <w:next w:val="Normal"/>
    <w:rsid w:val="00C27720"/>
    <w:pPr>
      <w:pageBreakBefore/>
      <w:pBdr>
        <w:bottom w:val="single" w:sz="8" w:space="6" w:color="auto"/>
      </w:pBdr>
      <w:spacing w:before="480" w:after="60" w:line="580" w:lineRule="exact"/>
      <w:ind w:left="-1300"/>
    </w:pPr>
    <w:rPr>
      <w:b/>
      <w:i/>
      <w:color w:val="0000FF"/>
      <w:sz w:val="48"/>
    </w:rPr>
  </w:style>
  <w:style w:type="paragraph" w:customStyle="1" w:styleId="HeadingLOT">
    <w:name w:val="Heading (LOT"/>
    <w:aliases w:val="LOF)"/>
    <w:basedOn w:val="Normal"/>
    <w:rsid w:val="00C27720"/>
    <w:pPr>
      <w:spacing w:before="240" w:after="240" w:line="340" w:lineRule="exact"/>
      <w:ind w:left="-1300"/>
      <w:jc w:val="left"/>
    </w:pPr>
    <w:rPr>
      <w:b/>
      <w:noProof/>
      <w:color w:val="0000FF"/>
      <w:sz w:val="32"/>
      <w:lang w:bidi="ar-SA"/>
    </w:rPr>
  </w:style>
  <w:style w:type="paragraph" w:customStyle="1" w:styleId="CellBdyRight">
    <w:name w:val="CellBdyRight"/>
    <w:basedOn w:val="CellBodyLeft"/>
    <w:rsid w:val="00C27720"/>
    <w:pPr>
      <w:ind w:left="29" w:right="29"/>
      <w:jc w:val="right"/>
    </w:pPr>
    <w:rPr>
      <w:rFonts w:ascii="Helvetica" w:hAnsi="Helvetica" w:cs="Times New Roman"/>
      <w:snapToGrid w:val="0"/>
      <w:color w:val="auto"/>
      <w:szCs w:val="16"/>
    </w:rPr>
  </w:style>
  <w:style w:type="character" w:customStyle="1" w:styleId="FigureChar">
    <w:name w:val="Figure Char"/>
    <w:basedOn w:val="DefaultParagraphFont"/>
    <w:link w:val="Figure"/>
    <w:rsid w:val="00C27720"/>
    <w:rPr>
      <w:rFonts w:ascii="Arial" w:hAnsi="Arial" w:cs="Arial"/>
      <w:color w:val="0000FF"/>
      <w:sz w:val="22"/>
      <w:szCs w:val="18"/>
      <w:lang w:bidi="ar-SA"/>
    </w:rPr>
  </w:style>
  <w:style w:type="paragraph" w:customStyle="1" w:styleId="DefaultParagraphFontParaCharCharCharChar">
    <w:name w:val="Default Paragraph Font Para Char Char Char Char"/>
    <w:basedOn w:val="Normal"/>
    <w:rsid w:val="00C27720"/>
    <w:pPr>
      <w:jc w:val="left"/>
    </w:pPr>
    <w:rPr>
      <w:rFonts w:cs="Times New Roman"/>
      <w:lang w:bidi="ar-SA"/>
    </w:rPr>
  </w:style>
  <w:style w:type="paragraph" w:customStyle="1" w:styleId="TableHead0">
    <w:name w:val="Table Head"/>
    <w:basedOn w:val="Normal"/>
    <w:next w:val="Normal"/>
    <w:rsid w:val="00C27720"/>
    <w:pPr>
      <w:keepNext/>
      <w:keepLines/>
      <w:spacing w:before="20" w:after="20"/>
      <w:jc w:val="left"/>
    </w:pPr>
    <w:rPr>
      <w:rFonts w:eastAsia="MS Mincho" w:cs="Times New Roman"/>
      <w:b/>
      <w:color w:val="000000"/>
      <w:szCs w:val="18"/>
      <w:lang w:bidi="ar-SA"/>
    </w:rPr>
  </w:style>
  <w:style w:type="paragraph" w:customStyle="1" w:styleId="Style3">
    <w:name w:val="Style3"/>
    <w:basedOn w:val="TOC1"/>
    <w:next w:val="Normal"/>
    <w:rsid w:val="00C27720"/>
    <w:pPr>
      <w:tabs>
        <w:tab w:val="left" w:pos="400"/>
        <w:tab w:val="right" w:leader="dot" w:pos="9890"/>
      </w:tabs>
    </w:pPr>
    <w:rPr>
      <w:bCs w:val="0"/>
      <w:i/>
      <w:iCs/>
      <w:caps w:val="0"/>
      <w:szCs w:val="24"/>
      <w:lang w:bidi="ar-SA"/>
    </w:rPr>
  </w:style>
  <w:style w:type="paragraph" w:customStyle="1" w:styleId="Style4">
    <w:name w:val="Style4"/>
    <w:basedOn w:val="TOC1"/>
    <w:next w:val="Style3"/>
    <w:rsid w:val="00C27720"/>
    <w:pPr>
      <w:tabs>
        <w:tab w:val="left" w:pos="800"/>
        <w:tab w:val="right" w:leader="dot" w:pos="9890"/>
      </w:tabs>
    </w:pPr>
    <w:rPr>
      <w:noProof/>
      <w:szCs w:val="24"/>
      <w:lang w:bidi="ar-SA"/>
    </w:rPr>
  </w:style>
  <w:style w:type="paragraph" w:customStyle="1" w:styleId="inlinegraphics">
    <w:name w:val="inline graphics"/>
    <w:rsid w:val="00C27720"/>
    <w:pPr>
      <w:keepNext/>
      <w:tabs>
        <w:tab w:val="left" w:pos="720"/>
      </w:tabs>
      <w:spacing w:before="200"/>
      <w:jc w:val="center"/>
    </w:pPr>
    <w:rPr>
      <w:rFonts w:ascii="Times" w:hAnsi="Times"/>
      <w:lang w:bidi="ar-SA"/>
    </w:rPr>
  </w:style>
  <w:style w:type="table" w:styleId="TableElegant">
    <w:name w:val="Table Elegant"/>
    <w:basedOn w:val="TableNormal"/>
    <w:rsid w:val="00C27720"/>
    <w:pPr>
      <w:spacing w:before="200"/>
      <w:ind w:left="130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5">
    <w:name w:val="Table Grid 5"/>
    <w:basedOn w:val="TableNormal"/>
    <w:rsid w:val="00C27720"/>
    <w:pPr>
      <w:ind w:firstLine="216"/>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number-sub">
    <w:name w:val="number-sub"/>
    <w:basedOn w:val="BodyText1"/>
    <w:autoRedefine/>
    <w:rsid w:val="00C27720"/>
    <w:pPr>
      <w:tabs>
        <w:tab w:val="left" w:pos="1440"/>
        <w:tab w:val="num" w:pos="2754"/>
      </w:tabs>
      <w:ind w:left="2754" w:hanging="360"/>
    </w:pPr>
    <w:rPr>
      <w:rFonts w:ascii="Times" w:hAnsi="Times" w:cs="Times New Roman"/>
    </w:rPr>
  </w:style>
  <w:style w:type="table" w:styleId="TableProfessional">
    <w:name w:val="Table Professional"/>
    <w:basedOn w:val="TableNormal"/>
    <w:rsid w:val="00C27720"/>
    <w:pPr>
      <w:spacing w:before="200"/>
      <w:ind w:left="13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NMPTableProfessional1">
    <w:name w:val="NMP Table Professional1"/>
    <w:basedOn w:val="TableNormal"/>
    <w:next w:val="TableProfessional"/>
    <w:rsid w:val="00C27720"/>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pct25" w:color="auto" w:fill="FFFFFF"/>
      </w:tcPr>
    </w:tblStylePr>
  </w:style>
  <w:style w:type="character" w:customStyle="1" w:styleId="Heading6Char">
    <w:name w:val="Heading 6 Char"/>
    <w:basedOn w:val="DefaultParagraphFont"/>
    <w:link w:val="Heading6"/>
    <w:rsid w:val="00C27720"/>
    <w:rPr>
      <w:rFonts w:asciiTheme="minorHAnsi" w:hAnsiTheme="minorHAnsi" w:cs="Arial"/>
      <w:b/>
      <w:iCs/>
    </w:rPr>
  </w:style>
  <w:style w:type="character" w:customStyle="1" w:styleId="TitleChar0">
    <w:name w:val="TitleChar"/>
    <w:basedOn w:val="DefaultParagraphFont"/>
    <w:rsid w:val="00C27720"/>
    <w:rPr>
      <w:rFonts w:ascii="Trebuchet MS" w:hAnsi="Trebuchet MS" w:cs="Arial"/>
      <w:b/>
      <w:bCs/>
      <w:color w:val="333399"/>
      <w:kern w:val="28"/>
      <w:sz w:val="21"/>
      <w:szCs w:val="32"/>
      <w:lang w:val="en-US" w:eastAsia="en-US" w:bidi="ar-SA"/>
    </w:rPr>
  </w:style>
  <w:style w:type="paragraph" w:customStyle="1" w:styleId="AbstractText">
    <w:name w:val="Abstract Text"/>
    <w:basedOn w:val="BodyTextIndent2"/>
    <w:rsid w:val="00C27720"/>
    <w:pPr>
      <w:spacing w:after="0"/>
      <w:ind w:left="0" w:firstLine="245"/>
    </w:pPr>
    <w:rPr>
      <w:rFonts w:cs="Times New Roman"/>
      <w:lang w:bidi="ar-SA"/>
    </w:rPr>
  </w:style>
  <w:style w:type="paragraph" w:customStyle="1" w:styleId="B1">
    <w:name w:val="B1"/>
    <w:basedOn w:val="List"/>
    <w:rsid w:val="00C27720"/>
    <w:pPr>
      <w:spacing w:before="0" w:after="180"/>
      <w:ind w:left="568" w:hanging="284"/>
    </w:pPr>
    <w:rPr>
      <w:rFonts w:ascii="Times New Roman" w:hAnsi="Times New Roman" w:cs="Times New Roman"/>
      <w:color w:val="auto"/>
      <w:szCs w:val="20"/>
      <w:lang w:val="en-GB"/>
    </w:rPr>
  </w:style>
  <w:style w:type="paragraph" w:customStyle="1" w:styleId="Reference">
    <w:name w:val="Reference"/>
    <w:autoRedefine/>
    <w:rsid w:val="00C27720"/>
    <w:pPr>
      <w:numPr>
        <w:numId w:val="5"/>
      </w:numPr>
      <w:spacing w:before="100" w:after="100"/>
      <w:ind w:left="357" w:hanging="357"/>
    </w:pPr>
    <w:rPr>
      <w:rFonts w:ascii="Arial" w:eastAsia="MS Mincho" w:hAnsi="Arial"/>
      <w:lang w:val="de-DE" w:eastAsia="ja-JP" w:bidi="ar-SA"/>
    </w:rPr>
  </w:style>
  <w:style w:type="character" w:customStyle="1" w:styleId="ZGSM">
    <w:name w:val="ZGSM"/>
    <w:rsid w:val="00C27720"/>
  </w:style>
  <w:style w:type="paragraph" w:customStyle="1" w:styleId="ZA">
    <w:name w:val="ZA"/>
    <w:rsid w:val="00C27720"/>
    <w:pPr>
      <w:framePr w:w="10206" w:h="794" w:hRule="exact" w:wrap="notBeside" w:vAnchor="page" w:hAnchor="margin" w:y="1135"/>
      <w:widowControl w:val="0"/>
      <w:pBdr>
        <w:bottom w:val="single" w:sz="12" w:space="1" w:color="auto"/>
      </w:pBdr>
      <w:jc w:val="right"/>
    </w:pPr>
    <w:rPr>
      <w:rFonts w:ascii="Arial" w:hAnsi="Arial"/>
      <w:noProof/>
      <w:sz w:val="40"/>
      <w:lang w:val="en-GB" w:bidi="ar-SA"/>
    </w:rPr>
  </w:style>
  <w:style w:type="paragraph" w:customStyle="1" w:styleId="ZB">
    <w:name w:val="ZB"/>
    <w:rsid w:val="00C27720"/>
    <w:pPr>
      <w:framePr w:w="10206" w:h="284" w:hRule="exact" w:wrap="notBeside" w:vAnchor="page" w:hAnchor="margin" w:y="1986"/>
      <w:widowControl w:val="0"/>
      <w:ind w:right="28"/>
      <w:jc w:val="right"/>
    </w:pPr>
    <w:rPr>
      <w:rFonts w:ascii="Arial" w:hAnsi="Arial"/>
      <w:i/>
      <w:noProof/>
      <w:lang w:val="en-GB" w:bidi="ar-SA"/>
    </w:rPr>
  </w:style>
  <w:style w:type="paragraph" w:customStyle="1" w:styleId="ZT">
    <w:name w:val="ZT"/>
    <w:rsid w:val="00C27720"/>
    <w:pPr>
      <w:framePr w:wrap="notBeside" w:hAnchor="margin" w:yAlign="center"/>
      <w:widowControl w:val="0"/>
      <w:spacing w:line="240" w:lineRule="atLeast"/>
      <w:jc w:val="right"/>
    </w:pPr>
    <w:rPr>
      <w:rFonts w:ascii="Arial" w:hAnsi="Arial"/>
      <w:b/>
      <w:sz w:val="34"/>
      <w:lang w:val="en-GB" w:bidi="ar-SA"/>
    </w:rPr>
  </w:style>
  <w:style w:type="paragraph" w:customStyle="1" w:styleId="EditorsNote">
    <w:name w:val="Editor's Note"/>
    <w:basedOn w:val="Normal"/>
    <w:rsid w:val="00C27720"/>
    <w:pPr>
      <w:keepLines/>
      <w:spacing w:after="180"/>
      <w:ind w:left="1135" w:hanging="851"/>
      <w:jc w:val="left"/>
    </w:pPr>
    <w:rPr>
      <w:rFonts w:ascii="Times New Roman" w:hAnsi="Times New Roman" w:cs="Times New Roman"/>
      <w:color w:val="FF0000"/>
      <w:lang w:val="en-GB" w:bidi="ar-SA"/>
    </w:rPr>
  </w:style>
  <w:style w:type="paragraph" w:customStyle="1" w:styleId="NO">
    <w:name w:val="NO"/>
    <w:basedOn w:val="Normal"/>
    <w:rsid w:val="00C27720"/>
    <w:pPr>
      <w:keepLines/>
      <w:widowControl w:val="0"/>
      <w:spacing w:after="180"/>
      <w:ind w:left="1135" w:hanging="851"/>
      <w:jc w:val="left"/>
    </w:pPr>
    <w:rPr>
      <w:rFonts w:ascii="Times New Roman" w:hAnsi="Times New Roman" w:cs="Times New Roman"/>
      <w:lang w:val="en-GB" w:bidi="ar-SA"/>
    </w:rPr>
  </w:style>
  <w:style w:type="paragraph" w:customStyle="1" w:styleId="Normal1">
    <w:name w:val="Normal1"/>
    <w:aliases w:val="n,P,N,normal1,body text,Blockquote,body page break,Nnorma,Nnormal"/>
    <w:rsid w:val="00C27720"/>
    <w:pPr>
      <w:tabs>
        <w:tab w:val="left" w:pos="360"/>
      </w:tabs>
      <w:spacing w:after="160" w:line="240" w:lineRule="exact"/>
    </w:pPr>
    <w:rPr>
      <w:sz w:val="21"/>
      <w:lang w:bidi="ar-SA"/>
    </w:rPr>
  </w:style>
  <w:style w:type="paragraph" w:customStyle="1" w:styleId="Tt">
    <w:name w:val="Tt"/>
    <w:aliases w:val="TT"/>
    <w:next w:val="Normal"/>
    <w:rsid w:val="00C27720"/>
    <w:pPr>
      <w:keepNext/>
      <w:widowControl w:val="0"/>
      <w:spacing w:before="20" w:after="60" w:line="220" w:lineRule="exact"/>
    </w:pPr>
    <w:rPr>
      <w:b/>
      <w:sz w:val="19"/>
      <w:lang w:bidi="ar-SA"/>
    </w:rPr>
  </w:style>
  <w:style w:type="paragraph" w:customStyle="1" w:styleId="Bt">
    <w:name w:val="Bt"/>
    <w:next w:val="Normal"/>
    <w:rsid w:val="00C27720"/>
    <w:pPr>
      <w:keepNext/>
      <w:widowControl w:val="0"/>
      <w:spacing w:after="800" w:line="800" w:lineRule="exact"/>
      <w:ind w:left="-1800"/>
    </w:pPr>
    <w:rPr>
      <w:sz w:val="76"/>
      <w:lang w:bidi="ar-SA"/>
    </w:rPr>
  </w:style>
  <w:style w:type="paragraph" w:customStyle="1" w:styleId="Tr">
    <w:name w:val="Tr"/>
    <w:next w:val="Normal"/>
    <w:rsid w:val="00C27720"/>
    <w:pPr>
      <w:keepNext/>
      <w:widowControl w:val="0"/>
      <w:pBdr>
        <w:top w:val="single" w:sz="6" w:space="0" w:color="auto"/>
      </w:pBdr>
      <w:spacing w:line="20" w:lineRule="exact"/>
      <w:jc w:val="right"/>
    </w:pPr>
    <w:rPr>
      <w:sz w:val="8"/>
      <w:lang w:bidi="ar-SA"/>
    </w:rPr>
  </w:style>
  <w:style w:type="paragraph" w:customStyle="1" w:styleId="Tp">
    <w:name w:val="Tp"/>
    <w:basedOn w:val="Normal"/>
    <w:rsid w:val="00C27720"/>
    <w:pPr>
      <w:widowControl w:val="0"/>
      <w:tabs>
        <w:tab w:val="left" w:pos="280"/>
        <w:tab w:val="left" w:pos="560"/>
      </w:tabs>
      <w:spacing w:before="20" w:after="60" w:line="220" w:lineRule="exact"/>
      <w:ind w:left="240"/>
      <w:jc w:val="left"/>
    </w:pPr>
    <w:rPr>
      <w:rFonts w:ascii="Times New Roman" w:hAnsi="Times New Roman" w:cs="Times New Roman"/>
      <w:sz w:val="19"/>
      <w:lang w:bidi="ar-SA"/>
    </w:rPr>
  </w:style>
  <w:style w:type="paragraph" w:customStyle="1" w:styleId="Tpf">
    <w:name w:val="Tpf"/>
    <w:basedOn w:val="Tp"/>
    <w:rsid w:val="00C27720"/>
    <w:pPr>
      <w:keepNext/>
      <w:keepLines/>
      <w:ind w:left="0"/>
    </w:pPr>
  </w:style>
  <w:style w:type="paragraph" w:customStyle="1" w:styleId="Thf">
    <w:name w:val="Thf"/>
    <w:basedOn w:val="Normal"/>
    <w:next w:val="Normal"/>
    <w:rsid w:val="00C27720"/>
    <w:pPr>
      <w:keepNext/>
      <w:widowControl w:val="0"/>
      <w:spacing w:before="20" w:after="60" w:line="220" w:lineRule="exact"/>
      <w:jc w:val="left"/>
    </w:pPr>
    <w:rPr>
      <w:rFonts w:ascii="Times New Roman" w:hAnsi="Times New Roman" w:cs="Times New Roman"/>
      <w:b/>
      <w:sz w:val="19"/>
      <w:lang w:bidi="ar-SA"/>
    </w:rPr>
  </w:style>
  <w:style w:type="paragraph" w:customStyle="1" w:styleId="Author">
    <w:name w:val="Author"/>
    <w:basedOn w:val="Normal"/>
    <w:rsid w:val="00C27720"/>
    <w:pPr>
      <w:spacing w:after="80"/>
      <w:jc w:val="center"/>
    </w:pPr>
    <w:rPr>
      <w:rFonts w:ascii="Helvetica" w:hAnsi="Helvetica" w:cs="Times New Roman"/>
      <w:sz w:val="24"/>
      <w:lang w:bidi="ar-SA"/>
    </w:rPr>
  </w:style>
  <w:style w:type="character" w:customStyle="1" w:styleId="CodeChar">
    <w:name w:val="Code Char"/>
    <w:basedOn w:val="BodyChar2"/>
    <w:link w:val="Code"/>
    <w:rsid w:val="002A6B6D"/>
    <w:rPr>
      <w:rFonts w:ascii="Consolas" w:hAnsi="Consolas" w:cs="Arial"/>
      <w:noProof/>
      <w:color w:val="000000"/>
      <w:shd w:val="clear" w:color="auto" w:fill="DAEEF3" w:themeFill="accent5" w:themeFillTint="33"/>
      <w:lang w:bidi="ar-SA"/>
    </w:rPr>
  </w:style>
  <w:style w:type="paragraph" w:customStyle="1" w:styleId="TH">
    <w:name w:val="TH"/>
    <w:basedOn w:val="Normal"/>
    <w:link w:val="THCharChar"/>
    <w:rsid w:val="00C27720"/>
    <w:pPr>
      <w:keepNext/>
      <w:keepLines/>
      <w:spacing w:before="60" w:after="180"/>
      <w:jc w:val="center"/>
    </w:pPr>
    <w:rPr>
      <w:rFonts w:eastAsia="Batang" w:cs="Times New Roman"/>
      <w:b/>
      <w:lang w:val="en-GB" w:bidi="ar-SA"/>
    </w:rPr>
  </w:style>
  <w:style w:type="paragraph" w:customStyle="1" w:styleId="TF">
    <w:name w:val="TF"/>
    <w:basedOn w:val="TH"/>
    <w:rsid w:val="00C27720"/>
    <w:pPr>
      <w:keepNext w:val="0"/>
      <w:spacing w:before="0" w:after="240"/>
    </w:pPr>
  </w:style>
  <w:style w:type="character" w:customStyle="1" w:styleId="THCharChar">
    <w:name w:val="TH Char Char"/>
    <w:basedOn w:val="DefaultParagraphFont"/>
    <w:link w:val="TH"/>
    <w:rsid w:val="00C27720"/>
    <w:rPr>
      <w:rFonts w:ascii="Arial" w:eastAsia="Batang" w:hAnsi="Arial"/>
      <w:b/>
      <w:lang w:val="en-GB" w:bidi="ar-SA"/>
    </w:rPr>
  </w:style>
  <w:style w:type="paragraph" w:customStyle="1" w:styleId="CSNumber">
    <w:name w:val="CS_Number"/>
    <w:basedOn w:val="Title"/>
    <w:rsid w:val="00C27720"/>
    <w:pPr>
      <w:spacing w:before="0" w:after="0"/>
      <w:ind w:left="560"/>
      <w:jc w:val="right"/>
    </w:pPr>
    <w:rPr>
      <w:rFonts w:cs="Times New Roman"/>
      <w:bCs w:val="0"/>
      <w:sz w:val="28"/>
      <w:szCs w:val="20"/>
      <w:lang w:val="en-IE" w:bidi="ar-SA"/>
    </w:rPr>
  </w:style>
  <w:style w:type="paragraph" w:customStyle="1" w:styleId="CarCar">
    <w:name w:val="Car Car"/>
    <w:basedOn w:val="Normal"/>
    <w:rsid w:val="00C27720"/>
    <w:pPr>
      <w:widowControl w:val="0"/>
      <w:spacing w:after="0"/>
    </w:pPr>
    <w:rPr>
      <w:rFonts w:ascii="Tahoma" w:eastAsia="SimSun" w:hAnsi="Tahoma" w:cs="Times New Roman"/>
      <w:kern w:val="2"/>
      <w:sz w:val="24"/>
      <w:lang w:eastAsia="zh-CN" w:bidi="ar-SA"/>
    </w:rPr>
  </w:style>
  <w:style w:type="paragraph" w:customStyle="1" w:styleId="TAL">
    <w:name w:val="TAL"/>
    <w:basedOn w:val="Normal"/>
    <w:rsid w:val="00C27720"/>
    <w:pPr>
      <w:keepNext/>
      <w:keepLines/>
      <w:overflowPunct w:val="0"/>
      <w:autoSpaceDE w:val="0"/>
      <w:autoSpaceDN w:val="0"/>
      <w:adjustRightInd w:val="0"/>
      <w:spacing w:after="0"/>
      <w:jc w:val="left"/>
      <w:textAlignment w:val="baseline"/>
    </w:pPr>
    <w:rPr>
      <w:rFonts w:eastAsia="SimSun" w:cs="Times New Roman"/>
      <w:sz w:val="18"/>
      <w:lang w:val="en-GB" w:bidi="ar-SA"/>
    </w:rPr>
  </w:style>
  <w:style w:type="paragraph" w:customStyle="1" w:styleId="CSTitle">
    <w:name w:val="CS_Title"/>
    <w:basedOn w:val="Title"/>
    <w:rsid w:val="00C27720"/>
    <w:pPr>
      <w:spacing w:before="0" w:after="0"/>
      <w:ind w:left="560"/>
      <w:jc w:val="left"/>
    </w:pPr>
    <w:rPr>
      <w:rFonts w:cs="Times New Roman"/>
      <w:bCs w:val="0"/>
      <w:sz w:val="36"/>
      <w:szCs w:val="20"/>
      <w:lang w:val="en-IE" w:bidi="ar-SA"/>
    </w:rPr>
  </w:style>
  <w:style w:type="paragraph" w:customStyle="1" w:styleId="EX">
    <w:name w:val="EX"/>
    <w:basedOn w:val="Normal"/>
    <w:rsid w:val="00C27720"/>
    <w:pPr>
      <w:keepLines/>
      <w:widowControl w:val="0"/>
      <w:spacing w:after="180"/>
      <w:ind w:left="1702" w:hanging="1418"/>
      <w:jc w:val="left"/>
    </w:pPr>
    <w:rPr>
      <w:rFonts w:ascii="Times New Roman" w:hAnsi="Times New Roman" w:cs="Times New Roman"/>
      <w:lang w:val="en-GB" w:bidi="ar-SA"/>
    </w:rPr>
  </w:style>
  <w:style w:type="character" w:customStyle="1" w:styleId="DTDreference">
    <w:name w:val="DTD reference"/>
    <w:basedOn w:val="DefaultParagraphFont"/>
    <w:rsid w:val="00C27720"/>
    <w:rPr>
      <w:rFonts w:ascii="Courier New" w:hAnsi="Courier New"/>
      <w:dstrike w:val="0"/>
      <w:color w:val="auto"/>
      <w:sz w:val="24"/>
      <w:effect w:val="none"/>
      <w:vertAlign w:val="baseline"/>
    </w:rPr>
  </w:style>
  <w:style w:type="character" w:customStyle="1" w:styleId="ZSPECDATE">
    <w:name w:val="ZSPECDATE"/>
    <w:basedOn w:val="DefaultParagraphFont"/>
    <w:rsid w:val="00C27720"/>
  </w:style>
  <w:style w:type="paragraph" w:customStyle="1" w:styleId="CharChar1CharCharCharChar">
    <w:name w:val="Char Char1 Char Char Char Char"/>
    <w:basedOn w:val="Normal"/>
    <w:semiHidden/>
    <w:rsid w:val="00C27720"/>
    <w:pPr>
      <w:keepNext/>
      <w:tabs>
        <w:tab w:val="num" w:pos="425"/>
      </w:tabs>
      <w:autoSpaceDE w:val="0"/>
      <w:autoSpaceDN w:val="0"/>
      <w:adjustRightInd w:val="0"/>
      <w:spacing w:before="80" w:after="80"/>
      <w:ind w:hanging="425"/>
    </w:pPr>
    <w:rPr>
      <w:rFonts w:eastAsia="SimSun"/>
      <w:kern w:val="2"/>
      <w:lang w:eastAsia="zh-CN" w:bidi="ar-SA"/>
    </w:rPr>
  </w:style>
  <w:style w:type="paragraph" w:customStyle="1" w:styleId="CoverProjectTitle">
    <w:name w:val="Cover Project Title"/>
    <w:basedOn w:val="Normal"/>
    <w:rsid w:val="00C27720"/>
    <w:pPr>
      <w:spacing w:after="0"/>
      <w:jc w:val="center"/>
    </w:pPr>
    <w:rPr>
      <w:b/>
      <w:sz w:val="48"/>
      <w:lang w:bidi="ar-SA"/>
    </w:rPr>
  </w:style>
  <w:style w:type="paragraph" w:styleId="Revision">
    <w:name w:val="Revision"/>
    <w:hidden/>
    <w:uiPriority w:val="99"/>
    <w:semiHidden/>
    <w:rsid w:val="009C15CF"/>
    <w:rPr>
      <w:rFonts w:asciiTheme="minorHAnsi" w:hAnsiTheme="minorHAnsi" w:cs="Arial"/>
    </w:rPr>
  </w:style>
  <w:style w:type="paragraph" w:styleId="ListParagraph">
    <w:name w:val="List Paragraph"/>
    <w:basedOn w:val="Normal"/>
    <w:uiPriority w:val="34"/>
    <w:qFormat/>
    <w:rsid w:val="00E5649C"/>
    <w:pPr>
      <w:numPr>
        <w:numId w:val="9"/>
      </w:numPr>
      <w:spacing w:before="100" w:beforeAutospacing="1" w:after="100" w:afterAutospacing="1"/>
    </w:pPr>
  </w:style>
  <w:style w:type="paragraph" w:customStyle="1" w:styleId="IndentedNote">
    <w:name w:val="Indented Note"/>
    <w:basedOn w:val="Normal"/>
    <w:link w:val="IndentedNoteChar"/>
    <w:qFormat/>
    <w:rsid w:val="00F70542"/>
    <w:pPr>
      <w:ind w:left="720" w:hanging="720"/>
    </w:pPr>
  </w:style>
  <w:style w:type="character" w:customStyle="1" w:styleId="IndentedNoteChar">
    <w:name w:val="Indented Note Char"/>
    <w:basedOn w:val="DefaultParagraphFont"/>
    <w:link w:val="IndentedNote"/>
    <w:rsid w:val="00F70542"/>
    <w:rPr>
      <w:rFonts w:asciiTheme="minorHAnsi" w:hAnsiTheme="minorHAnsi" w:cs="Arial"/>
    </w:rPr>
  </w:style>
  <w:style w:type="paragraph" w:styleId="NoSpacing">
    <w:name w:val="No Spacing"/>
    <w:uiPriority w:val="1"/>
    <w:rsid w:val="009D7EA6"/>
    <w:pPr>
      <w:jc w:val="both"/>
    </w:pPr>
    <w:rPr>
      <w:rFonts w:asciiTheme="minorHAnsi" w:hAnsiTheme="minorHAnsi" w:cs="Arial"/>
    </w:rPr>
  </w:style>
  <w:style w:type="character" w:styleId="PlaceholderText">
    <w:name w:val="Placeholder Text"/>
    <w:basedOn w:val="DefaultParagraphFont"/>
    <w:uiPriority w:val="99"/>
    <w:semiHidden/>
    <w:rsid w:val="00C810C9"/>
    <w:rPr>
      <w:color w:val="808080"/>
    </w:rPr>
  </w:style>
  <w:style w:type="table" w:styleId="MediumShading1-Accent6">
    <w:name w:val="Medium Shading 1 Accent 6"/>
    <w:basedOn w:val="TableNormal"/>
    <w:uiPriority w:val="63"/>
    <w:rsid w:val="00CA220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ghtShading-Accent3">
    <w:name w:val="Light Shading Accent 3"/>
    <w:basedOn w:val="TableNormal"/>
    <w:uiPriority w:val="60"/>
    <w:rsid w:val="00CA2200"/>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ableContemporary">
    <w:name w:val="Table Contemporary"/>
    <w:basedOn w:val="TableNormal"/>
    <w:rsid w:val="00CA2200"/>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Classic2">
    <w:name w:val="Table Classic 2"/>
    <w:basedOn w:val="TableNormal"/>
    <w:rsid w:val="00FC7C86"/>
    <w:pPr>
      <w:spacing w:after="12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LightGrid-Accent6">
    <w:name w:val="Light Grid Accent 6"/>
    <w:basedOn w:val="TableNormal"/>
    <w:uiPriority w:val="62"/>
    <w:rsid w:val="00AA5C7D"/>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List1-Accent3">
    <w:name w:val="Medium List 1 Accent 3"/>
    <w:basedOn w:val="TableNormal"/>
    <w:uiPriority w:val="65"/>
    <w:rsid w:val="00AA5C7D"/>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ghtList-Accent6">
    <w:name w:val="Light List Accent 6"/>
    <w:basedOn w:val="TableNormal"/>
    <w:uiPriority w:val="61"/>
    <w:rsid w:val="0082367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Grid3-Accent3">
    <w:name w:val="Medium Grid 3 Accent 3"/>
    <w:basedOn w:val="TableNormal"/>
    <w:uiPriority w:val="69"/>
    <w:rsid w:val="00B824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BodyTextIndent2">
    <w:name w:val="AppendixNumbering"/>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943901">
      <w:bodyDiv w:val="1"/>
      <w:marLeft w:val="0"/>
      <w:marRight w:val="0"/>
      <w:marTop w:val="0"/>
      <w:marBottom w:val="0"/>
      <w:divBdr>
        <w:top w:val="none" w:sz="0" w:space="0" w:color="auto"/>
        <w:left w:val="none" w:sz="0" w:space="0" w:color="auto"/>
        <w:bottom w:val="none" w:sz="0" w:space="0" w:color="auto"/>
        <w:right w:val="none" w:sz="0" w:space="0" w:color="auto"/>
      </w:divBdr>
      <w:divsChild>
        <w:div w:id="876115852">
          <w:marLeft w:val="994"/>
          <w:marRight w:val="0"/>
          <w:marTop w:val="115"/>
          <w:marBottom w:val="0"/>
          <w:divBdr>
            <w:top w:val="none" w:sz="0" w:space="0" w:color="auto"/>
            <w:left w:val="none" w:sz="0" w:space="0" w:color="auto"/>
            <w:bottom w:val="none" w:sz="0" w:space="0" w:color="auto"/>
            <w:right w:val="none" w:sz="0" w:space="0" w:color="auto"/>
          </w:divBdr>
        </w:div>
        <w:div w:id="914242737">
          <w:marLeft w:val="374"/>
          <w:marRight w:val="0"/>
          <w:marTop w:val="130"/>
          <w:marBottom w:val="0"/>
          <w:divBdr>
            <w:top w:val="none" w:sz="0" w:space="0" w:color="auto"/>
            <w:left w:val="none" w:sz="0" w:space="0" w:color="auto"/>
            <w:bottom w:val="none" w:sz="0" w:space="0" w:color="auto"/>
            <w:right w:val="none" w:sz="0" w:space="0" w:color="auto"/>
          </w:divBdr>
        </w:div>
        <w:div w:id="1132557505">
          <w:marLeft w:val="374"/>
          <w:marRight w:val="0"/>
          <w:marTop w:val="130"/>
          <w:marBottom w:val="0"/>
          <w:divBdr>
            <w:top w:val="none" w:sz="0" w:space="0" w:color="auto"/>
            <w:left w:val="none" w:sz="0" w:space="0" w:color="auto"/>
            <w:bottom w:val="none" w:sz="0" w:space="0" w:color="auto"/>
            <w:right w:val="none" w:sz="0" w:space="0" w:color="auto"/>
          </w:divBdr>
        </w:div>
        <w:div w:id="1342657807">
          <w:marLeft w:val="994"/>
          <w:marRight w:val="0"/>
          <w:marTop w:val="115"/>
          <w:marBottom w:val="0"/>
          <w:divBdr>
            <w:top w:val="none" w:sz="0" w:space="0" w:color="auto"/>
            <w:left w:val="none" w:sz="0" w:space="0" w:color="auto"/>
            <w:bottom w:val="none" w:sz="0" w:space="0" w:color="auto"/>
            <w:right w:val="none" w:sz="0" w:space="0" w:color="auto"/>
          </w:divBdr>
        </w:div>
        <w:div w:id="1711303150">
          <w:marLeft w:val="994"/>
          <w:marRight w:val="0"/>
          <w:marTop w:val="115"/>
          <w:marBottom w:val="0"/>
          <w:divBdr>
            <w:top w:val="none" w:sz="0" w:space="0" w:color="auto"/>
            <w:left w:val="none" w:sz="0" w:space="0" w:color="auto"/>
            <w:bottom w:val="none" w:sz="0" w:space="0" w:color="auto"/>
            <w:right w:val="none" w:sz="0" w:space="0" w:color="auto"/>
          </w:divBdr>
        </w:div>
        <w:div w:id="1894384954">
          <w:marLeft w:val="994"/>
          <w:marRight w:val="0"/>
          <w:marTop w:val="115"/>
          <w:marBottom w:val="0"/>
          <w:divBdr>
            <w:top w:val="none" w:sz="0" w:space="0" w:color="auto"/>
            <w:left w:val="none" w:sz="0" w:space="0" w:color="auto"/>
            <w:bottom w:val="none" w:sz="0" w:space="0" w:color="auto"/>
            <w:right w:val="none" w:sz="0" w:space="0" w:color="auto"/>
          </w:divBdr>
        </w:div>
        <w:div w:id="1903979664">
          <w:marLeft w:val="994"/>
          <w:marRight w:val="0"/>
          <w:marTop w:val="115"/>
          <w:marBottom w:val="0"/>
          <w:divBdr>
            <w:top w:val="none" w:sz="0" w:space="0" w:color="auto"/>
            <w:left w:val="none" w:sz="0" w:space="0" w:color="auto"/>
            <w:bottom w:val="none" w:sz="0" w:space="0" w:color="auto"/>
            <w:right w:val="none" w:sz="0" w:space="0" w:color="auto"/>
          </w:divBdr>
        </w:div>
        <w:div w:id="1926765659">
          <w:marLeft w:val="994"/>
          <w:marRight w:val="0"/>
          <w:marTop w:val="115"/>
          <w:marBottom w:val="0"/>
          <w:divBdr>
            <w:top w:val="none" w:sz="0" w:space="0" w:color="auto"/>
            <w:left w:val="none" w:sz="0" w:space="0" w:color="auto"/>
            <w:bottom w:val="none" w:sz="0" w:space="0" w:color="auto"/>
            <w:right w:val="none" w:sz="0" w:space="0" w:color="auto"/>
          </w:divBdr>
        </w:div>
        <w:div w:id="2060278286">
          <w:marLeft w:val="374"/>
          <w:marRight w:val="0"/>
          <w:marTop w:val="130"/>
          <w:marBottom w:val="0"/>
          <w:divBdr>
            <w:top w:val="none" w:sz="0" w:space="0" w:color="auto"/>
            <w:left w:val="none" w:sz="0" w:space="0" w:color="auto"/>
            <w:bottom w:val="none" w:sz="0" w:space="0" w:color="auto"/>
            <w:right w:val="none" w:sz="0" w:space="0" w:color="auto"/>
          </w:divBdr>
        </w:div>
        <w:div w:id="2070687689">
          <w:marLeft w:val="374"/>
          <w:marRight w:val="0"/>
          <w:marTop w:val="130"/>
          <w:marBottom w:val="0"/>
          <w:divBdr>
            <w:top w:val="none" w:sz="0" w:space="0" w:color="auto"/>
            <w:left w:val="none" w:sz="0" w:space="0" w:color="auto"/>
            <w:bottom w:val="none" w:sz="0" w:space="0" w:color="auto"/>
            <w:right w:val="none" w:sz="0" w:space="0" w:color="auto"/>
          </w:divBdr>
        </w:div>
        <w:div w:id="2141024395">
          <w:marLeft w:val="994"/>
          <w:marRight w:val="0"/>
          <w:marTop w:val="115"/>
          <w:marBottom w:val="0"/>
          <w:divBdr>
            <w:top w:val="none" w:sz="0" w:space="0" w:color="auto"/>
            <w:left w:val="none" w:sz="0" w:space="0" w:color="auto"/>
            <w:bottom w:val="none" w:sz="0" w:space="0" w:color="auto"/>
            <w:right w:val="none" w:sz="0" w:space="0" w:color="auto"/>
          </w:divBdr>
        </w:div>
      </w:divsChild>
    </w:div>
    <w:div w:id="318850393">
      <w:bodyDiv w:val="1"/>
      <w:marLeft w:val="0"/>
      <w:marRight w:val="0"/>
      <w:marTop w:val="0"/>
      <w:marBottom w:val="0"/>
      <w:divBdr>
        <w:top w:val="none" w:sz="0" w:space="0" w:color="auto"/>
        <w:left w:val="none" w:sz="0" w:space="0" w:color="auto"/>
        <w:bottom w:val="none" w:sz="0" w:space="0" w:color="auto"/>
        <w:right w:val="none" w:sz="0" w:space="0" w:color="auto"/>
      </w:divBdr>
    </w:div>
    <w:div w:id="401952291">
      <w:bodyDiv w:val="1"/>
      <w:marLeft w:val="0"/>
      <w:marRight w:val="0"/>
      <w:marTop w:val="0"/>
      <w:marBottom w:val="0"/>
      <w:divBdr>
        <w:top w:val="none" w:sz="0" w:space="0" w:color="auto"/>
        <w:left w:val="none" w:sz="0" w:space="0" w:color="auto"/>
        <w:bottom w:val="none" w:sz="0" w:space="0" w:color="auto"/>
        <w:right w:val="none" w:sz="0" w:space="0" w:color="auto"/>
      </w:divBdr>
    </w:div>
    <w:div w:id="423961733">
      <w:bodyDiv w:val="1"/>
      <w:marLeft w:val="0"/>
      <w:marRight w:val="0"/>
      <w:marTop w:val="0"/>
      <w:marBottom w:val="0"/>
      <w:divBdr>
        <w:top w:val="none" w:sz="0" w:space="0" w:color="auto"/>
        <w:left w:val="none" w:sz="0" w:space="0" w:color="auto"/>
        <w:bottom w:val="none" w:sz="0" w:space="0" w:color="auto"/>
        <w:right w:val="none" w:sz="0" w:space="0" w:color="auto"/>
      </w:divBdr>
    </w:div>
    <w:div w:id="451245840">
      <w:bodyDiv w:val="1"/>
      <w:marLeft w:val="0"/>
      <w:marRight w:val="0"/>
      <w:marTop w:val="0"/>
      <w:marBottom w:val="0"/>
      <w:divBdr>
        <w:top w:val="none" w:sz="0" w:space="0" w:color="auto"/>
        <w:left w:val="none" w:sz="0" w:space="0" w:color="auto"/>
        <w:bottom w:val="none" w:sz="0" w:space="0" w:color="auto"/>
        <w:right w:val="none" w:sz="0" w:space="0" w:color="auto"/>
      </w:divBdr>
      <w:divsChild>
        <w:div w:id="685209608">
          <w:marLeft w:val="374"/>
          <w:marRight w:val="0"/>
          <w:marTop w:val="144"/>
          <w:marBottom w:val="0"/>
          <w:divBdr>
            <w:top w:val="none" w:sz="0" w:space="0" w:color="auto"/>
            <w:left w:val="none" w:sz="0" w:space="0" w:color="auto"/>
            <w:bottom w:val="none" w:sz="0" w:space="0" w:color="auto"/>
            <w:right w:val="none" w:sz="0" w:space="0" w:color="auto"/>
          </w:divBdr>
        </w:div>
        <w:div w:id="703873577">
          <w:marLeft w:val="374"/>
          <w:marRight w:val="0"/>
          <w:marTop w:val="144"/>
          <w:marBottom w:val="0"/>
          <w:divBdr>
            <w:top w:val="none" w:sz="0" w:space="0" w:color="auto"/>
            <w:left w:val="none" w:sz="0" w:space="0" w:color="auto"/>
            <w:bottom w:val="none" w:sz="0" w:space="0" w:color="auto"/>
            <w:right w:val="none" w:sz="0" w:space="0" w:color="auto"/>
          </w:divBdr>
        </w:div>
        <w:div w:id="955915187">
          <w:marLeft w:val="994"/>
          <w:marRight w:val="0"/>
          <w:marTop w:val="130"/>
          <w:marBottom w:val="0"/>
          <w:divBdr>
            <w:top w:val="none" w:sz="0" w:space="0" w:color="auto"/>
            <w:left w:val="none" w:sz="0" w:space="0" w:color="auto"/>
            <w:bottom w:val="none" w:sz="0" w:space="0" w:color="auto"/>
            <w:right w:val="none" w:sz="0" w:space="0" w:color="auto"/>
          </w:divBdr>
        </w:div>
        <w:div w:id="1117869279">
          <w:marLeft w:val="994"/>
          <w:marRight w:val="0"/>
          <w:marTop w:val="130"/>
          <w:marBottom w:val="0"/>
          <w:divBdr>
            <w:top w:val="none" w:sz="0" w:space="0" w:color="auto"/>
            <w:left w:val="none" w:sz="0" w:space="0" w:color="auto"/>
            <w:bottom w:val="none" w:sz="0" w:space="0" w:color="auto"/>
            <w:right w:val="none" w:sz="0" w:space="0" w:color="auto"/>
          </w:divBdr>
        </w:div>
        <w:div w:id="1465661101">
          <w:marLeft w:val="374"/>
          <w:marRight w:val="0"/>
          <w:marTop w:val="144"/>
          <w:marBottom w:val="0"/>
          <w:divBdr>
            <w:top w:val="none" w:sz="0" w:space="0" w:color="auto"/>
            <w:left w:val="none" w:sz="0" w:space="0" w:color="auto"/>
            <w:bottom w:val="none" w:sz="0" w:space="0" w:color="auto"/>
            <w:right w:val="none" w:sz="0" w:space="0" w:color="auto"/>
          </w:divBdr>
        </w:div>
        <w:div w:id="1553269772">
          <w:marLeft w:val="374"/>
          <w:marRight w:val="0"/>
          <w:marTop w:val="144"/>
          <w:marBottom w:val="0"/>
          <w:divBdr>
            <w:top w:val="none" w:sz="0" w:space="0" w:color="auto"/>
            <w:left w:val="none" w:sz="0" w:space="0" w:color="auto"/>
            <w:bottom w:val="none" w:sz="0" w:space="0" w:color="auto"/>
            <w:right w:val="none" w:sz="0" w:space="0" w:color="auto"/>
          </w:divBdr>
        </w:div>
        <w:div w:id="1676569930">
          <w:marLeft w:val="994"/>
          <w:marRight w:val="0"/>
          <w:marTop w:val="130"/>
          <w:marBottom w:val="0"/>
          <w:divBdr>
            <w:top w:val="none" w:sz="0" w:space="0" w:color="auto"/>
            <w:left w:val="none" w:sz="0" w:space="0" w:color="auto"/>
            <w:bottom w:val="none" w:sz="0" w:space="0" w:color="auto"/>
            <w:right w:val="none" w:sz="0" w:space="0" w:color="auto"/>
          </w:divBdr>
        </w:div>
      </w:divsChild>
    </w:div>
    <w:div w:id="495347071">
      <w:bodyDiv w:val="1"/>
      <w:marLeft w:val="0"/>
      <w:marRight w:val="0"/>
      <w:marTop w:val="0"/>
      <w:marBottom w:val="0"/>
      <w:divBdr>
        <w:top w:val="none" w:sz="0" w:space="0" w:color="auto"/>
        <w:left w:val="none" w:sz="0" w:space="0" w:color="auto"/>
        <w:bottom w:val="none" w:sz="0" w:space="0" w:color="auto"/>
        <w:right w:val="none" w:sz="0" w:space="0" w:color="auto"/>
      </w:divBdr>
    </w:div>
    <w:div w:id="657271769">
      <w:bodyDiv w:val="1"/>
      <w:marLeft w:val="0"/>
      <w:marRight w:val="0"/>
      <w:marTop w:val="0"/>
      <w:marBottom w:val="0"/>
      <w:divBdr>
        <w:top w:val="none" w:sz="0" w:space="0" w:color="auto"/>
        <w:left w:val="none" w:sz="0" w:space="0" w:color="auto"/>
        <w:bottom w:val="none" w:sz="0" w:space="0" w:color="auto"/>
        <w:right w:val="none" w:sz="0" w:space="0" w:color="auto"/>
      </w:divBdr>
    </w:div>
    <w:div w:id="660692078">
      <w:bodyDiv w:val="1"/>
      <w:marLeft w:val="0"/>
      <w:marRight w:val="0"/>
      <w:marTop w:val="0"/>
      <w:marBottom w:val="0"/>
      <w:divBdr>
        <w:top w:val="none" w:sz="0" w:space="0" w:color="auto"/>
        <w:left w:val="none" w:sz="0" w:space="0" w:color="auto"/>
        <w:bottom w:val="none" w:sz="0" w:space="0" w:color="auto"/>
        <w:right w:val="none" w:sz="0" w:space="0" w:color="auto"/>
      </w:divBdr>
    </w:div>
    <w:div w:id="740298628">
      <w:bodyDiv w:val="1"/>
      <w:marLeft w:val="0"/>
      <w:marRight w:val="0"/>
      <w:marTop w:val="0"/>
      <w:marBottom w:val="0"/>
      <w:divBdr>
        <w:top w:val="none" w:sz="0" w:space="0" w:color="auto"/>
        <w:left w:val="none" w:sz="0" w:space="0" w:color="auto"/>
        <w:bottom w:val="none" w:sz="0" w:space="0" w:color="auto"/>
        <w:right w:val="none" w:sz="0" w:space="0" w:color="auto"/>
      </w:divBdr>
    </w:div>
    <w:div w:id="864945360">
      <w:bodyDiv w:val="1"/>
      <w:marLeft w:val="0"/>
      <w:marRight w:val="0"/>
      <w:marTop w:val="0"/>
      <w:marBottom w:val="0"/>
      <w:divBdr>
        <w:top w:val="none" w:sz="0" w:space="0" w:color="auto"/>
        <w:left w:val="none" w:sz="0" w:space="0" w:color="auto"/>
        <w:bottom w:val="none" w:sz="0" w:space="0" w:color="auto"/>
        <w:right w:val="none" w:sz="0" w:space="0" w:color="auto"/>
      </w:divBdr>
    </w:div>
    <w:div w:id="1013648614">
      <w:bodyDiv w:val="1"/>
      <w:marLeft w:val="0"/>
      <w:marRight w:val="0"/>
      <w:marTop w:val="0"/>
      <w:marBottom w:val="0"/>
      <w:divBdr>
        <w:top w:val="none" w:sz="0" w:space="0" w:color="auto"/>
        <w:left w:val="none" w:sz="0" w:space="0" w:color="auto"/>
        <w:bottom w:val="none" w:sz="0" w:space="0" w:color="auto"/>
        <w:right w:val="none" w:sz="0" w:space="0" w:color="auto"/>
      </w:divBdr>
    </w:div>
    <w:div w:id="1031611742">
      <w:bodyDiv w:val="1"/>
      <w:marLeft w:val="0"/>
      <w:marRight w:val="0"/>
      <w:marTop w:val="0"/>
      <w:marBottom w:val="0"/>
      <w:divBdr>
        <w:top w:val="none" w:sz="0" w:space="0" w:color="auto"/>
        <w:left w:val="none" w:sz="0" w:space="0" w:color="auto"/>
        <w:bottom w:val="none" w:sz="0" w:space="0" w:color="auto"/>
        <w:right w:val="none" w:sz="0" w:space="0" w:color="auto"/>
      </w:divBdr>
    </w:div>
    <w:div w:id="1039472835">
      <w:bodyDiv w:val="1"/>
      <w:marLeft w:val="0"/>
      <w:marRight w:val="0"/>
      <w:marTop w:val="0"/>
      <w:marBottom w:val="0"/>
      <w:divBdr>
        <w:top w:val="none" w:sz="0" w:space="0" w:color="auto"/>
        <w:left w:val="none" w:sz="0" w:space="0" w:color="auto"/>
        <w:bottom w:val="none" w:sz="0" w:space="0" w:color="auto"/>
        <w:right w:val="none" w:sz="0" w:space="0" w:color="auto"/>
      </w:divBdr>
    </w:div>
    <w:div w:id="1048148460">
      <w:bodyDiv w:val="1"/>
      <w:marLeft w:val="0"/>
      <w:marRight w:val="0"/>
      <w:marTop w:val="0"/>
      <w:marBottom w:val="0"/>
      <w:divBdr>
        <w:top w:val="none" w:sz="0" w:space="0" w:color="auto"/>
        <w:left w:val="none" w:sz="0" w:space="0" w:color="auto"/>
        <w:bottom w:val="none" w:sz="0" w:space="0" w:color="auto"/>
        <w:right w:val="none" w:sz="0" w:space="0" w:color="auto"/>
      </w:divBdr>
    </w:div>
    <w:div w:id="1135027176">
      <w:bodyDiv w:val="1"/>
      <w:marLeft w:val="0"/>
      <w:marRight w:val="0"/>
      <w:marTop w:val="0"/>
      <w:marBottom w:val="0"/>
      <w:divBdr>
        <w:top w:val="none" w:sz="0" w:space="0" w:color="auto"/>
        <w:left w:val="none" w:sz="0" w:space="0" w:color="auto"/>
        <w:bottom w:val="none" w:sz="0" w:space="0" w:color="auto"/>
        <w:right w:val="none" w:sz="0" w:space="0" w:color="auto"/>
      </w:divBdr>
    </w:div>
    <w:div w:id="1159463369">
      <w:bodyDiv w:val="1"/>
      <w:marLeft w:val="0"/>
      <w:marRight w:val="0"/>
      <w:marTop w:val="0"/>
      <w:marBottom w:val="0"/>
      <w:divBdr>
        <w:top w:val="none" w:sz="0" w:space="0" w:color="auto"/>
        <w:left w:val="none" w:sz="0" w:space="0" w:color="auto"/>
        <w:bottom w:val="none" w:sz="0" w:space="0" w:color="auto"/>
        <w:right w:val="none" w:sz="0" w:space="0" w:color="auto"/>
      </w:divBdr>
    </w:div>
    <w:div w:id="1167987472">
      <w:bodyDiv w:val="1"/>
      <w:marLeft w:val="0"/>
      <w:marRight w:val="0"/>
      <w:marTop w:val="0"/>
      <w:marBottom w:val="0"/>
      <w:divBdr>
        <w:top w:val="none" w:sz="0" w:space="0" w:color="auto"/>
        <w:left w:val="none" w:sz="0" w:space="0" w:color="auto"/>
        <w:bottom w:val="none" w:sz="0" w:space="0" w:color="auto"/>
        <w:right w:val="none" w:sz="0" w:space="0" w:color="auto"/>
      </w:divBdr>
    </w:div>
    <w:div w:id="1297031720">
      <w:bodyDiv w:val="1"/>
      <w:marLeft w:val="0"/>
      <w:marRight w:val="0"/>
      <w:marTop w:val="0"/>
      <w:marBottom w:val="0"/>
      <w:divBdr>
        <w:top w:val="none" w:sz="0" w:space="0" w:color="auto"/>
        <w:left w:val="none" w:sz="0" w:space="0" w:color="auto"/>
        <w:bottom w:val="none" w:sz="0" w:space="0" w:color="auto"/>
        <w:right w:val="none" w:sz="0" w:space="0" w:color="auto"/>
      </w:divBdr>
    </w:div>
    <w:div w:id="1471481800">
      <w:bodyDiv w:val="1"/>
      <w:marLeft w:val="0"/>
      <w:marRight w:val="0"/>
      <w:marTop w:val="0"/>
      <w:marBottom w:val="0"/>
      <w:divBdr>
        <w:top w:val="none" w:sz="0" w:space="0" w:color="auto"/>
        <w:left w:val="none" w:sz="0" w:space="0" w:color="auto"/>
        <w:bottom w:val="none" w:sz="0" w:space="0" w:color="auto"/>
        <w:right w:val="none" w:sz="0" w:space="0" w:color="auto"/>
      </w:divBdr>
    </w:div>
    <w:div w:id="1490748259">
      <w:bodyDiv w:val="1"/>
      <w:marLeft w:val="0"/>
      <w:marRight w:val="0"/>
      <w:marTop w:val="0"/>
      <w:marBottom w:val="0"/>
      <w:divBdr>
        <w:top w:val="none" w:sz="0" w:space="0" w:color="auto"/>
        <w:left w:val="none" w:sz="0" w:space="0" w:color="auto"/>
        <w:bottom w:val="none" w:sz="0" w:space="0" w:color="auto"/>
        <w:right w:val="none" w:sz="0" w:space="0" w:color="auto"/>
      </w:divBdr>
    </w:div>
    <w:div w:id="1616984048">
      <w:bodyDiv w:val="1"/>
      <w:marLeft w:val="0"/>
      <w:marRight w:val="0"/>
      <w:marTop w:val="0"/>
      <w:marBottom w:val="0"/>
      <w:divBdr>
        <w:top w:val="none" w:sz="0" w:space="0" w:color="auto"/>
        <w:left w:val="none" w:sz="0" w:space="0" w:color="auto"/>
        <w:bottom w:val="none" w:sz="0" w:space="0" w:color="auto"/>
        <w:right w:val="none" w:sz="0" w:space="0" w:color="auto"/>
      </w:divBdr>
    </w:div>
    <w:div w:id="1652363692">
      <w:bodyDiv w:val="1"/>
      <w:marLeft w:val="0"/>
      <w:marRight w:val="0"/>
      <w:marTop w:val="0"/>
      <w:marBottom w:val="0"/>
      <w:divBdr>
        <w:top w:val="none" w:sz="0" w:space="0" w:color="auto"/>
        <w:left w:val="none" w:sz="0" w:space="0" w:color="auto"/>
        <w:bottom w:val="none" w:sz="0" w:space="0" w:color="auto"/>
        <w:right w:val="none" w:sz="0" w:space="0" w:color="auto"/>
      </w:divBdr>
    </w:div>
    <w:div w:id="1663200247">
      <w:bodyDiv w:val="1"/>
      <w:marLeft w:val="0"/>
      <w:marRight w:val="0"/>
      <w:marTop w:val="0"/>
      <w:marBottom w:val="0"/>
      <w:divBdr>
        <w:top w:val="none" w:sz="0" w:space="0" w:color="auto"/>
        <w:left w:val="none" w:sz="0" w:space="0" w:color="auto"/>
        <w:bottom w:val="none" w:sz="0" w:space="0" w:color="auto"/>
        <w:right w:val="none" w:sz="0" w:space="0" w:color="auto"/>
      </w:divBdr>
    </w:div>
    <w:div w:id="1718627336">
      <w:bodyDiv w:val="1"/>
      <w:marLeft w:val="0"/>
      <w:marRight w:val="0"/>
      <w:marTop w:val="0"/>
      <w:marBottom w:val="0"/>
      <w:divBdr>
        <w:top w:val="none" w:sz="0" w:space="0" w:color="auto"/>
        <w:left w:val="none" w:sz="0" w:space="0" w:color="auto"/>
        <w:bottom w:val="none" w:sz="0" w:space="0" w:color="auto"/>
        <w:right w:val="none" w:sz="0" w:space="0" w:color="auto"/>
      </w:divBdr>
    </w:div>
    <w:div w:id="1727334816">
      <w:bodyDiv w:val="1"/>
      <w:marLeft w:val="0"/>
      <w:marRight w:val="0"/>
      <w:marTop w:val="0"/>
      <w:marBottom w:val="0"/>
      <w:divBdr>
        <w:top w:val="none" w:sz="0" w:space="0" w:color="auto"/>
        <w:left w:val="none" w:sz="0" w:space="0" w:color="auto"/>
        <w:bottom w:val="none" w:sz="0" w:space="0" w:color="auto"/>
        <w:right w:val="none" w:sz="0" w:space="0" w:color="auto"/>
      </w:divBdr>
      <w:divsChild>
        <w:div w:id="208764329">
          <w:marLeft w:val="374"/>
          <w:marRight w:val="0"/>
          <w:marTop w:val="144"/>
          <w:marBottom w:val="0"/>
          <w:divBdr>
            <w:top w:val="none" w:sz="0" w:space="0" w:color="auto"/>
            <w:left w:val="none" w:sz="0" w:space="0" w:color="auto"/>
            <w:bottom w:val="none" w:sz="0" w:space="0" w:color="auto"/>
            <w:right w:val="none" w:sz="0" w:space="0" w:color="auto"/>
          </w:divBdr>
        </w:div>
        <w:div w:id="1250458181">
          <w:marLeft w:val="994"/>
          <w:marRight w:val="0"/>
          <w:marTop w:val="130"/>
          <w:marBottom w:val="0"/>
          <w:divBdr>
            <w:top w:val="none" w:sz="0" w:space="0" w:color="auto"/>
            <w:left w:val="none" w:sz="0" w:space="0" w:color="auto"/>
            <w:bottom w:val="none" w:sz="0" w:space="0" w:color="auto"/>
            <w:right w:val="none" w:sz="0" w:space="0" w:color="auto"/>
          </w:divBdr>
        </w:div>
        <w:div w:id="1856191314">
          <w:marLeft w:val="994"/>
          <w:marRight w:val="0"/>
          <w:marTop w:val="130"/>
          <w:marBottom w:val="0"/>
          <w:divBdr>
            <w:top w:val="none" w:sz="0" w:space="0" w:color="auto"/>
            <w:left w:val="none" w:sz="0" w:space="0" w:color="auto"/>
            <w:bottom w:val="none" w:sz="0" w:space="0" w:color="auto"/>
            <w:right w:val="none" w:sz="0" w:space="0" w:color="auto"/>
          </w:divBdr>
        </w:div>
      </w:divsChild>
    </w:div>
    <w:div w:id="1762291505">
      <w:bodyDiv w:val="1"/>
      <w:marLeft w:val="0"/>
      <w:marRight w:val="0"/>
      <w:marTop w:val="0"/>
      <w:marBottom w:val="0"/>
      <w:divBdr>
        <w:top w:val="none" w:sz="0" w:space="0" w:color="auto"/>
        <w:left w:val="none" w:sz="0" w:space="0" w:color="auto"/>
        <w:bottom w:val="none" w:sz="0" w:space="0" w:color="auto"/>
        <w:right w:val="none" w:sz="0" w:space="0" w:color="auto"/>
      </w:divBdr>
    </w:div>
    <w:div w:id="1768118363">
      <w:bodyDiv w:val="1"/>
      <w:marLeft w:val="0"/>
      <w:marRight w:val="0"/>
      <w:marTop w:val="0"/>
      <w:marBottom w:val="0"/>
      <w:divBdr>
        <w:top w:val="none" w:sz="0" w:space="0" w:color="auto"/>
        <w:left w:val="none" w:sz="0" w:space="0" w:color="auto"/>
        <w:bottom w:val="none" w:sz="0" w:space="0" w:color="auto"/>
        <w:right w:val="none" w:sz="0" w:space="0" w:color="auto"/>
      </w:divBdr>
    </w:div>
    <w:div w:id="1790006945">
      <w:bodyDiv w:val="1"/>
      <w:marLeft w:val="0"/>
      <w:marRight w:val="0"/>
      <w:marTop w:val="0"/>
      <w:marBottom w:val="0"/>
      <w:divBdr>
        <w:top w:val="none" w:sz="0" w:space="0" w:color="auto"/>
        <w:left w:val="none" w:sz="0" w:space="0" w:color="auto"/>
        <w:bottom w:val="none" w:sz="0" w:space="0" w:color="auto"/>
        <w:right w:val="none" w:sz="0" w:space="0" w:color="auto"/>
      </w:divBdr>
    </w:div>
    <w:div w:id="1904287875">
      <w:bodyDiv w:val="1"/>
      <w:marLeft w:val="0"/>
      <w:marRight w:val="0"/>
      <w:marTop w:val="0"/>
      <w:marBottom w:val="0"/>
      <w:divBdr>
        <w:top w:val="none" w:sz="0" w:space="0" w:color="auto"/>
        <w:left w:val="none" w:sz="0" w:space="0" w:color="auto"/>
        <w:bottom w:val="none" w:sz="0" w:space="0" w:color="auto"/>
        <w:right w:val="none" w:sz="0" w:space="0" w:color="auto"/>
      </w:divBdr>
    </w:div>
    <w:div w:id="1952660065">
      <w:bodyDiv w:val="1"/>
      <w:marLeft w:val="0"/>
      <w:marRight w:val="0"/>
      <w:marTop w:val="0"/>
      <w:marBottom w:val="0"/>
      <w:divBdr>
        <w:top w:val="none" w:sz="0" w:space="0" w:color="auto"/>
        <w:left w:val="none" w:sz="0" w:space="0" w:color="auto"/>
        <w:bottom w:val="none" w:sz="0" w:space="0" w:color="auto"/>
        <w:right w:val="none" w:sz="0" w:space="0" w:color="auto"/>
      </w:divBdr>
    </w:div>
    <w:div w:id="1961717917">
      <w:bodyDiv w:val="1"/>
      <w:marLeft w:val="0"/>
      <w:marRight w:val="0"/>
      <w:marTop w:val="0"/>
      <w:marBottom w:val="0"/>
      <w:divBdr>
        <w:top w:val="none" w:sz="0" w:space="0" w:color="auto"/>
        <w:left w:val="none" w:sz="0" w:space="0" w:color="auto"/>
        <w:bottom w:val="none" w:sz="0" w:space="0" w:color="auto"/>
        <w:right w:val="none" w:sz="0" w:space="0" w:color="auto"/>
      </w:divBdr>
      <w:divsChild>
        <w:div w:id="658656117">
          <w:marLeft w:val="374"/>
          <w:marRight w:val="0"/>
          <w:marTop w:val="144"/>
          <w:marBottom w:val="0"/>
          <w:divBdr>
            <w:top w:val="none" w:sz="0" w:space="0" w:color="auto"/>
            <w:left w:val="none" w:sz="0" w:space="0" w:color="auto"/>
            <w:bottom w:val="none" w:sz="0" w:space="0" w:color="auto"/>
            <w:right w:val="none" w:sz="0" w:space="0" w:color="auto"/>
          </w:divBdr>
        </w:div>
        <w:div w:id="692269681">
          <w:marLeft w:val="374"/>
          <w:marRight w:val="0"/>
          <w:marTop w:val="144"/>
          <w:marBottom w:val="0"/>
          <w:divBdr>
            <w:top w:val="none" w:sz="0" w:space="0" w:color="auto"/>
            <w:left w:val="none" w:sz="0" w:space="0" w:color="auto"/>
            <w:bottom w:val="none" w:sz="0" w:space="0" w:color="auto"/>
            <w:right w:val="none" w:sz="0" w:space="0" w:color="auto"/>
          </w:divBdr>
        </w:div>
        <w:div w:id="729420811">
          <w:marLeft w:val="994"/>
          <w:marRight w:val="0"/>
          <w:marTop w:val="130"/>
          <w:marBottom w:val="0"/>
          <w:divBdr>
            <w:top w:val="none" w:sz="0" w:space="0" w:color="auto"/>
            <w:left w:val="none" w:sz="0" w:space="0" w:color="auto"/>
            <w:bottom w:val="none" w:sz="0" w:space="0" w:color="auto"/>
            <w:right w:val="none" w:sz="0" w:space="0" w:color="auto"/>
          </w:divBdr>
        </w:div>
        <w:div w:id="770471635">
          <w:marLeft w:val="994"/>
          <w:marRight w:val="0"/>
          <w:marTop w:val="130"/>
          <w:marBottom w:val="0"/>
          <w:divBdr>
            <w:top w:val="none" w:sz="0" w:space="0" w:color="auto"/>
            <w:left w:val="none" w:sz="0" w:space="0" w:color="auto"/>
            <w:bottom w:val="none" w:sz="0" w:space="0" w:color="auto"/>
            <w:right w:val="none" w:sz="0" w:space="0" w:color="auto"/>
          </w:divBdr>
        </w:div>
        <w:div w:id="816653187">
          <w:marLeft w:val="994"/>
          <w:marRight w:val="0"/>
          <w:marTop w:val="130"/>
          <w:marBottom w:val="0"/>
          <w:divBdr>
            <w:top w:val="none" w:sz="0" w:space="0" w:color="auto"/>
            <w:left w:val="none" w:sz="0" w:space="0" w:color="auto"/>
            <w:bottom w:val="none" w:sz="0" w:space="0" w:color="auto"/>
            <w:right w:val="none" w:sz="0" w:space="0" w:color="auto"/>
          </w:divBdr>
        </w:div>
        <w:div w:id="1722165856">
          <w:marLeft w:val="374"/>
          <w:marRight w:val="0"/>
          <w:marTop w:val="144"/>
          <w:marBottom w:val="0"/>
          <w:divBdr>
            <w:top w:val="none" w:sz="0" w:space="0" w:color="auto"/>
            <w:left w:val="none" w:sz="0" w:space="0" w:color="auto"/>
            <w:bottom w:val="none" w:sz="0" w:space="0" w:color="auto"/>
            <w:right w:val="none" w:sz="0" w:space="0" w:color="auto"/>
          </w:divBdr>
        </w:div>
        <w:div w:id="1923029225">
          <w:marLeft w:val="374"/>
          <w:marRight w:val="0"/>
          <w:marTop w:val="144"/>
          <w:marBottom w:val="0"/>
          <w:divBdr>
            <w:top w:val="none" w:sz="0" w:space="0" w:color="auto"/>
            <w:left w:val="none" w:sz="0" w:space="0" w:color="auto"/>
            <w:bottom w:val="none" w:sz="0" w:space="0" w:color="auto"/>
            <w:right w:val="none" w:sz="0" w:space="0" w:color="auto"/>
          </w:divBdr>
        </w:div>
      </w:divsChild>
    </w:div>
    <w:div w:id="2029331832">
      <w:bodyDiv w:val="1"/>
      <w:marLeft w:val="0"/>
      <w:marRight w:val="0"/>
      <w:marTop w:val="0"/>
      <w:marBottom w:val="0"/>
      <w:divBdr>
        <w:top w:val="none" w:sz="0" w:space="0" w:color="auto"/>
        <w:left w:val="none" w:sz="0" w:space="0" w:color="auto"/>
        <w:bottom w:val="none" w:sz="0" w:space="0" w:color="auto"/>
        <w:right w:val="none" w:sz="0" w:space="0" w:color="auto"/>
      </w:divBdr>
    </w:div>
    <w:div w:id="2142991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Slide1.sldx"/><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oleObject" Target="embeddings/oleObject8.bin"/><Relationship Id="rId21" Type="http://schemas.openxmlformats.org/officeDocument/2006/relationships/package" Target="embeddings/Microsoft_PowerPoint_Slide4.sldx"/><Relationship Id="rId34" Type="http://schemas.openxmlformats.org/officeDocument/2006/relationships/image" Target="media/image13.emf"/><Relationship Id="rId42" Type="http://schemas.openxmlformats.org/officeDocument/2006/relationships/image" Target="media/image17.emf"/><Relationship Id="rId47" Type="http://schemas.openxmlformats.org/officeDocument/2006/relationships/oleObject" Target="embeddings/oleObject12.bin"/><Relationship Id="rId50" Type="http://schemas.openxmlformats.org/officeDocument/2006/relationships/image" Target="media/image21.emf"/><Relationship Id="rId55" Type="http://schemas.openxmlformats.org/officeDocument/2006/relationships/oleObject" Target="embeddings/oleObject16.bin"/><Relationship Id="rId63" Type="http://schemas.openxmlformats.org/officeDocument/2006/relationships/package" Target="embeddings/Microsoft_PowerPoint_Slide7.sldx"/><Relationship Id="rId68" Type="http://schemas.openxmlformats.org/officeDocument/2006/relationships/image" Target="media/image30.emf"/><Relationship Id="rId76" Type="http://schemas.openxmlformats.org/officeDocument/2006/relationships/image" Target="media/image34.emf"/><Relationship Id="rId84" Type="http://schemas.openxmlformats.org/officeDocument/2006/relationships/image" Target="media/image38.emf"/><Relationship Id="rId89"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package" Target="embeddings/Microsoft_PowerPoint_Slide8.sldx"/><Relationship Id="rId9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oleObject" Target="embeddings/oleObject5.bin"/><Relationship Id="rId11" Type="http://schemas.openxmlformats.org/officeDocument/2006/relationships/comments" Target="comments.xml"/><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oleObject" Target="embeddings/oleObject7.bin"/><Relationship Id="rId40" Type="http://schemas.openxmlformats.org/officeDocument/2006/relationships/image" Target="media/image16.emf"/><Relationship Id="rId45" Type="http://schemas.openxmlformats.org/officeDocument/2006/relationships/oleObject" Target="embeddings/oleObject11.bin"/><Relationship Id="rId53" Type="http://schemas.openxmlformats.org/officeDocument/2006/relationships/oleObject" Target="embeddings/oleObject15.bin"/><Relationship Id="rId58" Type="http://schemas.openxmlformats.org/officeDocument/2006/relationships/image" Target="media/image25.emf"/><Relationship Id="rId66" Type="http://schemas.openxmlformats.org/officeDocument/2006/relationships/image" Target="media/image29.emf"/><Relationship Id="rId74" Type="http://schemas.openxmlformats.org/officeDocument/2006/relationships/image" Target="media/image33.emf"/><Relationship Id="rId79" Type="http://schemas.openxmlformats.org/officeDocument/2006/relationships/package" Target="embeddings/Microsoft_PowerPoint_Slide10.sldx"/><Relationship Id="rId87" Type="http://schemas.openxmlformats.org/officeDocument/2006/relationships/package" Target="embeddings/Microsoft_PowerPoint_Slide14.sldx"/><Relationship Id="rId5" Type="http://schemas.microsoft.com/office/2007/relationships/stylesWithEffects" Target="stylesWithEffects.xml"/><Relationship Id="rId61" Type="http://schemas.openxmlformats.org/officeDocument/2006/relationships/oleObject" Target="embeddings/oleObject19.bin"/><Relationship Id="rId82" Type="http://schemas.openxmlformats.org/officeDocument/2006/relationships/image" Target="media/image37.emf"/><Relationship Id="rId90" Type="http://schemas.openxmlformats.org/officeDocument/2006/relationships/footer" Target="footer1.xml"/><Relationship Id="rId95" Type="http://schemas.openxmlformats.org/officeDocument/2006/relationships/theme" Target="theme/theme1.xml"/><Relationship Id="rId19" Type="http://schemas.openxmlformats.org/officeDocument/2006/relationships/oleObject" Target="embeddings/oleObject1.bin"/><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oleObject" Target="embeddings/oleObject4.bin"/><Relationship Id="rId30" Type="http://schemas.openxmlformats.org/officeDocument/2006/relationships/image" Target="media/image11.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20.emf"/><Relationship Id="rId56" Type="http://schemas.openxmlformats.org/officeDocument/2006/relationships/image" Target="media/image24.emf"/><Relationship Id="rId64" Type="http://schemas.openxmlformats.org/officeDocument/2006/relationships/image" Target="media/image28.emf"/><Relationship Id="rId69" Type="http://schemas.openxmlformats.org/officeDocument/2006/relationships/oleObject" Target="embeddings/oleObject22.bin"/><Relationship Id="rId77" Type="http://schemas.openxmlformats.org/officeDocument/2006/relationships/package" Target="embeddings/Microsoft_PowerPoint_Slide9.sldx"/><Relationship Id="rId8" Type="http://schemas.openxmlformats.org/officeDocument/2006/relationships/footnotes" Target="footnotes.xml"/><Relationship Id="rId51" Type="http://schemas.openxmlformats.org/officeDocument/2006/relationships/oleObject" Target="embeddings/oleObject14.bin"/><Relationship Id="rId72" Type="http://schemas.openxmlformats.org/officeDocument/2006/relationships/image" Target="media/image32.emf"/><Relationship Id="rId80" Type="http://schemas.openxmlformats.org/officeDocument/2006/relationships/image" Target="media/image36.emf"/><Relationship Id="rId85" Type="http://schemas.openxmlformats.org/officeDocument/2006/relationships/package" Target="embeddings/Microsoft_PowerPoint_Slide13.sldx"/><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package" Target="embeddings/Microsoft_PowerPoint_Slide3.sldx"/><Relationship Id="rId25" Type="http://schemas.openxmlformats.org/officeDocument/2006/relationships/oleObject" Target="embeddings/oleObject3.bin"/><Relationship Id="rId33" Type="http://schemas.openxmlformats.org/officeDocument/2006/relationships/package" Target="embeddings/Microsoft_PowerPoint_Presentation6.pptx"/><Relationship Id="rId38" Type="http://schemas.openxmlformats.org/officeDocument/2006/relationships/image" Target="media/image15.emf"/><Relationship Id="rId46" Type="http://schemas.openxmlformats.org/officeDocument/2006/relationships/image" Target="media/image19.emf"/><Relationship Id="rId59" Type="http://schemas.openxmlformats.org/officeDocument/2006/relationships/oleObject" Target="embeddings/oleObject18.bin"/><Relationship Id="rId67" Type="http://schemas.openxmlformats.org/officeDocument/2006/relationships/oleObject" Target="embeddings/oleObject21.bin"/><Relationship Id="rId20" Type="http://schemas.openxmlformats.org/officeDocument/2006/relationships/image" Target="media/image6.emf"/><Relationship Id="rId41" Type="http://schemas.openxmlformats.org/officeDocument/2006/relationships/oleObject" Target="embeddings/oleObject9.bin"/><Relationship Id="rId54" Type="http://schemas.openxmlformats.org/officeDocument/2006/relationships/image" Target="media/image23.emf"/><Relationship Id="rId62" Type="http://schemas.openxmlformats.org/officeDocument/2006/relationships/image" Target="media/image27.emf"/><Relationship Id="rId70" Type="http://schemas.openxmlformats.org/officeDocument/2006/relationships/image" Target="media/image31.emf"/><Relationship Id="rId75" Type="http://schemas.openxmlformats.org/officeDocument/2006/relationships/oleObject" Target="embeddings/oleObject24.bin"/><Relationship Id="rId83" Type="http://schemas.openxmlformats.org/officeDocument/2006/relationships/package" Target="embeddings/Microsoft_PowerPoint_Slide12.sldx"/><Relationship Id="rId88" Type="http://schemas.openxmlformats.org/officeDocument/2006/relationships/header" Target="header1.xm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package" Target="embeddings/Microsoft_PowerPoint_Slide2.sldx"/><Relationship Id="rId23" Type="http://schemas.openxmlformats.org/officeDocument/2006/relationships/oleObject" Target="embeddings/oleObject2.bin"/><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oleObject" Target="embeddings/oleObject13.bin"/><Relationship Id="rId57" Type="http://schemas.openxmlformats.org/officeDocument/2006/relationships/oleObject" Target="embeddings/oleObject17.bin"/><Relationship Id="rId10" Type="http://schemas.openxmlformats.org/officeDocument/2006/relationships/image" Target="media/image1.png"/><Relationship Id="rId31" Type="http://schemas.openxmlformats.org/officeDocument/2006/relationships/package" Target="embeddings/Microsoft_PowerPoint_Presentation5.pptx"/><Relationship Id="rId44" Type="http://schemas.openxmlformats.org/officeDocument/2006/relationships/image" Target="media/image18.emf"/><Relationship Id="rId52" Type="http://schemas.openxmlformats.org/officeDocument/2006/relationships/image" Target="media/image22.emf"/><Relationship Id="rId60" Type="http://schemas.openxmlformats.org/officeDocument/2006/relationships/image" Target="media/image26.emf"/><Relationship Id="rId65" Type="http://schemas.openxmlformats.org/officeDocument/2006/relationships/oleObject" Target="embeddings/oleObject20.bin"/><Relationship Id="rId73" Type="http://schemas.openxmlformats.org/officeDocument/2006/relationships/oleObject" Target="embeddings/oleObject23.bin"/><Relationship Id="rId78" Type="http://schemas.openxmlformats.org/officeDocument/2006/relationships/image" Target="media/image35.emf"/><Relationship Id="rId81" Type="http://schemas.openxmlformats.org/officeDocument/2006/relationships/package" Target="embeddings/Microsoft_PowerPoint_Slide11.sldx"/><Relationship Id="rId86" Type="http://schemas.openxmlformats.org/officeDocument/2006/relationships/image" Target="media/image39.emf"/><Relationship Id="rId9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dmitry\Desktop\Dror's%20Intel%20Documen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814A7ACED9546CBBE8C2EBFAE24EE30"/>
        <w:category>
          <w:name w:val="General"/>
          <w:gallery w:val="placeholder"/>
        </w:category>
        <w:types>
          <w:type w:val="bbPlcHdr"/>
        </w:types>
        <w:behaviors>
          <w:behavior w:val="content"/>
        </w:behaviors>
        <w:guid w:val="{1E6001F1-C0BF-4DE2-882D-B423281A9251}"/>
      </w:docPartPr>
      <w:docPartBody>
        <w:p w:rsidR="00646A9D" w:rsidRDefault="003251FF">
          <w:pPr>
            <w:pStyle w:val="1814A7ACED9546CBBE8C2EBFAE24EE30"/>
          </w:pPr>
          <w:r w:rsidRPr="006A70AD">
            <w:rPr>
              <w:rStyle w:val="PlaceholderText"/>
            </w:rPr>
            <w:t>[Title]</w:t>
          </w:r>
        </w:p>
      </w:docPartBody>
    </w:docPart>
    <w:docPart>
      <w:docPartPr>
        <w:name w:val="13F520D815AF4124BDA24E69399C89D7"/>
        <w:category>
          <w:name w:val="General"/>
          <w:gallery w:val="placeholder"/>
        </w:category>
        <w:types>
          <w:type w:val="bbPlcHdr"/>
        </w:types>
        <w:behaviors>
          <w:behavior w:val="content"/>
        </w:behaviors>
        <w:guid w:val="{449B2215-7B92-4C23-BBB6-66265881D28B}"/>
      </w:docPartPr>
      <w:docPartBody>
        <w:p w:rsidR="00646A9D" w:rsidRDefault="003251FF">
          <w:pPr>
            <w:pStyle w:val="13F520D815AF4124BDA24E69399C89D7"/>
          </w:pPr>
          <w:r w:rsidRPr="006A70AD">
            <w:rPr>
              <w:rStyle w:val="PlaceholderText"/>
            </w:rPr>
            <w:t>[Status]</w:t>
          </w:r>
        </w:p>
      </w:docPartBody>
    </w:docPart>
    <w:docPart>
      <w:docPartPr>
        <w:name w:val="FE3BA5DA57B34C46B08E2303AB178726"/>
        <w:category>
          <w:name w:val="General"/>
          <w:gallery w:val="placeholder"/>
        </w:category>
        <w:types>
          <w:type w:val="bbPlcHdr"/>
        </w:types>
        <w:behaviors>
          <w:behavior w:val="content"/>
        </w:behaviors>
        <w:guid w:val="{2363A0F7-4D00-4BC0-AEBA-85BD88C09F2A}"/>
      </w:docPartPr>
      <w:docPartBody>
        <w:p w:rsidR="00646A9D" w:rsidRDefault="003251FF">
          <w:pPr>
            <w:pStyle w:val="FE3BA5DA57B34C46B08E2303AB178726"/>
          </w:pPr>
          <w:r w:rsidRPr="006A70AD">
            <w:rPr>
              <w:rStyle w:val="PlaceholderText"/>
            </w:rPr>
            <w:t>[Publish Date]</w:t>
          </w:r>
        </w:p>
      </w:docPartBody>
    </w:docPart>
    <w:docPart>
      <w:docPartPr>
        <w:name w:val="91CCF3FCC8AC42A29CF909A7B32DCD14"/>
        <w:category>
          <w:name w:val="General"/>
          <w:gallery w:val="placeholder"/>
        </w:category>
        <w:types>
          <w:type w:val="bbPlcHdr"/>
        </w:types>
        <w:behaviors>
          <w:behavior w:val="content"/>
        </w:behaviors>
        <w:guid w:val="{609FA516-C8B8-4D63-9A45-671DDFF7F48D}"/>
      </w:docPartPr>
      <w:docPartBody>
        <w:p w:rsidR="00646A9D" w:rsidRDefault="003251FF">
          <w:pPr>
            <w:pStyle w:val="91CCF3FCC8AC42A29CF909A7B32DCD14"/>
          </w:pPr>
          <w:r w:rsidRPr="006A70AD">
            <w:rPr>
              <w:rStyle w:val="PlaceholderText"/>
            </w:rPr>
            <w:t>[Author]</w:t>
          </w:r>
        </w:p>
      </w:docPartBody>
    </w:docPart>
    <w:docPart>
      <w:docPartPr>
        <w:name w:val="383F0E59EF2047A0BA1A47EBA5A189AE"/>
        <w:category>
          <w:name w:val="General"/>
          <w:gallery w:val="placeholder"/>
        </w:category>
        <w:types>
          <w:type w:val="bbPlcHdr"/>
        </w:types>
        <w:behaviors>
          <w:behavior w:val="content"/>
        </w:behaviors>
        <w:guid w:val="{A87AB11F-AA75-49E1-B0E3-E1CC46360A3D}"/>
      </w:docPartPr>
      <w:docPartBody>
        <w:p w:rsidR="00646A9D" w:rsidRDefault="003251FF">
          <w:pPr>
            <w:pStyle w:val="383F0E59EF2047A0BA1A47EBA5A189AE"/>
          </w:pPr>
          <w:r w:rsidRPr="006A70AD">
            <w:rPr>
              <w:rStyle w:val="PlaceholderText"/>
            </w:rPr>
            <w:t>[Subject]</w:t>
          </w:r>
        </w:p>
      </w:docPartBody>
    </w:docPart>
    <w:docPart>
      <w:docPartPr>
        <w:name w:val="37BFC11EAB1445769B0E201A15248C7B"/>
        <w:category>
          <w:name w:val="General"/>
          <w:gallery w:val="placeholder"/>
        </w:category>
        <w:types>
          <w:type w:val="bbPlcHdr"/>
        </w:types>
        <w:behaviors>
          <w:behavior w:val="content"/>
        </w:behaviors>
        <w:guid w:val="{93C5E8AE-9B34-4F53-BE4F-83D0A3BFFF32}"/>
      </w:docPartPr>
      <w:docPartBody>
        <w:p w:rsidR="00646A9D" w:rsidRDefault="003251FF">
          <w:pPr>
            <w:pStyle w:val="37BFC11EAB1445769B0E201A15248C7B"/>
          </w:pPr>
          <w:r w:rsidRPr="006A70AD">
            <w:rPr>
              <w:rStyle w:val="PlaceholderText"/>
            </w:rPr>
            <w:t>[Status]</w:t>
          </w:r>
        </w:p>
      </w:docPartBody>
    </w:docPart>
    <w:docPart>
      <w:docPartPr>
        <w:name w:val="E144662C735F4B74B1B08894083F140D"/>
        <w:category>
          <w:name w:val="General"/>
          <w:gallery w:val="placeholder"/>
        </w:category>
        <w:types>
          <w:type w:val="bbPlcHdr"/>
        </w:types>
        <w:behaviors>
          <w:behavior w:val="content"/>
        </w:behaviors>
        <w:guid w:val="{E43F7237-9126-447E-938D-E3ECE639E060}"/>
      </w:docPartPr>
      <w:docPartBody>
        <w:p w:rsidR="00646A9D" w:rsidRDefault="003251FF">
          <w:pPr>
            <w:pStyle w:val="E144662C735F4B74B1B08894083F140D"/>
          </w:pPr>
          <w:r w:rsidRPr="006A70AD">
            <w:rPr>
              <w:rStyle w:val="PlaceholderText"/>
            </w:rPr>
            <w:t>[Publish Date]</w:t>
          </w:r>
        </w:p>
      </w:docPartBody>
    </w:docPart>
    <w:docPart>
      <w:docPartPr>
        <w:name w:val="050C25BA0E0E4EC18E99410A453107C0"/>
        <w:category>
          <w:name w:val="General"/>
          <w:gallery w:val="placeholder"/>
        </w:category>
        <w:types>
          <w:type w:val="bbPlcHdr"/>
        </w:types>
        <w:behaviors>
          <w:behavior w:val="content"/>
        </w:behaviors>
        <w:guid w:val="{07855AD9-1C64-4BC3-BB3C-6C3193E47BA3}"/>
      </w:docPartPr>
      <w:docPartBody>
        <w:p w:rsidR="00646A9D" w:rsidRDefault="003251FF">
          <w:pPr>
            <w:pStyle w:val="050C25BA0E0E4EC18E99410A453107C0"/>
          </w:pPr>
          <w:r w:rsidRPr="006A2B52">
            <w:rPr>
              <w:rStyle w:val="PlaceholderText"/>
            </w:rPr>
            <w:t>[Category]</w:t>
          </w:r>
        </w:p>
      </w:docPartBody>
    </w:docPart>
    <w:docPart>
      <w:docPartPr>
        <w:name w:val="C0BE84FCEFF246398491912E0F1DBD0C"/>
        <w:category>
          <w:name w:val="General"/>
          <w:gallery w:val="placeholder"/>
        </w:category>
        <w:types>
          <w:type w:val="bbPlcHdr"/>
        </w:types>
        <w:behaviors>
          <w:behavior w:val="content"/>
        </w:behaviors>
        <w:guid w:val="{405F8B23-BEF2-4A4F-B999-240C5EBB4FD7}"/>
      </w:docPartPr>
      <w:docPartBody>
        <w:p w:rsidR="00646A9D" w:rsidRDefault="003251FF">
          <w:pPr>
            <w:pStyle w:val="C0BE84FCEFF246398491912E0F1DBD0C"/>
          </w:pPr>
          <w:r w:rsidRPr="006A2B52">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imesNewRomanPSMT">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markup="0" w:comments="0" w:insDel="0" w:formatting="0" w:inkAnnotations="0"/>
  <w:defaultTabStop w:val="720"/>
  <w:characterSpacingControl w:val="doNotCompress"/>
  <w:compat>
    <w:useFELayout/>
    <w:compatSetting w:name="compatibilityMode" w:uri="http://schemas.microsoft.com/office/word" w:val="12"/>
  </w:compat>
  <w:rsids>
    <w:rsidRoot w:val="003251FF"/>
    <w:rsid w:val="00097CE4"/>
    <w:rsid w:val="000A1A42"/>
    <w:rsid w:val="000C2EB4"/>
    <w:rsid w:val="000C330D"/>
    <w:rsid w:val="000E1F2A"/>
    <w:rsid w:val="00126E3D"/>
    <w:rsid w:val="00192590"/>
    <w:rsid w:val="001E0C9C"/>
    <w:rsid w:val="002827BA"/>
    <w:rsid w:val="002D4C8A"/>
    <w:rsid w:val="002E2087"/>
    <w:rsid w:val="003251FF"/>
    <w:rsid w:val="003A4BA0"/>
    <w:rsid w:val="003E301B"/>
    <w:rsid w:val="00405212"/>
    <w:rsid w:val="00413A02"/>
    <w:rsid w:val="00433C5C"/>
    <w:rsid w:val="004F42AD"/>
    <w:rsid w:val="00646A9D"/>
    <w:rsid w:val="006A629A"/>
    <w:rsid w:val="00791D1B"/>
    <w:rsid w:val="007C078D"/>
    <w:rsid w:val="007E184D"/>
    <w:rsid w:val="008011C3"/>
    <w:rsid w:val="008039F4"/>
    <w:rsid w:val="008707AD"/>
    <w:rsid w:val="008717B7"/>
    <w:rsid w:val="008929B6"/>
    <w:rsid w:val="00905CF9"/>
    <w:rsid w:val="00916A3A"/>
    <w:rsid w:val="009A2390"/>
    <w:rsid w:val="00A14BF0"/>
    <w:rsid w:val="00A27382"/>
    <w:rsid w:val="00A94E38"/>
    <w:rsid w:val="00AD0F7F"/>
    <w:rsid w:val="00B06FDA"/>
    <w:rsid w:val="00B96961"/>
    <w:rsid w:val="00BB0DDA"/>
    <w:rsid w:val="00C86DE0"/>
    <w:rsid w:val="00D906A7"/>
    <w:rsid w:val="00DD4BB8"/>
    <w:rsid w:val="00E21DD3"/>
    <w:rsid w:val="00E271F8"/>
    <w:rsid w:val="00EA38E8"/>
    <w:rsid w:val="00EC5BFF"/>
    <w:rsid w:val="00F545E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6A9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3A02"/>
    <w:rPr>
      <w:color w:val="808080"/>
    </w:rPr>
  </w:style>
  <w:style w:type="paragraph" w:customStyle="1" w:styleId="1814A7ACED9546CBBE8C2EBFAE24EE30">
    <w:name w:val="1814A7ACED9546CBBE8C2EBFAE24EE30"/>
    <w:rsid w:val="00646A9D"/>
  </w:style>
  <w:style w:type="paragraph" w:customStyle="1" w:styleId="13F520D815AF4124BDA24E69399C89D7">
    <w:name w:val="13F520D815AF4124BDA24E69399C89D7"/>
    <w:rsid w:val="00646A9D"/>
  </w:style>
  <w:style w:type="paragraph" w:customStyle="1" w:styleId="FE3BA5DA57B34C46B08E2303AB178726">
    <w:name w:val="FE3BA5DA57B34C46B08E2303AB178726"/>
    <w:rsid w:val="00646A9D"/>
  </w:style>
  <w:style w:type="paragraph" w:customStyle="1" w:styleId="91CCF3FCC8AC42A29CF909A7B32DCD14">
    <w:name w:val="91CCF3FCC8AC42A29CF909A7B32DCD14"/>
    <w:rsid w:val="00646A9D"/>
  </w:style>
  <w:style w:type="paragraph" w:customStyle="1" w:styleId="383F0E59EF2047A0BA1A47EBA5A189AE">
    <w:name w:val="383F0E59EF2047A0BA1A47EBA5A189AE"/>
    <w:rsid w:val="00646A9D"/>
  </w:style>
  <w:style w:type="paragraph" w:customStyle="1" w:styleId="37BFC11EAB1445769B0E201A15248C7B">
    <w:name w:val="37BFC11EAB1445769B0E201A15248C7B"/>
    <w:rsid w:val="00646A9D"/>
  </w:style>
  <w:style w:type="paragraph" w:customStyle="1" w:styleId="E144662C735F4B74B1B08894083F140D">
    <w:name w:val="E144662C735F4B74B1B08894083F140D"/>
    <w:rsid w:val="00646A9D"/>
  </w:style>
  <w:style w:type="paragraph" w:customStyle="1" w:styleId="050C25BA0E0E4EC18E99410A453107C0">
    <w:name w:val="050C25BA0E0E4EC18E99410A453107C0"/>
    <w:rsid w:val="00646A9D"/>
  </w:style>
  <w:style w:type="paragraph" w:customStyle="1" w:styleId="C0BE84FCEFF246398491912E0F1DBD0C">
    <w:name w:val="C0BE84FCEFF246398491912E0F1DBD0C"/>
    <w:rsid w:val="00646A9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2011-07-11T00:00:00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88B933-EE68-493D-8799-390EA85B9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Dror's Intel Document Template.dotx</Template>
  <TotalTime>3550</TotalTime>
  <Pages>69</Pages>
  <Words>19134</Words>
  <Characters>109065</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MIC OpenCL Device Agent High Level Design</vt:lpstr>
    </vt:vector>
  </TitlesOfParts>
  <Company>Intel</Company>
  <LinksUpToDate>false</LinksUpToDate>
  <CharactersWithSpaces>127944</CharactersWithSpaces>
  <SharedDoc>false</SharedDoc>
  <HLinks>
    <vt:vector size="54" baseType="variant">
      <vt:variant>
        <vt:i4>6094961</vt:i4>
      </vt:variant>
      <vt:variant>
        <vt:i4>804</vt:i4>
      </vt:variant>
      <vt:variant>
        <vt:i4>0</vt:i4>
      </vt:variant>
      <vt:variant>
        <vt:i4>5</vt:i4>
      </vt:variant>
      <vt:variant>
        <vt:lpwstr/>
      </vt:variant>
      <vt:variant>
        <vt:lpwstr>_Format_of_the</vt:lpwstr>
      </vt:variant>
      <vt:variant>
        <vt:i4>3080234</vt:i4>
      </vt:variant>
      <vt:variant>
        <vt:i4>801</vt:i4>
      </vt:variant>
      <vt:variant>
        <vt:i4>0</vt:i4>
      </vt:variant>
      <vt:variant>
        <vt:i4>5</vt:i4>
      </vt:variant>
      <vt:variant>
        <vt:lpwstr/>
      </vt:variant>
      <vt:variant>
        <vt:lpwstr>_Identifying_the_device_1</vt:lpwstr>
      </vt:variant>
      <vt:variant>
        <vt:i4>7012436</vt:i4>
      </vt:variant>
      <vt:variant>
        <vt:i4>798</vt:i4>
      </vt:variant>
      <vt:variant>
        <vt:i4>0</vt:i4>
      </vt:variant>
      <vt:variant>
        <vt:i4>5</vt:i4>
      </vt:variant>
      <vt:variant>
        <vt:lpwstr/>
      </vt:variant>
      <vt:variant>
        <vt:lpwstr>_MOGet(IN_path,_OUT</vt:lpwstr>
      </vt:variant>
      <vt:variant>
        <vt:i4>4325404</vt:i4>
      </vt:variant>
      <vt:variant>
        <vt:i4>780</vt:i4>
      </vt:variant>
      <vt:variant>
        <vt:i4>0</vt:i4>
      </vt:variant>
      <vt:variant>
        <vt:i4>5</vt:i4>
      </vt:variant>
      <vt:variant>
        <vt:lpwstr/>
      </vt:variant>
      <vt:variant>
        <vt:lpwstr>_Server_initiated_notification_1</vt:lpwstr>
      </vt:variant>
      <vt:variant>
        <vt:i4>7536707</vt:i4>
      </vt:variant>
      <vt:variant>
        <vt:i4>699</vt:i4>
      </vt:variant>
      <vt:variant>
        <vt:i4>0</vt:i4>
      </vt:variant>
      <vt:variant>
        <vt:i4>5</vt:i4>
      </vt:variant>
      <vt:variant>
        <vt:lpwstr/>
      </vt:variant>
      <vt:variant>
        <vt:lpwstr>_Server_initiated_notification</vt:lpwstr>
      </vt:variant>
      <vt:variant>
        <vt:i4>7536707</vt:i4>
      </vt:variant>
      <vt:variant>
        <vt:i4>696</vt:i4>
      </vt:variant>
      <vt:variant>
        <vt:i4>0</vt:i4>
      </vt:variant>
      <vt:variant>
        <vt:i4>5</vt:i4>
      </vt:variant>
      <vt:variant>
        <vt:lpwstr/>
      </vt:variant>
      <vt:variant>
        <vt:lpwstr>_Server_initiated_notification</vt:lpwstr>
      </vt:variant>
      <vt:variant>
        <vt:i4>7012459</vt:i4>
      </vt:variant>
      <vt:variant>
        <vt:i4>513</vt:i4>
      </vt:variant>
      <vt:variant>
        <vt:i4>0</vt:i4>
      </vt:variant>
      <vt:variant>
        <vt:i4>5</vt:i4>
      </vt:variant>
      <vt:variant>
        <vt:lpwstr/>
      </vt:variant>
      <vt:variant>
        <vt:lpwstr>_NetworkParams_subtree</vt:lpwstr>
      </vt:variant>
      <vt:variant>
        <vt:i4>4784177</vt:i4>
      </vt:variant>
      <vt:variant>
        <vt:i4>510</vt:i4>
      </vt:variant>
      <vt:variant>
        <vt:i4>0</vt:i4>
      </vt:variant>
      <vt:variant>
        <vt:i4>5</vt:i4>
      </vt:variant>
      <vt:variant>
        <vt:lpwstr/>
      </vt:variant>
      <vt:variant>
        <vt:lpwstr>_DM_Account_sub-tree</vt:lpwstr>
      </vt:variant>
      <vt:variant>
        <vt:i4>1310784</vt:i4>
      </vt:variant>
      <vt:variant>
        <vt:i4>12</vt:i4>
      </vt:variant>
      <vt:variant>
        <vt:i4>0</vt:i4>
      </vt:variant>
      <vt:variant>
        <vt:i4>5</vt:i4>
      </vt:variant>
      <vt:variant>
        <vt:lpwstr>http://www.intel.com/performance/resources/limits.htm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 OpenCL Device Agent High Level Design</dc:title>
  <dc:subject>MIC OpenCL Device Agent High Level Design</dc:subject>
  <dc:creator>Dmitry Kaptsenel</dc:creator>
  <cp:lastModifiedBy>Dmitry Kaptsenel</cp:lastModifiedBy>
  <cp:revision>312</cp:revision>
  <cp:lastPrinted>2011-05-18T14:23:00Z</cp:lastPrinted>
  <dcterms:created xsi:type="dcterms:W3CDTF">2011-05-26T12:51:00Z</dcterms:created>
  <dcterms:modified xsi:type="dcterms:W3CDTF">2011-07-11T14:10:00Z</dcterms:modified>
  <cp:category>Intel Confidential</cp:category>
  <cp:contentStatus>Draft 0.5</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revision">
    <vt:lpwstr>Draft 0.002</vt:lpwstr>
  </property>
  <property fmtid="{D5CDD505-2E9C-101B-9397-08002B2CF9AE}" pid="3" name="document date">
    <vt:lpwstr>September 1, 2008</vt:lpwstr>
  </property>
</Properties>
</file>